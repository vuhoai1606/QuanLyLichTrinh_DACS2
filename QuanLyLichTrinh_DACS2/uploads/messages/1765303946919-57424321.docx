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498683" w14:textId="77777777" w:rsidR="00FC6581" w:rsidRPr="00E06DD8" w:rsidRDefault="00105189" w:rsidP="00FC6581">
      <w:pPr>
        <w:spacing w:before="240"/>
        <w:jc w:val="center"/>
        <w:rPr>
          <w:sz w:val="32"/>
          <w:szCs w:val="28"/>
        </w:rPr>
      </w:pPr>
      <w:bookmarkStart w:id="1" w:name="_Hlk215764002"/>
      <w:r w:rsidRPr="00750B87">
        <w:rPr>
          <w:b/>
          <w:bCs/>
          <w:noProof/>
          <w:sz w:val="32"/>
          <w:szCs w:val="36"/>
        </w:rPr>
        <mc:AlternateContent>
          <mc:Choice Requires="wps">
            <w:drawing>
              <wp:anchor distT="0" distB="0" distL="114300" distR="114300" simplePos="0" relativeHeight="251662336" behindDoc="0" locked="0" layoutInCell="1" allowOverlap="1" wp14:anchorId="096412CA" wp14:editId="5F318721">
                <wp:simplePos x="0" y="0"/>
                <wp:positionH relativeFrom="column">
                  <wp:posOffset>-149969</wp:posOffset>
                </wp:positionH>
                <wp:positionV relativeFrom="paragraph">
                  <wp:posOffset>-57938</wp:posOffset>
                </wp:positionV>
                <wp:extent cx="5922882" cy="9254358"/>
                <wp:effectExtent l="19050" t="19050" r="40005" b="42545"/>
                <wp:wrapNone/>
                <wp:docPr id="13" name="Rectangle 13"/>
                <wp:cNvGraphicFramePr/>
                <a:graphic xmlns:a="http://schemas.openxmlformats.org/drawingml/2006/main">
                  <a:graphicData uri="http://schemas.microsoft.com/office/word/2010/wordprocessingShape">
                    <wps:wsp>
                      <wps:cNvSpPr/>
                      <wps:spPr>
                        <a:xfrm>
                          <a:off x="0" y="0"/>
                          <a:ext cx="5922882" cy="9254358"/>
                        </a:xfrm>
                        <a:prstGeom prst="rect">
                          <a:avLst/>
                        </a:prstGeom>
                        <a:noFill/>
                        <a:ln w="63500" cmpd="thinThick"/>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267B1" id="Rectangle 13" o:spid="_x0000_s1026" style="position:absolute;margin-left:-11.8pt;margin-top:-4.55pt;width:466.35pt;height:728.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" filled="f" strokecolor="#1f4d78 [1604]" strokeweight="5pt">
                <v:stroke linestyle="thinThick"/>
              </v:rect>
            </w:pict>
          </mc:Fallback>
        </mc:AlternateContent>
      </w:r>
      <w:r w:rsidR="00FC6581" w:rsidRPr="00E06DD8">
        <w:rPr>
          <w:szCs w:val="28"/>
        </w:rPr>
        <w:t xml:space="preserve">TRƯỜNG ĐẠI HỌC </w:t>
      </w:r>
      <w:r>
        <w:rPr>
          <w:szCs w:val="28"/>
        </w:rPr>
        <w:t>CÔNG NGHỆ THÔNG TIN &amp;</w:t>
      </w:r>
    </w:p>
    <w:p w14:paraId="5FBA38DD" w14:textId="77777777" w:rsidR="00FC6581" w:rsidRDefault="00105189" w:rsidP="00FC6581">
      <w:pPr>
        <w:keepNext/>
        <w:spacing w:line="360" w:lineRule="auto"/>
        <w:jc w:val="center"/>
        <w:rPr>
          <w:szCs w:val="28"/>
        </w:rPr>
      </w:pPr>
      <w:r w:rsidRPr="00750B87">
        <w:rPr>
          <w:szCs w:val="28"/>
        </w:rPr>
        <w:t xml:space="preserve">TRUYỀN THÔNG </w:t>
      </w:r>
      <w:proofErr w:type="gramStart"/>
      <w:r w:rsidRPr="00750B87">
        <w:rPr>
          <w:szCs w:val="28"/>
        </w:rPr>
        <w:t>VIỆT  HÀN</w:t>
      </w:r>
      <w:proofErr w:type="gramEnd"/>
    </w:p>
    <w:p w14:paraId="062457FF" w14:textId="77777777" w:rsidR="00A55302" w:rsidRPr="00750B87" w:rsidRDefault="00A55302" w:rsidP="00FC6581">
      <w:pPr>
        <w:keepNext/>
        <w:spacing w:line="360" w:lineRule="auto"/>
        <w:jc w:val="center"/>
        <w:rPr>
          <w:b/>
          <w:sz w:val="36"/>
          <w:szCs w:val="28"/>
        </w:rPr>
      </w:pPr>
      <w:r w:rsidRPr="00750B87">
        <w:rPr>
          <w:b/>
          <w:sz w:val="36"/>
          <w:szCs w:val="28"/>
        </w:rPr>
        <w:t xml:space="preserve">Khoa </w:t>
      </w:r>
      <w:proofErr w:type="spellStart"/>
      <w:r w:rsidRPr="00750B87">
        <w:rPr>
          <w:b/>
          <w:sz w:val="36"/>
          <w:szCs w:val="28"/>
        </w:rPr>
        <w:t>Khoa</w:t>
      </w:r>
      <w:proofErr w:type="spellEnd"/>
      <w:r w:rsidRPr="00750B87">
        <w:rPr>
          <w:b/>
          <w:sz w:val="36"/>
          <w:szCs w:val="28"/>
        </w:rPr>
        <w:t xml:space="preserve"> </w:t>
      </w:r>
      <w:proofErr w:type="spellStart"/>
      <w:r w:rsidRPr="00750B87">
        <w:rPr>
          <w:b/>
          <w:sz w:val="36"/>
          <w:szCs w:val="28"/>
        </w:rPr>
        <w:t>Học</w:t>
      </w:r>
      <w:proofErr w:type="spellEnd"/>
      <w:r w:rsidRPr="00750B87">
        <w:rPr>
          <w:b/>
          <w:sz w:val="36"/>
          <w:szCs w:val="28"/>
        </w:rPr>
        <w:t xml:space="preserve"> </w:t>
      </w:r>
      <w:proofErr w:type="spellStart"/>
      <w:r w:rsidRPr="00750B87">
        <w:rPr>
          <w:b/>
          <w:sz w:val="36"/>
          <w:szCs w:val="28"/>
        </w:rPr>
        <w:t>Máy</w:t>
      </w:r>
      <w:proofErr w:type="spellEnd"/>
      <w:r w:rsidRPr="00750B87">
        <w:rPr>
          <w:b/>
          <w:sz w:val="36"/>
          <w:szCs w:val="28"/>
        </w:rPr>
        <w:t xml:space="preserve"> </w:t>
      </w:r>
      <w:proofErr w:type="spellStart"/>
      <w:r w:rsidRPr="00750B87">
        <w:rPr>
          <w:b/>
          <w:sz w:val="36"/>
          <w:szCs w:val="28"/>
        </w:rPr>
        <w:t>Tính</w:t>
      </w:r>
      <w:proofErr w:type="spellEnd"/>
    </w:p>
    <w:p w14:paraId="3B507FB8" w14:textId="77777777" w:rsidR="00105189" w:rsidRPr="00750B87" w:rsidRDefault="00105189" w:rsidP="00FC6581">
      <w:pPr>
        <w:keepNext/>
        <w:spacing w:line="360" w:lineRule="auto"/>
        <w:jc w:val="center"/>
        <w:rPr>
          <w:szCs w:val="28"/>
        </w:rPr>
      </w:pPr>
      <w:r w:rsidRPr="00750B87">
        <w:rPr>
          <w:noProof/>
          <w:szCs w:val="28"/>
        </w:rPr>
        <w:drawing>
          <wp:inline distT="0" distB="0" distL="0" distR="0" wp14:anchorId="0A19DC3A" wp14:editId="5D38742E">
            <wp:extent cx="2115412" cy="123731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8" cstate="print">
                      <a:extLst>
                        <a:ext uri="{28A0092B-C50C-407E-A947-70E740481C1C}">
                          <a14:useLocalDpi xmlns:a14="http://schemas.microsoft.com/office/drawing/2010/main" val="0"/>
                        </a:ext>
                      </a:extLst>
                    </a:blip>
                    <a:srcRect r="82398"/>
                    <a:stretch/>
                  </pic:blipFill>
                  <pic:spPr bwMode="auto">
                    <a:xfrm>
                      <a:off x="0" y="0"/>
                      <a:ext cx="2139622" cy="1251477"/>
                    </a:xfrm>
                    <a:prstGeom prst="rect">
                      <a:avLst/>
                    </a:prstGeom>
                    <a:ln>
                      <a:noFill/>
                    </a:ln>
                    <a:extLst>
                      <a:ext uri="{53640926-AAD7-44D8-BBD7-CCE9431645EC}">
                        <a14:shadowObscured xmlns:a14="http://schemas.microsoft.com/office/drawing/2010/main"/>
                      </a:ext>
                    </a:extLst>
                  </pic:spPr>
                </pic:pic>
              </a:graphicData>
            </a:graphic>
          </wp:inline>
        </w:drawing>
      </w:r>
    </w:p>
    <w:p w14:paraId="1A408485" w14:textId="77777777" w:rsidR="00FC6581" w:rsidRPr="00911E6D" w:rsidDel="004F56E1" w:rsidRDefault="00FC6581" w:rsidP="00750B87">
      <w:pPr>
        <w:spacing w:after="120" w:line="360" w:lineRule="auto"/>
        <w:rPr>
          <w:del w:id="2" w:author="This PC" w:date="2025-12-04T18:00:00Z"/>
          <w:szCs w:val="26"/>
        </w:rPr>
      </w:pPr>
    </w:p>
    <w:p w14:paraId="3828B184" w14:textId="77777777" w:rsidR="00A55302" w:rsidRDefault="00A55302">
      <w:pPr>
        <w:spacing w:line="360" w:lineRule="auto"/>
        <w:jc w:val="left"/>
        <w:rPr>
          <w:sz w:val="32"/>
          <w:szCs w:val="32"/>
        </w:rPr>
        <w:pPrChange w:id="3" w:author="This PC" w:date="2025-12-04T18:00:00Z">
          <w:pPr>
            <w:spacing w:line="360" w:lineRule="auto"/>
            <w:jc w:val="center"/>
          </w:pPr>
        </w:pPrChange>
      </w:pPr>
    </w:p>
    <w:p w14:paraId="0C2EEE92" w14:textId="15EC946F" w:rsidR="00A55302" w:rsidRPr="00750B87" w:rsidRDefault="00A55302" w:rsidP="00A55302">
      <w:pPr>
        <w:spacing w:line="360" w:lineRule="auto"/>
        <w:jc w:val="center"/>
        <w:rPr>
          <w:sz w:val="36"/>
          <w:szCs w:val="32"/>
        </w:rPr>
      </w:pPr>
      <w:r w:rsidRPr="00750B87">
        <w:rPr>
          <w:sz w:val="36"/>
          <w:szCs w:val="32"/>
        </w:rPr>
        <w:t xml:space="preserve">ĐỒ ÁN CƠ SỞ </w:t>
      </w:r>
      <w:ins w:id="4" w:author="This PC" w:date="2025-12-04T18:00:00Z">
        <w:r w:rsidR="004F56E1">
          <w:rPr>
            <w:sz w:val="36"/>
            <w:szCs w:val="32"/>
          </w:rPr>
          <w:t>2</w:t>
        </w:r>
      </w:ins>
      <w:del w:id="5" w:author="This PC" w:date="2025-12-04T18:00:00Z">
        <w:r w:rsidRPr="00750B87" w:rsidDel="004F56E1">
          <w:rPr>
            <w:sz w:val="36"/>
            <w:szCs w:val="32"/>
          </w:rPr>
          <w:delText>3</w:delText>
        </w:r>
      </w:del>
    </w:p>
    <w:p w14:paraId="7F8313CD" w14:textId="0B9AC4A9" w:rsidR="00FC6581" w:rsidDel="004F56E1" w:rsidRDefault="004F56E1">
      <w:pPr>
        <w:spacing w:line="312" w:lineRule="auto"/>
        <w:ind w:left="567" w:right="567"/>
        <w:jc w:val="center"/>
        <w:rPr>
          <w:del w:id="6" w:author="This PC" w:date="2025-12-04T18:01:00Z"/>
          <w:b/>
          <w:sz w:val="42"/>
          <w:szCs w:val="42"/>
        </w:rPr>
        <w:pPrChange w:id="7" w:author="This PC" w:date="2025-12-04T18:02:00Z">
          <w:pPr>
            <w:spacing w:line="312" w:lineRule="auto"/>
            <w:jc w:val="center"/>
          </w:pPr>
        </w:pPrChange>
      </w:pPr>
      <w:ins w:id="8" w:author="This PC" w:date="2025-12-04T18:01:00Z">
        <w:r>
          <w:rPr>
            <w:b/>
            <w:sz w:val="48"/>
            <w:szCs w:val="48"/>
          </w:rPr>
          <w:t>WEBSITE QUẢN LÝ LỊCH TRÌNH</w:t>
        </w:r>
      </w:ins>
      <w:ins w:id="9" w:author="This PC" w:date="2025-12-04T18:02:00Z">
        <w:r>
          <w:rPr>
            <w:b/>
            <w:sz w:val="48"/>
            <w:szCs w:val="48"/>
          </w:rPr>
          <w:t xml:space="preserve"> </w:t>
        </w:r>
      </w:ins>
      <w:ins w:id="10" w:author="This PC" w:date="2025-12-04T18:01:00Z">
        <w:r>
          <w:rPr>
            <w:b/>
            <w:sz w:val="48"/>
            <w:szCs w:val="48"/>
          </w:rPr>
          <w:t>CÁ N</w:t>
        </w:r>
      </w:ins>
      <w:ins w:id="11" w:author="This PC" w:date="2025-12-04T18:02:00Z">
        <w:r>
          <w:rPr>
            <w:b/>
            <w:sz w:val="48"/>
            <w:szCs w:val="48"/>
          </w:rPr>
          <w:t>HÂN</w:t>
        </w:r>
      </w:ins>
      <w:del w:id="12" w:author="This PC" w:date="2025-12-04T18:01:00Z">
        <w:r w:rsidR="00105189" w:rsidRPr="00750B87" w:rsidDel="004F56E1">
          <w:rPr>
            <w:b/>
            <w:sz w:val="48"/>
            <w:szCs w:val="48"/>
          </w:rPr>
          <w:delText>TÊN ĐỀ TÀI</w:delText>
        </w:r>
        <w:r w:rsidR="00FC6581" w:rsidRPr="00750B87" w:rsidDel="004F56E1">
          <w:rPr>
            <w:b/>
            <w:sz w:val="48"/>
            <w:szCs w:val="48"/>
          </w:rPr>
          <w:delText xml:space="preserve"> </w:delText>
        </w:r>
        <w:r w:rsidR="00A55302" w:rsidRPr="00750B87" w:rsidDel="004F56E1">
          <w:rPr>
            <w:b/>
            <w:sz w:val="48"/>
            <w:szCs w:val="48"/>
          </w:rPr>
          <w:delText>ABC</w:delText>
        </w:r>
      </w:del>
    </w:p>
    <w:p w14:paraId="629BAB96" w14:textId="77777777" w:rsidR="00A55302" w:rsidRDefault="00A55302">
      <w:pPr>
        <w:spacing w:line="360" w:lineRule="auto"/>
        <w:ind w:left="567" w:right="567"/>
        <w:jc w:val="center"/>
        <w:rPr>
          <w:sz w:val="30"/>
          <w:szCs w:val="28"/>
        </w:rPr>
        <w:pPrChange w:id="13" w:author="This PC" w:date="2025-12-04T18:02:00Z">
          <w:pPr>
            <w:spacing w:line="360" w:lineRule="auto"/>
            <w:jc w:val="center"/>
          </w:pPr>
        </w:pPrChange>
      </w:pPr>
    </w:p>
    <w:p w14:paraId="09128D1C" w14:textId="77777777" w:rsidR="00A55302" w:rsidDel="004F56E1" w:rsidRDefault="00A55302" w:rsidP="00FC6581">
      <w:pPr>
        <w:spacing w:line="360" w:lineRule="auto"/>
        <w:jc w:val="center"/>
        <w:rPr>
          <w:del w:id="14" w:author="This PC" w:date="2025-12-04T18:02:00Z"/>
          <w:sz w:val="30"/>
          <w:szCs w:val="28"/>
        </w:rPr>
      </w:pPr>
    </w:p>
    <w:p w14:paraId="27BC2911" w14:textId="77777777" w:rsidR="00FC6581" w:rsidRDefault="00FC6581">
      <w:pPr>
        <w:spacing w:after="600" w:line="360" w:lineRule="auto"/>
        <w:jc w:val="left"/>
        <w:rPr>
          <w:b/>
          <w:sz w:val="42"/>
          <w:szCs w:val="42"/>
        </w:rPr>
        <w:pPrChange w:id="15" w:author="This PC" w:date="2025-12-04T18:02:00Z">
          <w:pPr>
            <w:spacing w:after="600" w:line="360" w:lineRule="auto"/>
            <w:jc w:val="center"/>
          </w:pPr>
        </w:pPrChange>
      </w:pPr>
    </w:p>
    <w:p w14:paraId="788025FF" w14:textId="41681A7D" w:rsidR="00105189" w:rsidRPr="004F56E1" w:rsidRDefault="00105189" w:rsidP="00750B87">
      <w:pPr>
        <w:tabs>
          <w:tab w:val="left" w:pos="4536"/>
        </w:tabs>
        <w:spacing w:line="360" w:lineRule="auto"/>
        <w:ind w:firstLine="1701"/>
        <w:rPr>
          <w:ins w:id="16" w:author="This PC" w:date="2025-12-04T18:03:00Z"/>
          <w:b/>
          <w:iCs/>
          <w:sz w:val="28"/>
          <w:szCs w:val="28"/>
          <w:rPrChange w:id="17" w:author="This PC" w:date="2025-12-04T18:04:00Z">
            <w:rPr>
              <w:ins w:id="18" w:author="This PC" w:date="2025-12-04T18:03:00Z"/>
              <w:b/>
              <w:iCs/>
              <w:sz w:val="32"/>
              <w:szCs w:val="36"/>
            </w:rPr>
          </w:rPrChange>
        </w:rPr>
      </w:pPr>
      <w:r w:rsidRPr="004F56E1">
        <w:rPr>
          <w:sz w:val="28"/>
          <w:szCs w:val="28"/>
          <w:rPrChange w:id="19" w:author="This PC" w:date="2025-12-04T18:04:00Z">
            <w:rPr>
              <w:sz w:val="32"/>
              <w:szCs w:val="36"/>
            </w:rPr>
          </w:rPrChange>
        </w:rPr>
        <w:t xml:space="preserve">Sinh </w:t>
      </w:r>
      <w:proofErr w:type="spellStart"/>
      <w:r w:rsidRPr="004F56E1">
        <w:rPr>
          <w:sz w:val="28"/>
          <w:szCs w:val="28"/>
          <w:rPrChange w:id="20" w:author="This PC" w:date="2025-12-04T18:04:00Z">
            <w:rPr>
              <w:sz w:val="32"/>
              <w:szCs w:val="36"/>
            </w:rPr>
          </w:rPrChange>
        </w:rPr>
        <w:t>viên</w:t>
      </w:r>
      <w:proofErr w:type="spellEnd"/>
      <w:r w:rsidRPr="004F56E1">
        <w:rPr>
          <w:sz w:val="28"/>
          <w:szCs w:val="28"/>
          <w:rPrChange w:id="21" w:author="This PC" w:date="2025-12-04T18:04:00Z">
            <w:rPr>
              <w:sz w:val="32"/>
              <w:szCs w:val="36"/>
            </w:rPr>
          </w:rPrChange>
        </w:rPr>
        <w:t xml:space="preserve"> </w:t>
      </w:r>
      <w:proofErr w:type="spellStart"/>
      <w:r w:rsidRPr="004F56E1">
        <w:rPr>
          <w:sz w:val="28"/>
          <w:szCs w:val="28"/>
          <w:rPrChange w:id="22" w:author="This PC" w:date="2025-12-04T18:04:00Z">
            <w:rPr>
              <w:sz w:val="32"/>
              <w:szCs w:val="36"/>
            </w:rPr>
          </w:rPrChange>
        </w:rPr>
        <w:t>thực</w:t>
      </w:r>
      <w:proofErr w:type="spellEnd"/>
      <w:r w:rsidRPr="004F56E1">
        <w:rPr>
          <w:sz w:val="28"/>
          <w:szCs w:val="28"/>
          <w:rPrChange w:id="23" w:author="This PC" w:date="2025-12-04T18:04:00Z">
            <w:rPr>
              <w:sz w:val="32"/>
              <w:szCs w:val="36"/>
            </w:rPr>
          </w:rPrChange>
        </w:rPr>
        <w:t xml:space="preserve"> </w:t>
      </w:r>
      <w:proofErr w:type="spellStart"/>
      <w:r w:rsidRPr="004F56E1">
        <w:rPr>
          <w:sz w:val="28"/>
          <w:szCs w:val="28"/>
          <w:rPrChange w:id="24" w:author="This PC" w:date="2025-12-04T18:04:00Z">
            <w:rPr>
              <w:sz w:val="32"/>
              <w:szCs w:val="36"/>
            </w:rPr>
          </w:rPrChange>
        </w:rPr>
        <w:t>hiện</w:t>
      </w:r>
      <w:proofErr w:type="spellEnd"/>
      <w:r w:rsidRPr="004F56E1">
        <w:rPr>
          <w:sz w:val="28"/>
          <w:szCs w:val="28"/>
          <w:rPrChange w:id="25" w:author="This PC" w:date="2025-12-04T18:04:00Z">
            <w:rPr>
              <w:sz w:val="32"/>
              <w:szCs w:val="36"/>
            </w:rPr>
          </w:rPrChange>
        </w:rPr>
        <w:t xml:space="preserve">: </w:t>
      </w:r>
      <w:r w:rsidRPr="004F56E1">
        <w:rPr>
          <w:sz w:val="28"/>
          <w:szCs w:val="28"/>
          <w:rPrChange w:id="26" w:author="This PC" w:date="2025-12-04T18:04:00Z">
            <w:rPr>
              <w:sz w:val="32"/>
              <w:szCs w:val="36"/>
            </w:rPr>
          </w:rPrChange>
        </w:rPr>
        <w:tab/>
      </w:r>
      <w:ins w:id="27" w:author="This PC" w:date="2025-12-04T18:03:00Z">
        <w:r w:rsidR="004F56E1" w:rsidRPr="004F56E1">
          <w:rPr>
            <w:b/>
            <w:iCs/>
            <w:sz w:val="28"/>
            <w:szCs w:val="28"/>
            <w:rPrChange w:id="28" w:author="This PC" w:date="2025-12-04T18:04:00Z">
              <w:rPr>
                <w:b/>
                <w:iCs/>
                <w:sz w:val="32"/>
                <w:szCs w:val="36"/>
              </w:rPr>
            </w:rPrChange>
          </w:rPr>
          <w:t>Thái Hoài Vũ - 24IT314</w:t>
        </w:r>
      </w:ins>
      <w:del w:id="29" w:author="This PC" w:date="2025-12-04T18:03:00Z">
        <w:r w:rsidRPr="004F56E1" w:rsidDel="004F56E1">
          <w:rPr>
            <w:b/>
            <w:sz w:val="28"/>
            <w:szCs w:val="28"/>
            <w:rPrChange w:id="30" w:author="This PC" w:date="2025-12-04T18:04:00Z">
              <w:rPr>
                <w:b/>
                <w:sz w:val="32"/>
                <w:szCs w:val="36"/>
              </w:rPr>
            </w:rPrChange>
          </w:rPr>
          <w:delText>ABC</w:delText>
        </w:r>
      </w:del>
    </w:p>
    <w:p w14:paraId="51CD13B0" w14:textId="5A941A0F" w:rsidR="004F56E1" w:rsidRPr="004F56E1" w:rsidRDefault="004F56E1">
      <w:pPr>
        <w:tabs>
          <w:tab w:val="left" w:pos="4536"/>
        </w:tabs>
        <w:spacing w:line="360" w:lineRule="auto"/>
        <w:ind w:firstLine="1701"/>
        <w:rPr>
          <w:b/>
          <w:iCs/>
          <w:sz w:val="28"/>
          <w:szCs w:val="28"/>
          <w:rPrChange w:id="31" w:author="This PC" w:date="2025-12-04T18:04:00Z">
            <w:rPr>
              <w:sz w:val="32"/>
              <w:szCs w:val="36"/>
            </w:rPr>
          </w:rPrChange>
        </w:rPr>
      </w:pPr>
      <w:ins w:id="32" w:author="This PC" w:date="2025-12-04T18:03:00Z">
        <w:r w:rsidRPr="004F56E1">
          <w:rPr>
            <w:b/>
            <w:iCs/>
            <w:sz w:val="28"/>
            <w:szCs w:val="28"/>
            <w:rPrChange w:id="33" w:author="This PC" w:date="2025-12-04T18:04:00Z">
              <w:rPr>
                <w:b/>
                <w:iCs/>
                <w:sz w:val="32"/>
                <w:szCs w:val="36"/>
              </w:rPr>
            </w:rPrChange>
          </w:rPr>
          <w:tab/>
          <w:t>Đinh Công Tiến - 24IT273</w:t>
        </w:r>
      </w:ins>
    </w:p>
    <w:p w14:paraId="673EAA03" w14:textId="29B9B79A" w:rsidR="00105189" w:rsidRPr="004F56E1" w:rsidRDefault="00105189" w:rsidP="00750B87">
      <w:pPr>
        <w:tabs>
          <w:tab w:val="left" w:pos="4536"/>
        </w:tabs>
        <w:spacing w:line="360" w:lineRule="auto"/>
        <w:ind w:firstLine="1701"/>
        <w:rPr>
          <w:b/>
          <w:sz w:val="28"/>
          <w:szCs w:val="28"/>
          <w:rPrChange w:id="34" w:author="This PC" w:date="2025-12-04T18:04:00Z">
            <w:rPr>
              <w:b/>
              <w:sz w:val="32"/>
              <w:szCs w:val="36"/>
            </w:rPr>
          </w:rPrChange>
        </w:rPr>
      </w:pPr>
      <w:proofErr w:type="spellStart"/>
      <w:r w:rsidRPr="004F56E1">
        <w:rPr>
          <w:sz w:val="28"/>
          <w:szCs w:val="28"/>
          <w:rPrChange w:id="35" w:author="This PC" w:date="2025-12-04T18:04:00Z">
            <w:rPr>
              <w:sz w:val="32"/>
              <w:szCs w:val="36"/>
            </w:rPr>
          </w:rPrChange>
        </w:rPr>
        <w:t>Lớp</w:t>
      </w:r>
      <w:proofErr w:type="spellEnd"/>
      <w:r w:rsidRPr="004F56E1">
        <w:rPr>
          <w:sz w:val="28"/>
          <w:szCs w:val="28"/>
          <w:rPrChange w:id="36" w:author="This PC" w:date="2025-12-04T18:04:00Z">
            <w:rPr>
              <w:sz w:val="32"/>
              <w:szCs w:val="36"/>
            </w:rPr>
          </w:rPrChange>
        </w:rPr>
        <w:t xml:space="preserve">: </w:t>
      </w:r>
      <w:r w:rsidRPr="004F56E1">
        <w:rPr>
          <w:sz w:val="28"/>
          <w:szCs w:val="28"/>
          <w:rPrChange w:id="37" w:author="This PC" w:date="2025-12-04T18:04:00Z">
            <w:rPr>
              <w:sz w:val="32"/>
              <w:szCs w:val="36"/>
            </w:rPr>
          </w:rPrChange>
        </w:rPr>
        <w:tab/>
      </w:r>
      <w:ins w:id="38" w:author="This PC" w:date="2025-12-04T18:04:00Z">
        <w:r w:rsidR="004F56E1" w:rsidRPr="004F56E1">
          <w:rPr>
            <w:b/>
            <w:sz w:val="28"/>
            <w:szCs w:val="28"/>
            <w:rPrChange w:id="39" w:author="This PC" w:date="2025-12-04T18:04:00Z">
              <w:rPr>
                <w:b/>
                <w:sz w:val="32"/>
                <w:szCs w:val="36"/>
              </w:rPr>
            </w:rPrChange>
          </w:rPr>
          <w:t>24JIT</w:t>
        </w:r>
      </w:ins>
      <w:del w:id="40" w:author="This PC" w:date="2025-12-04T18:04:00Z">
        <w:r w:rsidRPr="004F56E1" w:rsidDel="004F56E1">
          <w:rPr>
            <w:b/>
            <w:sz w:val="28"/>
            <w:szCs w:val="28"/>
            <w:rPrChange w:id="41" w:author="This PC" w:date="2025-12-04T18:04:00Z">
              <w:rPr>
                <w:b/>
                <w:sz w:val="32"/>
                <w:szCs w:val="36"/>
              </w:rPr>
            </w:rPrChange>
          </w:rPr>
          <w:delText>xy</w:delText>
        </w:r>
      </w:del>
      <w:del w:id="42" w:author="This PC" w:date="2025-12-04T18:03:00Z">
        <w:r w:rsidRPr="004F56E1" w:rsidDel="004F56E1">
          <w:rPr>
            <w:b/>
            <w:sz w:val="28"/>
            <w:szCs w:val="28"/>
            <w:rPrChange w:id="43" w:author="This PC" w:date="2025-12-04T18:04:00Z">
              <w:rPr>
                <w:b/>
                <w:sz w:val="32"/>
                <w:szCs w:val="36"/>
              </w:rPr>
            </w:rPrChange>
          </w:rPr>
          <w:delText>z</w:delText>
        </w:r>
      </w:del>
    </w:p>
    <w:p w14:paraId="6A0D1106" w14:textId="5BCB616A" w:rsidR="00A55302" w:rsidDel="004F56E1" w:rsidRDefault="00A55302" w:rsidP="004F56E1">
      <w:pPr>
        <w:tabs>
          <w:tab w:val="left" w:pos="4536"/>
        </w:tabs>
        <w:spacing w:line="360" w:lineRule="auto"/>
        <w:ind w:firstLine="1701"/>
        <w:rPr>
          <w:del w:id="44" w:author="This PC" w:date="2025-12-04T18:00:00Z"/>
          <w:b/>
          <w:sz w:val="42"/>
          <w:szCs w:val="42"/>
        </w:rPr>
      </w:pPr>
      <w:proofErr w:type="spellStart"/>
      <w:r w:rsidRPr="004F56E1">
        <w:rPr>
          <w:sz w:val="28"/>
          <w:szCs w:val="28"/>
          <w:rPrChange w:id="45" w:author="This PC" w:date="2025-12-04T18:04:00Z">
            <w:rPr>
              <w:sz w:val="32"/>
              <w:szCs w:val="36"/>
            </w:rPr>
          </w:rPrChange>
        </w:rPr>
        <w:t>Giảng</w:t>
      </w:r>
      <w:proofErr w:type="spellEnd"/>
      <w:r w:rsidRPr="004F56E1">
        <w:rPr>
          <w:sz w:val="28"/>
          <w:szCs w:val="28"/>
          <w:rPrChange w:id="46" w:author="This PC" w:date="2025-12-04T18:04:00Z">
            <w:rPr>
              <w:sz w:val="32"/>
              <w:szCs w:val="36"/>
            </w:rPr>
          </w:rPrChange>
        </w:rPr>
        <w:t xml:space="preserve"> </w:t>
      </w:r>
      <w:proofErr w:type="spellStart"/>
      <w:r w:rsidRPr="004F56E1">
        <w:rPr>
          <w:sz w:val="28"/>
          <w:szCs w:val="28"/>
          <w:rPrChange w:id="47" w:author="This PC" w:date="2025-12-04T18:04:00Z">
            <w:rPr>
              <w:sz w:val="32"/>
              <w:szCs w:val="36"/>
            </w:rPr>
          </w:rPrChange>
        </w:rPr>
        <w:t>viên</w:t>
      </w:r>
      <w:proofErr w:type="spellEnd"/>
      <w:r w:rsidRPr="004F56E1">
        <w:rPr>
          <w:sz w:val="28"/>
          <w:szCs w:val="28"/>
          <w:rPrChange w:id="48" w:author="This PC" w:date="2025-12-04T18:04:00Z">
            <w:rPr>
              <w:sz w:val="32"/>
              <w:szCs w:val="36"/>
            </w:rPr>
          </w:rPrChange>
        </w:rPr>
        <w:t xml:space="preserve"> </w:t>
      </w:r>
      <w:proofErr w:type="spellStart"/>
      <w:r w:rsidRPr="004F56E1">
        <w:rPr>
          <w:sz w:val="28"/>
          <w:szCs w:val="28"/>
          <w:rPrChange w:id="49" w:author="This PC" w:date="2025-12-04T18:04:00Z">
            <w:rPr>
              <w:sz w:val="32"/>
              <w:szCs w:val="36"/>
            </w:rPr>
          </w:rPrChange>
        </w:rPr>
        <w:t>hướng</w:t>
      </w:r>
      <w:proofErr w:type="spellEnd"/>
      <w:r w:rsidRPr="004F56E1">
        <w:rPr>
          <w:sz w:val="28"/>
          <w:szCs w:val="28"/>
          <w:rPrChange w:id="50" w:author="This PC" w:date="2025-12-04T18:04:00Z">
            <w:rPr>
              <w:sz w:val="32"/>
              <w:szCs w:val="36"/>
            </w:rPr>
          </w:rPrChange>
        </w:rPr>
        <w:t xml:space="preserve"> </w:t>
      </w:r>
      <w:proofErr w:type="spellStart"/>
      <w:r w:rsidRPr="004F56E1">
        <w:rPr>
          <w:sz w:val="28"/>
          <w:szCs w:val="28"/>
          <w:rPrChange w:id="51" w:author="This PC" w:date="2025-12-04T18:04:00Z">
            <w:rPr>
              <w:sz w:val="32"/>
              <w:szCs w:val="36"/>
            </w:rPr>
          </w:rPrChange>
        </w:rPr>
        <w:t>dẫn</w:t>
      </w:r>
      <w:proofErr w:type="spellEnd"/>
      <w:r w:rsidRPr="004F56E1">
        <w:rPr>
          <w:sz w:val="28"/>
          <w:szCs w:val="28"/>
          <w:rPrChange w:id="52" w:author="This PC" w:date="2025-12-04T18:04:00Z">
            <w:rPr>
              <w:sz w:val="32"/>
              <w:szCs w:val="36"/>
            </w:rPr>
          </w:rPrChange>
        </w:rPr>
        <w:t xml:space="preserve">: </w:t>
      </w:r>
      <w:ins w:id="53" w:author="This PC" w:date="2025-12-04T18:04:00Z">
        <w:r w:rsidR="004F56E1">
          <w:rPr>
            <w:szCs w:val="28"/>
          </w:rPr>
          <w:tab/>
        </w:r>
        <w:proofErr w:type="spellStart"/>
        <w:r w:rsidR="004F56E1" w:rsidRPr="004F56E1">
          <w:rPr>
            <w:b/>
            <w:bCs/>
            <w:iCs/>
            <w:sz w:val="28"/>
            <w:szCs w:val="28"/>
            <w:rPrChange w:id="54" w:author="This PC" w:date="2025-12-04T18:04:00Z">
              <w:rPr>
                <w:b/>
                <w:bCs/>
                <w:iCs/>
                <w:sz w:val="32"/>
                <w:szCs w:val="36"/>
              </w:rPr>
            </w:rPrChange>
          </w:rPr>
          <w:t>TS.Nguyễn</w:t>
        </w:r>
        <w:proofErr w:type="spellEnd"/>
        <w:r w:rsidR="004F56E1" w:rsidRPr="004F56E1">
          <w:rPr>
            <w:b/>
            <w:bCs/>
            <w:iCs/>
            <w:sz w:val="28"/>
            <w:szCs w:val="28"/>
            <w:rPrChange w:id="55" w:author="This PC" w:date="2025-12-04T18:04:00Z">
              <w:rPr>
                <w:b/>
                <w:bCs/>
                <w:iCs/>
                <w:sz w:val="32"/>
                <w:szCs w:val="36"/>
              </w:rPr>
            </w:rPrChange>
          </w:rPr>
          <w:t xml:space="preserve"> </w:t>
        </w:r>
        <w:proofErr w:type="spellStart"/>
        <w:r w:rsidR="004F56E1" w:rsidRPr="004F56E1">
          <w:rPr>
            <w:b/>
            <w:bCs/>
            <w:iCs/>
            <w:sz w:val="28"/>
            <w:szCs w:val="28"/>
            <w:rPrChange w:id="56" w:author="This PC" w:date="2025-12-04T18:04:00Z">
              <w:rPr>
                <w:b/>
                <w:bCs/>
                <w:iCs/>
                <w:sz w:val="32"/>
                <w:szCs w:val="36"/>
              </w:rPr>
            </w:rPrChange>
          </w:rPr>
          <w:t>Đức</w:t>
        </w:r>
        <w:proofErr w:type="spellEnd"/>
        <w:r w:rsidR="004F56E1" w:rsidRPr="004F56E1">
          <w:rPr>
            <w:b/>
            <w:bCs/>
            <w:iCs/>
            <w:sz w:val="28"/>
            <w:szCs w:val="28"/>
            <w:rPrChange w:id="57" w:author="This PC" w:date="2025-12-04T18:04:00Z">
              <w:rPr>
                <w:b/>
                <w:bCs/>
                <w:iCs/>
                <w:sz w:val="32"/>
                <w:szCs w:val="36"/>
              </w:rPr>
            </w:rPrChange>
          </w:rPr>
          <w:t xml:space="preserve"> </w:t>
        </w:r>
        <w:proofErr w:type="spellStart"/>
        <w:r w:rsidR="004F56E1" w:rsidRPr="004F56E1">
          <w:rPr>
            <w:b/>
            <w:bCs/>
            <w:iCs/>
            <w:sz w:val="28"/>
            <w:szCs w:val="28"/>
            <w:rPrChange w:id="58" w:author="This PC" w:date="2025-12-04T18:04:00Z">
              <w:rPr>
                <w:b/>
                <w:bCs/>
                <w:iCs/>
                <w:sz w:val="32"/>
                <w:szCs w:val="36"/>
              </w:rPr>
            </w:rPrChange>
          </w:rPr>
          <w:t>Hiển</w:t>
        </w:r>
        <w:proofErr w:type="spellEnd"/>
        <w:r w:rsidR="004F56E1" w:rsidRPr="004F56E1" w:rsidDel="005427DC">
          <w:rPr>
            <w:b/>
            <w:bCs/>
            <w:sz w:val="32"/>
            <w:szCs w:val="36"/>
          </w:rPr>
          <w:t xml:space="preserve"> </w:t>
        </w:r>
      </w:ins>
      <w:del w:id="59" w:author="Lê Nga" w:date="2021-03-24T11:52:00Z">
        <w:r w:rsidRPr="001F2BCA" w:rsidDel="005427DC">
          <w:rPr>
            <w:strike/>
            <w:sz w:val="32"/>
            <w:szCs w:val="36"/>
            <w:rPrChange w:id="60" w:author="Nguyen Minh" w:date="2025-04-17T10:02:00Z">
              <w:rPr>
                <w:sz w:val="32"/>
                <w:szCs w:val="36"/>
              </w:rPr>
            </w:rPrChange>
          </w:rPr>
          <w:delText>TS. Lê Thị Thu Nga</w:delText>
        </w:r>
      </w:del>
      <w:ins w:id="61" w:author="Lê Nga" w:date="2021-03-24T11:52:00Z">
        <w:del w:id="62" w:author="This PC" w:date="2025-12-04T18:04:00Z">
          <w:r w:rsidR="005427DC" w:rsidDel="004F56E1">
            <w:rPr>
              <w:sz w:val="32"/>
              <w:szCs w:val="36"/>
            </w:rPr>
            <w:delText>AAA</w:delText>
          </w:r>
        </w:del>
      </w:ins>
    </w:p>
    <w:p w14:paraId="7D90C382" w14:textId="77777777" w:rsidR="004F56E1" w:rsidRPr="00A55302" w:rsidRDefault="004F56E1" w:rsidP="00750B87">
      <w:pPr>
        <w:tabs>
          <w:tab w:val="left" w:pos="4536"/>
        </w:tabs>
        <w:spacing w:line="360" w:lineRule="auto"/>
        <w:ind w:firstLine="1701"/>
        <w:rPr>
          <w:ins w:id="63" w:author="This PC" w:date="2025-12-04T18:00:00Z"/>
          <w:sz w:val="32"/>
          <w:szCs w:val="36"/>
        </w:rPr>
      </w:pPr>
    </w:p>
    <w:p w14:paraId="12530E84" w14:textId="77777777" w:rsidR="00320C61" w:rsidRDefault="00320C61">
      <w:pPr>
        <w:tabs>
          <w:tab w:val="left" w:pos="4536"/>
        </w:tabs>
        <w:spacing w:line="360" w:lineRule="auto"/>
        <w:ind w:firstLine="1701"/>
        <w:jc w:val="left"/>
        <w:rPr>
          <w:b/>
          <w:sz w:val="42"/>
          <w:szCs w:val="42"/>
        </w:rPr>
        <w:pPrChange w:id="64" w:author="This PC" w:date="2025-12-04T18:00:00Z">
          <w:pPr>
            <w:spacing w:after="600" w:line="360" w:lineRule="auto"/>
            <w:jc w:val="center"/>
          </w:pPr>
        </w:pPrChange>
      </w:pPr>
    </w:p>
    <w:p w14:paraId="6E9B3BEC" w14:textId="77777777" w:rsidR="00F23418" w:rsidRDefault="00F23418" w:rsidP="00FC6581">
      <w:pPr>
        <w:spacing w:after="600" w:line="360" w:lineRule="auto"/>
        <w:jc w:val="center"/>
        <w:rPr>
          <w:b/>
          <w:sz w:val="42"/>
          <w:szCs w:val="42"/>
        </w:rPr>
      </w:pPr>
    </w:p>
    <w:p w14:paraId="5456CF55" w14:textId="6638AB2C" w:rsidR="00FC6581" w:rsidRPr="00750B87" w:rsidRDefault="00105189" w:rsidP="00320C61">
      <w:pPr>
        <w:spacing w:line="360" w:lineRule="auto"/>
        <w:jc w:val="center"/>
        <w:rPr>
          <w:sz w:val="32"/>
          <w:szCs w:val="30"/>
        </w:rPr>
      </w:pPr>
      <w:proofErr w:type="spellStart"/>
      <w:r w:rsidRPr="00750B87">
        <w:rPr>
          <w:sz w:val="32"/>
          <w:szCs w:val="30"/>
        </w:rPr>
        <w:t>Đà</w:t>
      </w:r>
      <w:proofErr w:type="spellEnd"/>
      <w:r w:rsidRPr="00750B87">
        <w:rPr>
          <w:sz w:val="32"/>
          <w:szCs w:val="30"/>
        </w:rPr>
        <w:t xml:space="preserve"> </w:t>
      </w:r>
      <w:proofErr w:type="spellStart"/>
      <w:r w:rsidRPr="00750B87">
        <w:rPr>
          <w:sz w:val="32"/>
          <w:szCs w:val="30"/>
        </w:rPr>
        <w:t>N</w:t>
      </w:r>
      <w:r w:rsidR="007C4154">
        <w:rPr>
          <w:sz w:val="32"/>
          <w:szCs w:val="30"/>
        </w:rPr>
        <w:t>ẵ</w:t>
      </w:r>
      <w:r w:rsidRPr="00750B87">
        <w:rPr>
          <w:sz w:val="32"/>
          <w:szCs w:val="30"/>
        </w:rPr>
        <w:t>ng</w:t>
      </w:r>
      <w:proofErr w:type="spellEnd"/>
      <w:r w:rsidR="002B513B">
        <w:rPr>
          <w:sz w:val="32"/>
          <w:szCs w:val="30"/>
        </w:rPr>
        <w:t>,</w:t>
      </w:r>
      <w:r w:rsidR="00320C61" w:rsidRPr="00750B87">
        <w:rPr>
          <w:sz w:val="32"/>
          <w:szCs w:val="30"/>
        </w:rPr>
        <w:t xml:space="preserve"> </w:t>
      </w:r>
      <w:proofErr w:type="spellStart"/>
      <w:r w:rsidRPr="00750B87">
        <w:rPr>
          <w:sz w:val="32"/>
          <w:szCs w:val="30"/>
        </w:rPr>
        <w:t>tháng</w:t>
      </w:r>
      <w:proofErr w:type="spellEnd"/>
      <w:r w:rsidRPr="00750B87">
        <w:rPr>
          <w:sz w:val="32"/>
          <w:szCs w:val="30"/>
        </w:rPr>
        <w:t xml:space="preserve"> </w:t>
      </w:r>
      <w:ins w:id="65" w:author="This PC" w:date="2025-12-04T18:05:00Z">
        <w:r w:rsidR="004F56E1">
          <w:rPr>
            <w:sz w:val="32"/>
            <w:szCs w:val="30"/>
          </w:rPr>
          <w:t>12</w:t>
        </w:r>
      </w:ins>
      <w:del w:id="66" w:author="This PC" w:date="2025-12-04T18:05:00Z">
        <w:r w:rsidR="00A55302" w:rsidDel="004F56E1">
          <w:rPr>
            <w:sz w:val="32"/>
            <w:szCs w:val="30"/>
          </w:rPr>
          <w:delText>05</w:delText>
        </w:r>
      </w:del>
      <w:r w:rsidRPr="00750B87">
        <w:rPr>
          <w:sz w:val="32"/>
          <w:szCs w:val="30"/>
        </w:rPr>
        <w:t xml:space="preserve"> </w:t>
      </w:r>
      <w:proofErr w:type="spellStart"/>
      <w:r w:rsidRPr="00750B87">
        <w:rPr>
          <w:sz w:val="32"/>
          <w:szCs w:val="30"/>
        </w:rPr>
        <w:t>năm</w:t>
      </w:r>
      <w:proofErr w:type="spellEnd"/>
      <w:r w:rsidRPr="00750B87">
        <w:rPr>
          <w:sz w:val="32"/>
          <w:szCs w:val="30"/>
        </w:rPr>
        <w:t xml:space="preserve"> </w:t>
      </w:r>
      <w:r w:rsidR="00FC6581" w:rsidRPr="00750B87">
        <w:rPr>
          <w:sz w:val="32"/>
          <w:szCs w:val="30"/>
        </w:rPr>
        <w:t>20</w:t>
      </w:r>
      <w:r w:rsidR="002B513B">
        <w:rPr>
          <w:sz w:val="32"/>
          <w:szCs w:val="30"/>
        </w:rPr>
        <w:t>2</w:t>
      </w:r>
      <w:ins w:id="67" w:author="This PC" w:date="2025-12-04T18:05:00Z">
        <w:r w:rsidR="004F56E1">
          <w:rPr>
            <w:sz w:val="32"/>
            <w:szCs w:val="30"/>
          </w:rPr>
          <w:t>5</w:t>
        </w:r>
      </w:ins>
      <w:bookmarkEnd w:id="1"/>
      <w:del w:id="68" w:author="This PC" w:date="2025-12-04T18:05:00Z">
        <w:r w:rsidR="00A55302" w:rsidDel="004F56E1">
          <w:rPr>
            <w:sz w:val="32"/>
            <w:szCs w:val="30"/>
          </w:rPr>
          <w:delText>1</w:delText>
        </w:r>
      </w:del>
    </w:p>
    <w:p w14:paraId="2F31B31D" w14:textId="52B92020" w:rsidR="004F56E1" w:rsidRPr="00E06DD8" w:rsidRDefault="004F56E1" w:rsidP="004F56E1">
      <w:pPr>
        <w:spacing w:before="240"/>
        <w:jc w:val="center"/>
        <w:rPr>
          <w:ins w:id="69" w:author="This PC" w:date="2025-12-04T18:06:00Z"/>
          <w:sz w:val="32"/>
          <w:szCs w:val="28"/>
        </w:rPr>
      </w:pPr>
      <w:ins w:id="70" w:author="This PC" w:date="2025-12-04T18:06:00Z">
        <w:r w:rsidRPr="00E06DD8">
          <w:rPr>
            <w:szCs w:val="28"/>
          </w:rPr>
          <w:lastRenderedPageBreak/>
          <w:t xml:space="preserve">TRƯỜNG ĐẠI HỌC </w:t>
        </w:r>
        <w:r>
          <w:rPr>
            <w:szCs w:val="28"/>
          </w:rPr>
          <w:t>CÔNG NGHỆ THÔNG TIN &amp;</w:t>
        </w:r>
      </w:ins>
    </w:p>
    <w:p w14:paraId="20B11F60" w14:textId="77777777" w:rsidR="004F56E1" w:rsidRDefault="004F56E1" w:rsidP="004F56E1">
      <w:pPr>
        <w:keepNext/>
        <w:spacing w:line="360" w:lineRule="auto"/>
        <w:jc w:val="center"/>
        <w:rPr>
          <w:ins w:id="71" w:author="This PC" w:date="2025-12-04T18:06:00Z"/>
          <w:szCs w:val="28"/>
        </w:rPr>
      </w:pPr>
      <w:ins w:id="72" w:author="This PC" w:date="2025-12-04T18:06:00Z">
        <w:r w:rsidRPr="00750B87">
          <w:rPr>
            <w:szCs w:val="28"/>
          </w:rPr>
          <w:t xml:space="preserve">TRUYỀN THÔNG </w:t>
        </w:r>
        <w:proofErr w:type="gramStart"/>
        <w:r w:rsidRPr="00750B87">
          <w:rPr>
            <w:szCs w:val="28"/>
          </w:rPr>
          <w:t>VIỆT  HÀN</w:t>
        </w:r>
        <w:proofErr w:type="gramEnd"/>
      </w:ins>
    </w:p>
    <w:p w14:paraId="460D766C" w14:textId="77777777" w:rsidR="004F56E1" w:rsidRPr="00750B87" w:rsidRDefault="004F56E1" w:rsidP="004F56E1">
      <w:pPr>
        <w:keepNext/>
        <w:spacing w:line="360" w:lineRule="auto"/>
        <w:jc w:val="center"/>
        <w:rPr>
          <w:ins w:id="73" w:author="This PC" w:date="2025-12-04T18:06:00Z"/>
          <w:b/>
          <w:sz w:val="36"/>
          <w:szCs w:val="28"/>
        </w:rPr>
      </w:pPr>
      <w:ins w:id="74" w:author="This PC" w:date="2025-12-04T18:06:00Z">
        <w:r w:rsidRPr="00750B87">
          <w:rPr>
            <w:b/>
            <w:sz w:val="36"/>
            <w:szCs w:val="28"/>
          </w:rPr>
          <w:t xml:space="preserve">Khoa </w:t>
        </w:r>
        <w:proofErr w:type="spellStart"/>
        <w:r w:rsidRPr="00750B87">
          <w:rPr>
            <w:b/>
            <w:sz w:val="36"/>
            <w:szCs w:val="28"/>
          </w:rPr>
          <w:t>Khoa</w:t>
        </w:r>
        <w:proofErr w:type="spellEnd"/>
        <w:r w:rsidRPr="00750B87">
          <w:rPr>
            <w:b/>
            <w:sz w:val="36"/>
            <w:szCs w:val="28"/>
          </w:rPr>
          <w:t xml:space="preserve"> </w:t>
        </w:r>
        <w:proofErr w:type="spellStart"/>
        <w:r w:rsidRPr="00750B87">
          <w:rPr>
            <w:b/>
            <w:sz w:val="36"/>
            <w:szCs w:val="28"/>
          </w:rPr>
          <w:t>Học</w:t>
        </w:r>
        <w:proofErr w:type="spellEnd"/>
        <w:r w:rsidRPr="00750B87">
          <w:rPr>
            <w:b/>
            <w:sz w:val="36"/>
            <w:szCs w:val="28"/>
          </w:rPr>
          <w:t xml:space="preserve"> </w:t>
        </w:r>
        <w:proofErr w:type="spellStart"/>
        <w:r w:rsidRPr="00750B87">
          <w:rPr>
            <w:b/>
            <w:sz w:val="36"/>
            <w:szCs w:val="28"/>
          </w:rPr>
          <w:t>Máy</w:t>
        </w:r>
        <w:proofErr w:type="spellEnd"/>
        <w:r w:rsidRPr="00750B87">
          <w:rPr>
            <w:b/>
            <w:sz w:val="36"/>
            <w:szCs w:val="28"/>
          </w:rPr>
          <w:t xml:space="preserve"> </w:t>
        </w:r>
        <w:proofErr w:type="spellStart"/>
        <w:r w:rsidRPr="00750B87">
          <w:rPr>
            <w:b/>
            <w:sz w:val="36"/>
            <w:szCs w:val="28"/>
          </w:rPr>
          <w:t>Tính</w:t>
        </w:r>
        <w:proofErr w:type="spellEnd"/>
      </w:ins>
    </w:p>
    <w:p w14:paraId="0D84F131" w14:textId="77777777" w:rsidR="004F56E1" w:rsidRPr="00750B87" w:rsidRDefault="004F56E1" w:rsidP="004F56E1">
      <w:pPr>
        <w:keepNext/>
        <w:spacing w:line="360" w:lineRule="auto"/>
        <w:jc w:val="center"/>
        <w:rPr>
          <w:ins w:id="75" w:author="This PC" w:date="2025-12-04T18:06:00Z"/>
          <w:szCs w:val="28"/>
        </w:rPr>
      </w:pPr>
      <w:ins w:id="76" w:author="This PC" w:date="2025-12-04T18:06:00Z">
        <w:r w:rsidRPr="00750B87">
          <w:rPr>
            <w:noProof/>
            <w:szCs w:val="28"/>
          </w:rPr>
          <w:drawing>
            <wp:inline distT="0" distB="0" distL="0" distR="0" wp14:anchorId="2300F256" wp14:editId="765D87FC">
              <wp:extent cx="2115412" cy="123731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8" cstate="print">
                        <a:extLst>
                          <a:ext uri="{28A0092B-C50C-407E-A947-70E740481C1C}">
                            <a14:useLocalDpi xmlns:a14="http://schemas.microsoft.com/office/drawing/2010/main" val="0"/>
                          </a:ext>
                        </a:extLst>
                      </a:blip>
                      <a:srcRect r="82398"/>
                      <a:stretch/>
                    </pic:blipFill>
                    <pic:spPr bwMode="auto">
                      <a:xfrm>
                        <a:off x="0" y="0"/>
                        <a:ext cx="2139622" cy="1251477"/>
                      </a:xfrm>
                      <a:prstGeom prst="rect">
                        <a:avLst/>
                      </a:prstGeom>
                      <a:ln>
                        <a:noFill/>
                      </a:ln>
                      <a:extLst>
                        <a:ext uri="{53640926-AAD7-44D8-BBD7-CCE9431645EC}">
                          <a14:shadowObscured xmlns:a14="http://schemas.microsoft.com/office/drawing/2010/main"/>
                        </a:ext>
                      </a:extLst>
                    </pic:spPr>
                  </pic:pic>
                </a:graphicData>
              </a:graphic>
            </wp:inline>
          </w:drawing>
        </w:r>
      </w:ins>
    </w:p>
    <w:p w14:paraId="4025A41E" w14:textId="77777777" w:rsidR="004F56E1" w:rsidRDefault="004F56E1" w:rsidP="004F56E1">
      <w:pPr>
        <w:spacing w:line="360" w:lineRule="auto"/>
        <w:rPr>
          <w:ins w:id="77" w:author="This PC" w:date="2025-12-04T18:06:00Z"/>
          <w:sz w:val="32"/>
          <w:szCs w:val="32"/>
        </w:rPr>
      </w:pPr>
    </w:p>
    <w:p w14:paraId="7F15D907" w14:textId="77777777" w:rsidR="004F56E1" w:rsidRPr="00750B87" w:rsidRDefault="004F56E1" w:rsidP="004F56E1">
      <w:pPr>
        <w:spacing w:line="360" w:lineRule="auto"/>
        <w:jc w:val="center"/>
        <w:rPr>
          <w:ins w:id="78" w:author="This PC" w:date="2025-12-04T18:06:00Z"/>
          <w:sz w:val="36"/>
          <w:szCs w:val="32"/>
        </w:rPr>
      </w:pPr>
      <w:ins w:id="79" w:author="This PC" w:date="2025-12-04T18:06:00Z">
        <w:r w:rsidRPr="00750B87">
          <w:rPr>
            <w:sz w:val="36"/>
            <w:szCs w:val="32"/>
          </w:rPr>
          <w:t xml:space="preserve">ĐỒ ÁN CƠ SỞ </w:t>
        </w:r>
        <w:r>
          <w:rPr>
            <w:sz w:val="36"/>
            <w:szCs w:val="32"/>
          </w:rPr>
          <w:t>2</w:t>
        </w:r>
      </w:ins>
    </w:p>
    <w:p w14:paraId="0433E259" w14:textId="77777777" w:rsidR="004F56E1" w:rsidRDefault="004F56E1" w:rsidP="004F56E1">
      <w:pPr>
        <w:spacing w:line="360" w:lineRule="auto"/>
        <w:ind w:left="567" w:right="567"/>
        <w:jc w:val="center"/>
        <w:rPr>
          <w:ins w:id="80" w:author="This PC" w:date="2025-12-04T18:06:00Z"/>
          <w:sz w:val="30"/>
          <w:szCs w:val="28"/>
        </w:rPr>
      </w:pPr>
      <w:ins w:id="81" w:author="This PC" w:date="2025-12-04T18:06:00Z">
        <w:r>
          <w:rPr>
            <w:b/>
            <w:sz w:val="48"/>
            <w:szCs w:val="48"/>
          </w:rPr>
          <w:t>WEBSITE QUẢN LÝ LỊCH TRÌNH CÁ NHÂN</w:t>
        </w:r>
      </w:ins>
    </w:p>
    <w:p w14:paraId="557F2D19" w14:textId="77777777" w:rsidR="004F56E1" w:rsidRDefault="004F56E1" w:rsidP="004F56E1">
      <w:pPr>
        <w:spacing w:after="600" w:line="360" w:lineRule="auto"/>
        <w:rPr>
          <w:ins w:id="82" w:author="This PC" w:date="2025-12-04T18:06:00Z"/>
          <w:b/>
          <w:sz w:val="42"/>
          <w:szCs w:val="42"/>
        </w:rPr>
      </w:pPr>
    </w:p>
    <w:p w14:paraId="0AF1FDD7" w14:textId="77777777" w:rsidR="004F56E1" w:rsidRPr="00BB5D41" w:rsidRDefault="004F56E1" w:rsidP="004F56E1">
      <w:pPr>
        <w:tabs>
          <w:tab w:val="left" w:pos="4536"/>
        </w:tabs>
        <w:spacing w:line="360" w:lineRule="auto"/>
        <w:ind w:firstLine="1701"/>
        <w:rPr>
          <w:ins w:id="83" w:author="This PC" w:date="2025-12-04T18:06:00Z"/>
          <w:b/>
          <w:iCs/>
          <w:szCs w:val="28"/>
        </w:rPr>
      </w:pPr>
      <w:ins w:id="84" w:author="This PC" w:date="2025-12-04T18:06:00Z">
        <w:r w:rsidRPr="00BB5D41">
          <w:rPr>
            <w:szCs w:val="28"/>
          </w:rPr>
          <w:t xml:space="preserve">Sinh </w:t>
        </w:r>
        <w:proofErr w:type="spellStart"/>
        <w:r w:rsidRPr="00BB5D41">
          <w:rPr>
            <w:szCs w:val="28"/>
          </w:rPr>
          <w:t>viên</w:t>
        </w:r>
        <w:proofErr w:type="spellEnd"/>
        <w:r w:rsidRPr="00BB5D41">
          <w:rPr>
            <w:szCs w:val="28"/>
          </w:rPr>
          <w:t xml:space="preserve"> </w:t>
        </w:r>
        <w:proofErr w:type="spellStart"/>
        <w:r w:rsidRPr="00BB5D41">
          <w:rPr>
            <w:szCs w:val="28"/>
          </w:rPr>
          <w:t>thực</w:t>
        </w:r>
        <w:proofErr w:type="spellEnd"/>
        <w:r w:rsidRPr="00BB5D41">
          <w:rPr>
            <w:szCs w:val="28"/>
          </w:rPr>
          <w:t xml:space="preserve"> </w:t>
        </w:r>
        <w:proofErr w:type="spellStart"/>
        <w:r w:rsidRPr="00BB5D41">
          <w:rPr>
            <w:szCs w:val="28"/>
          </w:rPr>
          <w:t>hiện</w:t>
        </w:r>
        <w:proofErr w:type="spellEnd"/>
        <w:r w:rsidRPr="00BB5D41">
          <w:rPr>
            <w:szCs w:val="28"/>
          </w:rPr>
          <w:t xml:space="preserve">: </w:t>
        </w:r>
        <w:r w:rsidRPr="00BB5D41">
          <w:rPr>
            <w:szCs w:val="28"/>
          </w:rPr>
          <w:tab/>
        </w:r>
        <w:r w:rsidRPr="00BB5D41">
          <w:rPr>
            <w:b/>
            <w:iCs/>
            <w:szCs w:val="28"/>
          </w:rPr>
          <w:t>Thái Hoài Vũ - 24IT314</w:t>
        </w:r>
      </w:ins>
    </w:p>
    <w:p w14:paraId="00A3C7D9" w14:textId="77777777" w:rsidR="004F56E1" w:rsidRPr="00BB5D41" w:rsidRDefault="004F56E1" w:rsidP="004F56E1">
      <w:pPr>
        <w:tabs>
          <w:tab w:val="left" w:pos="4536"/>
        </w:tabs>
        <w:spacing w:line="360" w:lineRule="auto"/>
        <w:ind w:firstLine="1701"/>
        <w:rPr>
          <w:ins w:id="85" w:author="This PC" w:date="2025-12-04T18:06:00Z"/>
          <w:b/>
          <w:iCs/>
          <w:szCs w:val="28"/>
        </w:rPr>
      </w:pPr>
      <w:ins w:id="86" w:author="This PC" w:date="2025-12-04T18:06:00Z">
        <w:r w:rsidRPr="00BB5D41">
          <w:rPr>
            <w:b/>
            <w:iCs/>
            <w:szCs w:val="28"/>
          </w:rPr>
          <w:tab/>
          <w:t>Đinh Công Tiến - 24IT273</w:t>
        </w:r>
      </w:ins>
    </w:p>
    <w:p w14:paraId="26367FCA" w14:textId="77777777" w:rsidR="004F56E1" w:rsidRPr="00BB5D41" w:rsidRDefault="004F56E1" w:rsidP="004F56E1">
      <w:pPr>
        <w:tabs>
          <w:tab w:val="left" w:pos="4536"/>
        </w:tabs>
        <w:spacing w:line="360" w:lineRule="auto"/>
        <w:ind w:firstLine="1701"/>
        <w:rPr>
          <w:ins w:id="87" w:author="This PC" w:date="2025-12-04T18:06:00Z"/>
          <w:b/>
          <w:szCs w:val="28"/>
        </w:rPr>
      </w:pPr>
      <w:proofErr w:type="spellStart"/>
      <w:ins w:id="88" w:author="This PC" w:date="2025-12-04T18:06:00Z">
        <w:r w:rsidRPr="00BB5D41">
          <w:rPr>
            <w:szCs w:val="28"/>
          </w:rPr>
          <w:t>Lớp</w:t>
        </w:r>
        <w:proofErr w:type="spellEnd"/>
        <w:r w:rsidRPr="00BB5D41">
          <w:rPr>
            <w:szCs w:val="28"/>
          </w:rPr>
          <w:t xml:space="preserve">: </w:t>
        </w:r>
        <w:r w:rsidRPr="00BB5D41">
          <w:rPr>
            <w:szCs w:val="28"/>
          </w:rPr>
          <w:tab/>
        </w:r>
        <w:r w:rsidRPr="00BB5D41">
          <w:rPr>
            <w:b/>
            <w:szCs w:val="28"/>
          </w:rPr>
          <w:t>24JIT</w:t>
        </w:r>
      </w:ins>
    </w:p>
    <w:p w14:paraId="13D12574" w14:textId="77777777" w:rsidR="004F56E1" w:rsidRPr="00A55302" w:rsidRDefault="004F56E1" w:rsidP="004F56E1">
      <w:pPr>
        <w:tabs>
          <w:tab w:val="left" w:pos="4536"/>
        </w:tabs>
        <w:spacing w:line="360" w:lineRule="auto"/>
        <w:ind w:firstLine="1701"/>
        <w:rPr>
          <w:ins w:id="89" w:author="This PC" w:date="2025-12-04T18:06:00Z"/>
          <w:sz w:val="32"/>
          <w:szCs w:val="36"/>
        </w:rPr>
      </w:pPr>
      <w:proofErr w:type="spellStart"/>
      <w:ins w:id="90" w:author="This PC" w:date="2025-12-04T18:06:00Z">
        <w:r w:rsidRPr="00BB5D41">
          <w:rPr>
            <w:szCs w:val="28"/>
          </w:rPr>
          <w:t>Giảng</w:t>
        </w:r>
        <w:proofErr w:type="spellEnd"/>
        <w:r w:rsidRPr="00BB5D41">
          <w:rPr>
            <w:szCs w:val="28"/>
          </w:rPr>
          <w:t xml:space="preserve"> </w:t>
        </w:r>
        <w:proofErr w:type="spellStart"/>
        <w:r w:rsidRPr="00BB5D41">
          <w:rPr>
            <w:szCs w:val="28"/>
          </w:rPr>
          <w:t>viên</w:t>
        </w:r>
        <w:proofErr w:type="spellEnd"/>
        <w:r w:rsidRPr="00BB5D41">
          <w:rPr>
            <w:szCs w:val="28"/>
          </w:rPr>
          <w:t xml:space="preserve"> </w:t>
        </w:r>
        <w:proofErr w:type="spellStart"/>
        <w:r w:rsidRPr="00BB5D41">
          <w:rPr>
            <w:szCs w:val="28"/>
          </w:rPr>
          <w:t>hướng</w:t>
        </w:r>
        <w:proofErr w:type="spellEnd"/>
        <w:r w:rsidRPr="00BB5D41">
          <w:rPr>
            <w:szCs w:val="28"/>
          </w:rPr>
          <w:t xml:space="preserve"> </w:t>
        </w:r>
        <w:proofErr w:type="spellStart"/>
        <w:r w:rsidRPr="00BB5D41">
          <w:rPr>
            <w:szCs w:val="28"/>
          </w:rPr>
          <w:t>dẫn</w:t>
        </w:r>
        <w:proofErr w:type="spellEnd"/>
        <w:r w:rsidRPr="00BB5D41">
          <w:rPr>
            <w:szCs w:val="28"/>
          </w:rPr>
          <w:t xml:space="preserve">: </w:t>
        </w:r>
        <w:r>
          <w:rPr>
            <w:szCs w:val="28"/>
          </w:rPr>
          <w:tab/>
        </w:r>
        <w:proofErr w:type="spellStart"/>
        <w:r w:rsidRPr="00BB5D41">
          <w:rPr>
            <w:b/>
            <w:bCs/>
            <w:iCs/>
            <w:szCs w:val="28"/>
          </w:rPr>
          <w:t>TS.Nguyễn</w:t>
        </w:r>
        <w:proofErr w:type="spellEnd"/>
        <w:r w:rsidRPr="00BB5D41">
          <w:rPr>
            <w:b/>
            <w:bCs/>
            <w:iCs/>
            <w:szCs w:val="28"/>
          </w:rPr>
          <w:t xml:space="preserve"> </w:t>
        </w:r>
        <w:proofErr w:type="spellStart"/>
        <w:r w:rsidRPr="00BB5D41">
          <w:rPr>
            <w:b/>
            <w:bCs/>
            <w:iCs/>
            <w:szCs w:val="28"/>
          </w:rPr>
          <w:t>Đức</w:t>
        </w:r>
        <w:proofErr w:type="spellEnd"/>
        <w:r w:rsidRPr="00BB5D41">
          <w:rPr>
            <w:b/>
            <w:bCs/>
            <w:iCs/>
            <w:szCs w:val="28"/>
          </w:rPr>
          <w:t xml:space="preserve"> </w:t>
        </w:r>
        <w:proofErr w:type="spellStart"/>
        <w:r w:rsidRPr="00BB5D41">
          <w:rPr>
            <w:b/>
            <w:bCs/>
            <w:iCs/>
            <w:szCs w:val="28"/>
          </w:rPr>
          <w:t>Hiển</w:t>
        </w:r>
        <w:proofErr w:type="spellEnd"/>
        <w:r w:rsidRPr="00BB5D41" w:rsidDel="005427DC">
          <w:rPr>
            <w:b/>
            <w:bCs/>
            <w:sz w:val="32"/>
            <w:szCs w:val="36"/>
          </w:rPr>
          <w:t xml:space="preserve"> </w:t>
        </w:r>
      </w:ins>
    </w:p>
    <w:p w14:paraId="5996938A" w14:textId="77777777" w:rsidR="004F56E1" w:rsidRDefault="004F56E1" w:rsidP="004F56E1">
      <w:pPr>
        <w:tabs>
          <w:tab w:val="left" w:pos="4536"/>
        </w:tabs>
        <w:spacing w:line="360" w:lineRule="auto"/>
        <w:ind w:firstLine="1701"/>
        <w:rPr>
          <w:ins w:id="91" w:author="This PC" w:date="2025-12-04T18:06:00Z"/>
          <w:b/>
          <w:sz w:val="42"/>
          <w:szCs w:val="42"/>
        </w:rPr>
      </w:pPr>
    </w:p>
    <w:p w14:paraId="22BB3F1C" w14:textId="77777777" w:rsidR="004F56E1" w:rsidRDefault="004F56E1" w:rsidP="004F56E1">
      <w:pPr>
        <w:spacing w:after="600" w:line="360" w:lineRule="auto"/>
        <w:jc w:val="center"/>
        <w:rPr>
          <w:ins w:id="92" w:author="This PC" w:date="2025-12-04T18:06:00Z"/>
          <w:b/>
          <w:sz w:val="42"/>
          <w:szCs w:val="42"/>
        </w:rPr>
      </w:pPr>
    </w:p>
    <w:p w14:paraId="215CE0CC" w14:textId="0470C79B" w:rsidR="00FC6581" w:rsidRDefault="004F56E1">
      <w:pPr>
        <w:spacing w:line="360" w:lineRule="auto"/>
        <w:jc w:val="center"/>
        <w:rPr>
          <w:b/>
          <w:szCs w:val="26"/>
        </w:rPr>
        <w:pPrChange w:id="93" w:author="This PC" w:date="2025-12-04T18:07:00Z">
          <w:pPr>
            <w:spacing w:line="360" w:lineRule="auto"/>
          </w:pPr>
        </w:pPrChange>
      </w:pPr>
      <w:proofErr w:type="spellStart"/>
      <w:ins w:id="94" w:author="This PC" w:date="2025-12-04T18:06:00Z">
        <w:r w:rsidRPr="00750B87">
          <w:rPr>
            <w:sz w:val="32"/>
            <w:szCs w:val="30"/>
          </w:rPr>
          <w:t>Đà</w:t>
        </w:r>
        <w:proofErr w:type="spellEnd"/>
        <w:r w:rsidRPr="00750B87">
          <w:rPr>
            <w:sz w:val="32"/>
            <w:szCs w:val="30"/>
          </w:rPr>
          <w:t xml:space="preserve"> </w:t>
        </w:r>
        <w:proofErr w:type="spellStart"/>
        <w:r w:rsidRPr="00750B87">
          <w:rPr>
            <w:sz w:val="32"/>
            <w:szCs w:val="30"/>
          </w:rPr>
          <w:t>N</w:t>
        </w:r>
        <w:r>
          <w:rPr>
            <w:sz w:val="32"/>
            <w:szCs w:val="30"/>
          </w:rPr>
          <w:t>ẵ</w:t>
        </w:r>
        <w:r w:rsidRPr="00750B87">
          <w:rPr>
            <w:sz w:val="32"/>
            <w:szCs w:val="30"/>
          </w:rPr>
          <w:t>ng</w:t>
        </w:r>
        <w:proofErr w:type="spellEnd"/>
        <w:r>
          <w:rPr>
            <w:sz w:val="32"/>
            <w:szCs w:val="30"/>
          </w:rPr>
          <w:t>,</w:t>
        </w:r>
        <w:r w:rsidRPr="00750B87">
          <w:rPr>
            <w:sz w:val="32"/>
            <w:szCs w:val="30"/>
          </w:rPr>
          <w:t xml:space="preserve"> </w:t>
        </w:r>
        <w:proofErr w:type="spellStart"/>
        <w:r w:rsidRPr="00750B87">
          <w:rPr>
            <w:sz w:val="32"/>
            <w:szCs w:val="30"/>
          </w:rPr>
          <w:t>tháng</w:t>
        </w:r>
        <w:proofErr w:type="spellEnd"/>
        <w:r w:rsidRPr="00750B87">
          <w:rPr>
            <w:sz w:val="32"/>
            <w:szCs w:val="30"/>
          </w:rPr>
          <w:t xml:space="preserve"> </w:t>
        </w:r>
        <w:r>
          <w:rPr>
            <w:sz w:val="32"/>
            <w:szCs w:val="30"/>
          </w:rPr>
          <w:t>12</w:t>
        </w:r>
        <w:r w:rsidRPr="00750B87">
          <w:rPr>
            <w:sz w:val="32"/>
            <w:szCs w:val="30"/>
          </w:rPr>
          <w:t xml:space="preserve"> </w:t>
        </w:r>
        <w:proofErr w:type="spellStart"/>
        <w:r w:rsidRPr="00750B87">
          <w:rPr>
            <w:sz w:val="32"/>
            <w:szCs w:val="30"/>
          </w:rPr>
          <w:t>năm</w:t>
        </w:r>
        <w:proofErr w:type="spellEnd"/>
        <w:r w:rsidRPr="00750B87">
          <w:rPr>
            <w:sz w:val="32"/>
            <w:szCs w:val="30"/>
          </w:rPr>
          <w:t xml:space="preserve"> 20</w:t>
        </w:r>
        <w:r>
          <w:rPr>
            <w:sz w:val="32"/>
            <w:szCs w:val="30"/>
          </w:rPr>
          <w:t>25</w:t>
        </w:r>
      </w:ins>
    </w:p>
    <w:p w14:paraId="0328C1B0" w14:textId="23D289C3" w:rsidR="001F3B50" w:rsidDel="004F56E1" w:rsidRDefault="001F3B50" w:rsidP="004F56E1">
      <w:pPr>
        <w:pStyle w:val="TOC1"/>
        <w:rPr>
          <w:del w:id="95" w:author="This PC" w:date="2025-12-04T18:08:00Z"/>
        </w:rPr>
      </w:pPr>
      <w:del w:id="96" w:author="This PC" w:date="2025-12-04T18:08:00Z">
        <w:r w:rsidRPr="00E06DD8" w:rsidDel="004F56E1">
          <w:delText xml:space="preserve">TRƯỜNG ĐẠI HỌC </w:delText>
        </w:r>
        <w:r w:rsidDel="004F56E1">
          <w:delText>CÔNG NGHỆ THÔNG TIN &amp;</w:delText>
        </w:r>
      </w:del>
    </w:p>
    <w:p w14:paraId="5EFBC03A" w14:textId="77777777" w:rsidR="004F56E1" w:rsidRPr="004F56E1" w:rsidRDefault="004F56E1">
      <w:pPr>
        <w:spacing w:before="0"/>
        <w:jc w:val="left"/>
        <w:rPr>
          <w:ins w:id="97" w:author="This PC" w:date="2025-12-04T18:15:00Z"/>
          <w:sz w:val="28"/>
          <w:rPrChange w:id="98" w:author="This PC" w:date="2025-12-04T18:15:00Z">
            <w:rPr>
              <w:ins w:id="99" w:author="This PC" w:date="2025-12-04T18:15:00Z"/>
              <w:sz w:val="32"/>
            </w:rPr>
          </w:rPrChange>
        </w:rPr>
        <w:pPrChange w:id="100" w:author="This PC" w:date="2025-12-04T18:15:00Z">
          <w:pPr>
            <w:spacing w:before="240"/>
            <w:jc w:val="center"/>
          </w:pPr>
        </w:pPrChange>
      </w:pPr>
    </w:p>
    <w:p w14:paraId="4D9B2CAB" w14:textId="604C515D" w:rsidR="001F3B50" w:rsidDel="004F56E1" w:rsidRDefault="001F3B50" w:rsidP="00793890">
      <w:pPr>
        <w:pStyle w:val="Heading1"/>
        <w:rPr>
          <w:del w:id="101" w:author="This PC" w:date="2025-12-04T18:08:00Z"/>
        </w:rPr>
      </w:pPr>
      <w:del w:id="102" w:author="This PC" w:date="2025-12-04T18:08:00Z">
        <w:r w:rsidRPr="00037843" w:rsidDel="004F56E1">
          <w:lastRenderedPageBreak/>
          <w:delText>TRUYỀN THÔNG VIỆT  HÀN</w:delText>
        </w:r>
      </w:del>
    </w:p>
    <w:p w14:paraId="550D6AA6" w14:textId="43AF304B" w:rsidR="001F3B50" w:rsidRPr="00037843" w:rsidDel="004F56E1" w:rsidRDefault="001F3B50" w:rsidP="00793890">
      <w:pPr>
        <w:pStyle w:val="Heading1"/>
        <w:rPr>
          <w:del w:id="103" w:author="This PC" w:date="2025-12-04T18:08:00Z"/>
        </w:rPr>
        <w:pPrChange w:id="104" w:author="This PC" w:date="2025-12-04T18:15:00Z">
          <w:pPr>
            <w:keepNext/>
            <w:spacing w:line="360" w:lineRule="auto"/>
            <w:jc w:val="center"/>
          </w:pPr>
        </w:pPrChange>
      </w:pPr>
      <w:del w:id="105" w:author="This PC" w:date="2025-12-04T18:08:00Z">
        <w:r w:rsidRPr="00037843" w:rsidDel="004F56E1">
          <w:delText>Khoa Khoa Học Máy Tính</w:delText>
        </w:r>
      </w:del>
    </w:p>
    <w:p w14:paraId="7EC13A91" w14:textId="07A6EF2A" w:rsidR="001F3B50" w:rsidRPr="00037843" w:rsidDel="004F56E1" w:rsidRDefault="001F3B50" w:rsidP="00793890">
      <w:pPr>
        <w:pStyle w:val="Heading1"/>
        <w:rPr>
          <w:del w:id="106" w:author="This PC" w:date="2025-12-04T18:08:00Z"/>
        </w:rPr>
        <w:pPrChange w:id="107" w:author="This PC" w:date="2025-12-04T18:15:00Z">
          <w:pPr>
            <w:keepNext/>
            <w:spacing w:line="360" w:lineRule="auto"/>
            <w:jc w:val="center"/>
          </w:pPr>
        </w:pPrChange>
      </w:pPr>
      <w:del w:id="108" w:author="This PC" w:date="2025-12-04T18:08:00Z">
        <w:r w:rsidRPr="00750B87" w:rsidDel="004F56E1">
          <w:rPr>
            <w:noProof/>
          </w:rPr>
          <w:drawing>
            <wp:inline distT="0" distB="0" distL="0" distR="0" wp14:anchorId="47B28574" wp14:editId="26B69C58">
              <wp:extent cx="1257300" cy="735401"/>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8" cstate="print">
                        <a:extLst>
                          <a:ext uri="{28A0092B-C50C-407E-A947-70E740481C1C}">
                            <a14:useLocalDpi xmlns:a14="http://schemas.microsoft.com/office/drawing/2010/main" val="0"/>
                          </a:ext>
                        </a:extLst>
                      </a:blip>
                      <a:srcRect r="82398"/>
                      <a:stretch/>
                    </pic:blipFill>
                    <pic:spPr bwMode="auto">
                      <a:xfrm>
                        <a:off x="0" y="0"/>
                        <a:ext cx="1257961" cy="735788"/>
                      </a:xfrm>
                      <a:prstGeom prst="rect">
                        <a:avLst/>
                      </a:prstGeom>
                      <a:ln>
                        <a:noFill/>
                      </a:ln>
                      <a:extLst>
                        <a:ext uri="{53640926-AAD7-44D8-BBD7-CCE9431645EC}">
                          <a14:shadowObscured xmlns:a14="http://schemas.microsoft.com/office/drawing/2010/main"/>
                        </a:ext>
                      </a:extLst>
                    </pic:spPr>
                  </pic:pic>
                </a:graphicData>
              </a:graphic>
            </wp:inline>
          </w:drawing>
        </w:r>
      </w:del>
    </w:p>
    <w:p w14:paraId="55F0CBD4" w14:textId="2A31E059" w:rsidR="001F3B50" w:rsidRPr="00911E6D" w:rsidDel="004F56E1" w:rsidRDefault="001F3B50" w:rsidP="00793890">
      <w:pPr>
        <w:pStyle w:val="Heading1"/>
        <w:rPr>
          <w:del w:id="109" w:author="This PC" w:date="2025-12-04T18:08:00Z"/>
        </w:rPr>
        <w:pPrChange w:id="110" w:author="This PC" w:date="2025-12-04T18:15:00Z">
          <w:pPr>
            <w:spacing w:after="120" w:line="360" w:lineRule="auto"/>
          </w:pPr>
        </w:pPrChange>
      </w:pPr>
    </w:p>
    <w:p w14:paraId="11C8674C" w14:textId="567871C0" w:rsidR="001F3B50" w:rsidDel="004F56E1" w:rsidRDefault="001F3B50" w:rsidP="00793890">
      <w:pPr>
        <w:pStyle w:val="Heading1"/>
        <w:rPr>
          <w:del w:id="111" w:author="This PC" w:date="2025-12-04T18:08:00Z"/>
        </w:rPr>
        <w:pPrChange w:id="112" w:author="This PC" w:date="2025-12-04T18:15:00Z">
          <w:pPr>
            <w:spacing w:line="360" w:lineRule="auto"/>
            <w:jc w:val="center"/>
          </w:pPr>
        </w:pPrChange>
      </w:pPr>
    </w:p>
    <w:p w14:paraId="502F9BEF" w14:textId="46164BD0" w:rsidR="001F3B50" w:rsidRPr="00037843" w:rsidDel="004F56E1" w:rsidRDefault="001F3B50" w:rsidP="00793890">
      <w:pPr>
        <w:pStyle w:val="Heading1"/>
        <w:rPr>
          <w:del w:id="113" w:author="This PC" w:date="2025-12-04T18:08:00Z"/>
        </w:rPr>
        <w:pPrChange w:id="114" w:author="This PC" w:date="2025-12-04T18:15:00Z">
          <w:pPr>
            <w:spacing w:line="360" w:lineRule="auto"/>
            <w:jc w:val="center"/>
          </w:pPr>
        </w:pPrChange>
      </w:pPr>
      <w:del w:id="115" w:author="This PC" w:date="2025-12-04T18:08:00Z">
        <w:r w:rsidRPr="00037843" w:rsidDel="004F56E1">
          <w:delText>ĐỒ ÁN CƠ SỞ 3</w:delText>
        </w:r>
      </w:del>
    </w:p>
    <w:p w14:paraId="4D7E0B0C" w14:textId="732E26CE" w:rsidR="001F3B50" w:rsidDel="004F56E1" w:rsidRDefault="001F3B50" w:rsidP="00793890">
      <w:pPr>
        <w:pStyle w:val="Heading1"/>
        <w:rPr>
          <w:del w:id="116" w:author="This PC" w:date="2025-12-04T18:08:00Z"/>
          <w:sz w:val="42"/>
          <w:szCs w:val="42"/>
        </w:rPr>
        <w:pPrChange w:id="117" w:author="This PC" w:date="2025-12-04T18:15:00Z">
          <w:pPr>
            <w:spacing w:line="312" w:lineRule="auto"/>
            <w:jc w:val="center"/>
          </w:pPr>
        </w:pPrChange>
      </w:pPr>
      <w:del w:id="118" w:author="This PC" w:date="2025-12-04T18:08:00Z">
        <w:r w:rsidRPr="00037843" w:rsidDel="004F56E1">
          <w:delText>TÊN ĐỀ TÀI ABC</w:delText>
        </w:r>
      </w:del>
    </w:p>
    <w:p w14:paraId="777AA26C" w14:textId="4C93A1B9" w:rsidR="001F3B50" w:rsidDel="004F56E1" w:rsidRDefault="001F3B50" w:rsidP="00793890">
      <w:pPr>
        <w:pStyle w:val="Heading1"/>
        <w:rPr>
          <w:del w:id="119" w:author="This PC" w:date="2025-12-04T18:08:00Z"/>
        </w:rPr>
        <w:pPrChange w:id="120" w:author="This PC" w:date="2025-12-04T18:15:00Z">
          <w:pPr>
            <w:spacing w:line="360" w:lineRule="auto"/>
            <w:jc w:val="center"/>
          </w:pPr>
        </w:pPrChange>
      </w:pPr>
    </w:p>
    <w:p w14:paraId="36B60BFC" w14:textId="56B01DD5" w:rsidR="001F3B50" w:rsidDel="004F56E1" w:rsidRDefault="001F3B50" w:rsidP="00793890">
      <w:pPr>
        <w:pStyle w:val="Heading1"/>
        <w:rPr>
          <w:del w:id="121" w:author="This PC" w:date="2025-12-04T18:08:00Z"/>
        </w:rPr>
        <w:pPrChange w:id="122" w:author="This PC" w:date="2025-12-04T18:15:00Z">
          <w:pPr>
            <w:spacing w:line="360" w:lineRule="auto"/>
            <w:jc w:val="center"/>
          </w:pPr>
        </w:pPrChange>
      </w:pPr>
    </w:p>
    <w:p w14:paraId="00F69B0B" w14:textId="3D75563C" w:rsidR="001F3B50" w:rsidDel="004F56E1" w:rsidRDefault="001F3B50" w:rsidP="00793890">
      <w:pPr>
        <w:pStyle w:val="Heading1"/>
        <w:rPr>
          <w:del w:id="123" w:author="This PC" w:date="2025-12-04T18:08:00Z"/>
        </w:rPr>
        <w:pPrChange w:id="124" w:author="This PC" w:date="2025-12-04T18:15:00Z">
          <w:pPr>
            <w:spacing w:after="600" w:line="360" w:lineRule="auto"/>
            <w:jc w:val="center"/>
          </w:pPr>
        </w:pPrChange>
      </w:pPr>
    </w:p>
    <w:p w14:paraId="0FA695F8" w14:textId="371C4203" w:rsidR="001F3B50" w:rsidRPr="00F83E27" w:rsidDel="004F56E1" w:rsidRDefault="001F3B50" w:rsidP="00793890">
      <w:pPr>
        <w:pStyle w:val="Heading1"/>
        <w:rPr>
          <w:ins w:id="125" w:author="ndhien@cit.udn.vn" w:date="2021-03-24T11:58:00Z"/>
          <w:del w:id="126" w:author="This PC" w:date="2025-12-04T18:08:00Z"/>
          <w:bCs/>
          <w:noProof/>
          <w:rPrChange w:id="127" w:author="ndhien@cit.udn.vn" w:date="2021-03-24T11:59:00Z">
            <w:rPr>
              <w:ins w:id="128" w:author="ndhien@cit.udn.vn" w:date="2021-03-24T11:58:00Z"/>
              <w:del w:id="129" w:author="This PC" w:date="2025-12-04T18:08:00Z"/>
              <w:b/>
              <w:sz w:val="32"/>
              <w:szCs w:val="36"/>
            </w:rPr>
          </w:rPrChange>
        </w:rPr>
        <w:pPrChange w:id="130" w:author="This PC" w:date="2025-12-04T18:15:00Z">
          <w:pPr>
            <w:tabs>
              <w:tab w:val="left" w:pos="4536"/>
            </w:tabs>
            <w:spacing w:line="360" w:lineRule="auto"/>
            <w:ind w:firstLine="1701"/>
          </w:pPr>
        </w:pPrChange>
      </w:pPr>
      <w:del w:id="131" w:author="This PC" w:date="2025-12-04T18:08:00Z">
        <w:r w:rsidDel="004F56E1">
          <w:delText xml:space="preserve">Sinh viên thực hiện: </w:delText>
        </w:r>
        <w:r w:rsidDel="004F56E1">
          <w:tab/>
        </w:r>
        <w:r w:rsidRPr="00037843" w:rsidDel="004F56E1">
          <w:delText>ABC</w:delText>
        </w:r>
      </w:del>
      <w:ins w:id="132" w:author="ndhien@cit.udn.vn" w:date="2021-03-24T11:59:00Z">
        <w:del w:id="133" w:author="This PC" w:date="2025-12-04T18:08:00Z">
          <w:r w:rsidR="00F83E27" w:rsidDel="004F56E1">
            <w:tab/>
          </w:r>
          <w:r w:rsidR="00F83E27" w:rsidRPr="00F83E27" w:rsidDel="004F56E1">
            <w:rPr>
              <w:bCs/>
              <w:noProof/>
              <w:rPrChange w:id="134" w:author="ndhien@cit.udn.vn" w:date="2021-03-24T11:59:00Z">
                <w:rPr>
                  <w:b/>
                  <w:sz w:val="32"/>
                  <w:szCs w:val="36"/>
                </w:rPr>
              </w:rPrChange>
            </w:rPr>
            <w:delText>Mã</w:delText>
          </w:r>
          <w:r w:rsidR="00F83E27" w:rsidDel="004F56E1">
            <w:rPr>
              <w:bCs/>
            </w:rPr>
            <w:delText>:</w:delText>
          </w:r>
        </w:del>
      </w:ins>
    </w:p>
    <w:p w14:paraId="61DAA5EC" w14:textId="20CA61E1" w:rsidR="00F83E27" w:rsidRPr="00161B34" w:rsidDel="004F56E1" w:rsidRDefault="00F83E27" w:rsidP="00793890">
      <w:pPr>
        <w:pStyle w:val="Heading1"/>
        <w:rPr>
          <w:ins w:id="135" w:author="ndhien@cit.udn.vn" w:date="2021-03-24T11:59:00Z"/>
          <w:del w:id="136" w:author="This PC" w:date="2025-12-04T18:08:00Z"/>
          <w:bCs/>
        </w:rPr>
        <w:pPrChange w:id="137" w:author="This PC" w:date="2025-12-04T18:15:00Z">
          <w:pPr>
            <w:tabs>
              <w:tab w:val="left" w:pos="3690"/>
              <w:tab w:val="left" w:pos="5940"/>
            </w:tabs>
            <w:spacing w:line="360" w:lineRule="auto"/>
            <w:ind w:firstLine="1701"/>
          </w:pPr>
        </w:pPrChange>
      </w:pPr>
      <w:ins w:id="138" w:author="ndhien@cit.udn.vn" w:date="2021-03-24T11:59:00Z">
        <w:del w:id="139" w:author="This PC" w:date="2025-12-04T18:08:00Z">
          <w:r w:rsidDel="004F56E1">
            <w:tab/>
          </w:r>
          <w:r w:rsidRPr="00037843" w:rsidDel="004F56E1">
            <w:delText>ABC</w:delText>
          </w:r>
          <w:r w:rsidDel="004F56E1">
            <w:tab/>
          </w:r>
          <w:r w:rsidRPr="00161B34" w:rsidDel="004F56E1">
            <w:rPr>
              <w:bCs/>
            </w:rPr>
            <w:delText>Mã</w:delText>
          </w:r>
          <w:r w:rsidDel="004F56E1">
            <w:rPr>
              <w:bCs/>
            </w:rPr>
            <w:delText>:</w:delText>
          </w:r>
        </w:del>
      </w:ins>
    </w:p>
    <w:p w14:paraId="1412A5CE" w14:textId="0F19C0CB" w:rsidR="00F83E27" w:rsidDel="004F56E1" w:rsidRDefault="00F83E27" w:rsidP="00793890">
      <w:pPr>
        <w:pStyle w:val="Heading1"/>
        <w:rPr>
          <w:del w:id="140" w:author="This PC" w:date="2025-12-04T18:08:00Z"/>
        </w:rPr>
        <w:pPrChange w:id="141" w:author="This PC" w:date="2025-12-04T18:15:00Z">
          <w:pPr>
            <w:tabs>
              <w:tab w:val="left" w:pos="4536"/>
            </w:tabs>
            <w:spacing w:line="360" w:lineRule="auto"/>
            <w:ind w:firstLine="1701"/>
          </w:pPr>
        </w:pPrChange>
      </w:pPr>
    </w:p>
    <w:p w14:paraId="04D3FB94" w14:textId="20343F2F" w:rsidR="001F3B50" w:rsidDel="004F56E1" w:rsidRDefault="001F3B50" w:rsidP="00793890">
      <w:pPr>
        <w:pStyle w:val="Heading1"/>
        <w:rPr>
          <w:del w:id="142" w:author="This PC" w:date="2025-12-04T18:08:00Z"/>
        </w:rPr>
        <w:pPrChange w:id="143" w:author="This PC" w:date="2025-12-04T18:15:00Z">
          <w:pPr>
            <w:tabs>
              <w:tab w:val="left" w:pos="4536"/>
            </w:tabs>
            <w:spacing w:line="360" w:lineRule="auto"/>
            <w:ind w:firstLine="1701"/>
          </w:pPr>
        </w:pPrChange>
      </w:pPr>
      <w:del w:id="144" w:author="This PC" w:date="2025-12-04T18:08:00Z">
        <w:r w:rsidDel="004F56E1">
          <w:delText xml:space="preserve">Lớp: </w:delText>
        </w:r>
        <w:r w:rsidDel="004F56E1">
          <w:tab/>
        </w:r>
        <w:r w:rsidRPr="00037843" w:rsidDel="004F56E1">
          <w:delText>xyz</w:delText>
        </w:r>
      </w:del>
    </w:p>
    <w:p w14:paraId="53670962" w14:textId="37C1FFF3" w:rsidR="001F3B50" w:rsidRPr="00037843" w:rsidDel="004F56E1" w:rsidRDefault="001F3B50" w:rsidP="00793890">
      <w:pPr>
        <w:pStyle w:val="Heading1"/>
        <w:rPr>
          <w:del w:id="145" w:author="This PC" w:date="2025-12-04T18:08:00Z"/>
        </w:rPr>
        <w:pPrChange w:id="146" w:author="This PC" w:date="2025-12-04T18:15:00Z">
          <w:pPr>
            <w:tabs>
              <w:tab w:val="left" w:pos="4536"/>
            </w:tabs>
            <w:spacing w:line="360" w:lineRule="auto"/>
            <w:ind w:firstLine="1701"/>
          </w:pPr>
        </w:pPrChange>
      </w:pPr>
      <w:del w:id="147" w:author="This PC" w:date="2025-12-04T18:08:00Z">
        <w:r w:rsidRPr="00037843" w:rsidDel="004F56E1">
          <w:delText>Giảng viên hướng dẫn: TS. Lê Thị Thu Nga</w:delText>
        </w:r>
      </w:del>
      <w:ins w:id="148" w:author="ndhien@cit.udn.vn" w:date="2021-03-24T11:58:00Z">
        <w:del w:id="149" w:author="This PC" w:date="2025-12-04T18:08:00Z">
          <w:r w:rsidR="00F83E27" w:rsidDel="004F56E1">
            <w:delText>……………………….</w:delText>
          </w:r>
        </w:del>
      </w:ins>
    </w:p>
    <w:p w14:paraId="32DFE808" w14:textId="2884EBEA" w:rsidR="001F3B50" w:rsidDel="004F56E1" w:rsidRDefault="001F3B50" w:rsidP="00793890">
      <w:pPr>
        <w:pStyle w:val="Heading1"/>
        <w:rPr>
          <w:del w:id="150" w:author="This PC" w:date="2025-12-04T18:08:00Z"/>
        </w:rPr>
        <w:pPrChange w:id="151" w:author="This PC" w:date="2025-12-04T18:15:00Z">
          <w:pPr>
            <w:spacing w:after="600" w:line="360" w:lineRule="auto"/>
            <w:jc w:val="center"/>
          </w:pPr>
        </w:pPrChange>
      </w:pPr>
    </w:p>
    <w:p w14:paraId="52D53A98" w14:textId="0E5B334C" w:rsidR="001F3B50" w:rsidDel="004F56E1" w:rsidRDefault="001F3B50" w:rsidP="00793890">
      <w:pPr>
        <w:pStyle w:val="Heading1"/>
        <w:rPr>
          <w:del w:id="152" w:author="This PC" w:date="2025-12-04T18:08:00Z"/>
        </w:rPr>
        <w:pPrChange w:id="153" w:author="This PC" w:date="2025-12-04T18:15:00Z">
          <w:pPr>
            <w:spacing w:after="600" w:line="360" w:lineRule="auto"/>
            <w:jc w:val="center"/>
          </w:pPr>
        </w:pPrChange>
      </w:pPr>
    </w:p>
    <w:p w14:paraId="5935C231" w14:textId="47A5E8FE" w:rsidR="001F3B50" w:rsidRPr="00037843" w:rsidDel="004F56E1" w:rsidRDefault="001F3B50" w:rsidP="00793890">
      <w:pPr>
        <w:pStyle w:val="Heading1"/>
        <w:rPr>
          <w:del w:id="154" w:author="This PC" w:date="2025-12-04T18:08:00Z"/>
        </w:rPr>
        <w:pPrChange w:id="155" w:author="This PC" w:date="2025-12-04T18:15:00Z">
          <w:pPr>
            <w:spacing w:line="360" w:lineRule="auto"/>
            <w:jc w:val="center"/>
          </w:pPr>
        </w:pPrChange>
      </w:pPr>
      <w:del w:id="156" w:author="This PC" w:date="2025-12-04T18:08:00Z">
        <w:r w:rsidRPr="00037843" w:rsidDel="004F56E1">
          <w:delText>Đà N</w:delText>
        </w:r>
        <w:r w:rsidDel="004F56E1">
          <w:delText>ẵ</w:delText>
        </w:r>
        <w:r w:rsidRPr="00037843" w:rsidDel="004F56E1">
          <w:delText>ng</w:delText>
        </w:r>
        <w:r w:rsidDel="004F56E1">
          <w:delText>,</w:delText>
        </w:r>
        <w:r w:rsidRPr="00037843" w:rsidDel="004F56E1">
          <w:delText xml:space="preserve"> tháng </w:delText>
        </w:r>
      </w:del>
      <w:del w:id="157" w:author="This PC" w:date="2025-12-04T18:06:00Z">
        <w:r w:rsidDel="004F56E1">
          <w:delText>05</w:delText>
        </w:r>
      </w:del>
      <w:del w:id="158" w:author="This PC" w:date="2025-12-04T18:08:00Z">
        <w:r w:rsidRPr="00037843" w:rsidDel="004F56E1">
          <w:delText xml:space="preserve"> năm 20</w:delText>
        </w:r>
        <w:r w:rsidDel="004F56E1">
          <w:delText>2</w:delText>
        </w:r>
      </w:del>
      <w:del w:id="159" w:author="This PC" w:date="2025-12-04T18:06:00Z">
        <w:r w:rsidDel="004F56E1">
          <w:delText>1</w:delText>
        </w:r>
      </w:del>
    </w:p>
    <w:p w14:paraId="7E67BDFE" w14:textId="42E82E37" w:rsidR="00E548A7" w:rsidDel="004F56E1" w:rsidRDefault="00E548A7" w:rsidP="00793890">
      <w:pPr>
        <w:pStyle w:val="Heading1"/>
        <w:rPr>
          <w:del w:id="160" w:author="This PC" w:date="2025-12-04T18:08:00Z"/>
          <w14:shadow w14:blurRad="50800" w14:dist="38100" w14:dir="2700000" w14:sx="100000" w14:sy="100000" w14:kx="0" w14:ky="0" w14:algn="tl">
            <w14:srgbClr w14:val="000000">
              <w14:alpha w14:val="60000"/>
            </w14:srgbClr>
          </w14:shadow>
        </w:rPr>
        <w:pPrChange w:id="161" w:author="This PC" w:date="2025-12-04T18:15:00Z">
          <w:pPr>
            <w:spacing w:line="360" w:lineRule="auto"/>
          </w:pPr>
        </w:pPrChange>
      </w:pPr>
    </w:p>
    <w:p w14:paraId="6CF0C490" w14:textId="77777777" w:rsidR="002B513B" w:rsidDel="004F56E1" w:rsidRDefault="002B513B" w:rsidP="00793890">
      <w:pPr>
        <w:pStyle w:val="Heading1"/>
        <w:rPr>
          <w:del w:id="162" w:author="This PC" w:date="2025-12-04T18:15:00Z"/>
        </w:rPr>
        <w:pPrChange w:id="163" w:author="This PC" w:date="2025-12-04T18:15:00Z">
          <w:pPr>
            <w:pStyle w:val="Heading1"/>
            <w:spacing w:before="600" w:after="600" w:line="312" w:lineRule="auto"/>
          </w:pPr>
        </w:pPrChange>
      </w:pPr>
    </w:p>
    <w:p w14:paraId="6BB1BBED" w14:textId="77777777" w:rsidR="001F3B50" w:rsidRPr="00750B87" w:rsidDel="004F56E1" w:rsidRDefault="001F3B50" w:rsidP="00793890">
      <w:pPr>
        <w:pStyle w:val="Heading1"/>
        <w:rPr>
          <w:del w:id="164" w:author="This PC" w:date="2025-12-04T18:15:00Z"/>
        </w:rPr>
        <w:pPrChange w:id="165" w:author="This PC" w:date="2025-12-04T18:15:00Z">
          <w:pPr/>
        </w:pPrChange>
      </w:pPr>
    </w:p>
    <w:p w14:paraId="6784A3FE" w14:textId="3959D964" w:rsidR="0064145A" w:rsidRDefault="002B513B" w:rsidP="00793890">
      <w:pPr>
        <w:pStyle w:val="Heading1"/>
      </w:pPr>
      <w:bookmarkStart w:id="166" w:name="_Toc57216370"/>
      <w:bookmarkStart w:id="167" w:name="_Toc215934934"/>
      <w:bookmarkStart w:id="168" w:name="_Hlk195776688"/>
      <w:bookmarkStart w:id="169" w:name="_Toc7979773"/>
      <w:bookmarkStart w:id="170" w:name="_Toc7979836"/>
      <w:bookmarkStart w:id="171" w:name="_Toc8805988"/>
      <w:bookmarkStart w:id="172" w:name="_Toc9016555"/>
      <w:bookmarkStart w:id="173" w:name="_Toc9522822"/>
      <w:bookmarkStart w:id="174" w:name="_Toc9522924"/>
      <w:bookmarkStart w:id="175" w:name="_Toc216117335"/>
      <w:r w:rsidRPr="00750B87">
        <w:t xml:space="preserve">NHẬN XÉT CỦA </w:t>
      </w:r>
      <w:bookmarkEnd w:id="166"/>
      <w:r w:rsidR="001F3B50" w:rsidRPr="00750B87">
        <w:t>GIẢNG VIÊN HƯỚNG DẪN</w:t>
      </w:r>
      <w:bookmarkEnd w:id="167"/>
      <w:bookmarkEnd w:id="175"/>
    </w:p>
    <w:p w14:paraId="4C2978A3" w14:textId="1BDBC029" w:rsidR="0064145A" w:rsidRDefault="0052724F" w:rsidP="0052724F">
      <w:pPr>
        <w:tabs>
          <w:tab w:val="center" w:leader="dot" w:pos="9072"/>
        </w:tabs>
      </w:pPr>
      <w:r>
        <w:tab/>
      </w:r>
    </w:p>
    <w:p w14:paraId="5867B5F7" w14:textId="12A2308E" w:rsidR="0052724F" w:rsidRDefault="0052724F" w:rsidP="0052724F">
      <w:pPr>
        <w:tabs>
          <w:tab w:val="center" w:leader="dot" w:pos="9072"/>
        </w:tabs>
      </w:pPr>
      <w:r>
        <w:tab/>
      </w:r>
    </w:p>
    <w:p w14:paraId="732D837C" w14:textId="48802EEC" w:rsidR="0052724F" w:rsidRDefault="0052724F" w:rsidP="0052724F">
      <w:pPr>
        <w:tabs>
          <w:tab w:val="center" w:leader="dot" w:pos="9072"/>
        </w:tabs>
      </w:pPr>
      <w:r>
        <w:tab/>
      </w:r>
    </w:p>
    <w:p w14:paraId="7894E4BB" w14:textId="0650CA02" w:rsidR="0052724F" w:rsidRDefault="0052724F" w:rsidP="0052724F">
      <w:pPr>
        <w:tabs>
          <w:tab w:val="center" w:leader="dot" w:pos="9072"/>
        </w:tabs>
      </w:pPr>
      <w:r>
        <w:tab/>
      </w:r>
    </w:p>
    <w:p w14:paraId="64625CCE" w14:textId="63F8DFD2" w:rsidR="0052724F" w:rsidRDefault="0052724F" w:rsidP="0052724F">
      <w:pPr>
        <w:tabs>
          <w:tab w:val="center" w:leader="dot" w:pos="9072"/>
        </w:tabs>
      </w:pPr>
      <w:r>
        <w:tab/>
      </w:r>
    </w:p>
    <w:p w14:paraId="5DAF6456" w14:textId="681F1C2E" w:rsidR="0052724F" w:rsidRDefault="0052724F" w:rsidP="0052724F">
      <w:pPr>
        <w:tabs>
          <w:tab w:val="center" w:leader="dot" w:pos="9072"/>
        </w:tabs>
      </w:pPr>
      <w:r>
        <w:tab/>
      </w:r>
    </w:p>
    <w:p w14:paraId="0C88FEA2" w14:textId="238E2F34" w:rsidR="0052724F" w:rsidRDefault="0052724F" w:rsidP="0052724F">
      <w:pPr>
        <w:tabs>
          <w:tab w:val="center" w:leader="dot" w:pos="9072"/>
        </w:tabs>
      </w:pPr>
      <w:r>
        <w:tab/>
      </w:r>
    </w:p>
    <w:p w14:paraId="20B5993C" w14:textId="77777777" w:rsidR="0052724F" w:rsidRPr="0064145A" w:rsidRDefault="0052724F" w:rsidP="0052724F">
      <w:pPr>
        <w:tabs>
          <w:tab w:val="center" w:leader="dot" w:pos="9072"/>
        </w:tabs>
      </w:pPr>
    </w:p>
    <w:bookmarkEnd w:id="168"/>
    <w:p w14:paraId="5C62C74F" w14:textId="77777777" w:rsidR="00DF0145" w:rsidRPr="007544EF" w:rsidRDefault="00DF0145">
      <w:pPr>
        <w:spacing w:line="276" w:lineRule="auto"/>
        <w:jc w:val="right"/>
        <w:rPr>
          <w:ins w:id="176" w:author="This PC" w:date="2025-12-04T18:21:00Z"/>
        </w:rPr>
        <w:pPrChange w:id="177" w:author="This PC" w:date="2025-12-04T18:31:00Z">
          <w:pPr>
            <w:jc w:val="right"/>
          </w:pPr>
        </w:pPrChange>
      </w:pPr>
      <w:proofErr w:type="spellStart"/>
      <w:ins w:id="178" w:author="This PC" w:date="2025-12-04T18:21:00Z">
        <w:r w:rsidRPr="007544EF">
          <w:rPr>
            <w:rFonts w:hint="eastAsia"/>
          </w:rPr>
          <w:t>Đà</w:t>
        </w:r>
        <w:proofErr w:type="spellEnd"/>
        <w:r w:rsidRPr="007544EF">
          <w:t xml:space="preserve"> </w:t>
        </w:r>
        <w:proofErr w:type="spellStart"/>
        <w:r w:rsidRPr="007544EF">
          <w:t>Nẵng</w:t>
        </w:r>
        <w:proofErr w:type="spellEnd"/>
        <w:r w:rsidRPr="007544EF">
          <w:t xml:space="preserve">, </w:t>
        </w:r>
        <w:proofErr w:type="spellStart"/>
        <w:r w:rsidRPr="007544EF">
          <w:t>ngày</w:t>
        </w:r>
        <w:proofErr w:type="spellEnd"/>
        <w:r w:rsidRPr="007544EF">
          <w:t xml:space="preserve"> … </w:t>
        </w:r>
        <w:proofErr w:type="spellStart"/>
        <w:r w:rsidRPr="007544EF">
          <w:t>tháng</w:t>
        </w:r>
        <w:proofErr w:type="spellEnd"/>
        <w:r w:rsidRPr="007544EF">
          <w:t xml:space="preserve"> … </w:t>
        </w:r>
        <w:proofErr w:type="spellStart"/>
        <w:r w:rsidRPr="007544EF">
          <w:t>n</w:t>
        </w:r>
        <w:r w:rsidRPr="007544EF">
          <w:rPr>
            <w:rFonts w:hint="eastAsia"/>
          </w:rPr>
          <w:t>ă</w:t>
        </w:r>
        <w:r w:rsidRPr="007544EF">
          <w:t>m</w:t>
        </w:r>
        <w:proofErr w:type="spellEnd"/>
        <w:r w:rsidRPr="007544EF">
          <w:t xml:space="preserve"> 2025</w:t>
        </w:r>
      </w:ins>
    </w:p>
    <w:p w14:paraId="5484FED6" w14:textId="77777777" w:rsidR="00DF0145" w:rsidRPr="007544EF" w:rsidRDefault="00DF0145">
      <w:pPr>
        <w:spacing w:line="276" w:lineRule="auto"/>
        <w:ind w:firstLine="5103"/>
        <w:jc w:val="center"/>
        <w:rPr>
          <w:ins w:id="179" w:author="This PC" w:date="2025-12-04T18:21:00Z"/>
        </w:rPr>
        <w:pPrChange w:id="180" w:author="This PC" w:date="2025-12-04T18:31:00Z">
          <w:pPr>
            <w:ind w:firstLine="5670"/>
            <w:jc w:val="center"/>
          </w:pPr>
        </w:pPrChange>
      </w:pPr>
      <w:proofErr w:type="spellStart"/>
      <w:ins w:id="181" w:author="This PC" w:date="2025-12-04T18:21:00Z">
        <w:r w:rsidRPr="007544EF">
          <w:t>Giảng</w:t>
        </w:r>
        <w:proofErr w:type="spellEnd"/>
        <w:r w:rsidRPr="007544EF">
          <w:t xml:space="preserve"> </w:t>
        </w:r>
        <w:proofErr w:type="spellStart"/>
        <w:r w:rsidRPr="007544EF">
          <w:t>viên</w:t>
        </w:r>
        <w:proofErr w:type="spellEnd"/>
        <w:r w:rsidRPr="007544EF">
          <w:t xml:space="preserve"> </w:t>
        </w:r>
        <w:proofErr w:type="spellStart"/>
        <w:r w:rsidRPr="007544EF">
          <w:t>h</w:t>
        </w:r>
        <w:r w:rsidRPr="007544EF">
          <w:rPr>
            <w:rFonts w:hint="eastAsia"/>
          </w:rPr>
          <w:t>ư</w:t>
        </w:r>
        <w:r w:rsidRPr="007544EF">
          <w:t>ớng</w:t>
        </w:r>
        <w:proofErr w:type="spellEnd"/>
        <w:r w:rsidRPr="007544EF">
          <w:t xml:space="preserve"> </w:t>
        </w:r>
        <w:proofErr w:type="spellStart"/>
        <w:r w:rsidRPr="007544EF">
          <w:t>dẫn</w:t>
        </w:r>
        <w:proofErr w:type="spellEnd"/>
      </w:ins>
    </w:p>
    <w:p w14:paraId="0D31291E" w14:textId="77777777" w:rsidR="00DF0145" w:rsidRPr="007544EF" w:rsidRDefault="00DF0145">
      <w:pPr>
        <w:spacing w:line="276" w:lineRule="auto"/>
        <w:ind w:firstLine="5103"/>
        <w:jc w:val="center"/>
        <w:rPr>
          <w:ins w:id="182" w:author="This PC" w:date="2025-12-04T18:21:00Z"/>
          <w:i/>
        </w:rPr>
        <w:pPrChange w:id="183" w:author="This PC" w:date="2025-12-04T18:31:00Z">
          <w:pPr>
            <w:ind w:firstLine="5670"/>
            <w:jc w:val="center"/>
          </w:pPr>
        </w:pPrChange>
      </w:pPr>
      <w:ins w:id="184" w:author="This PC" w:date="2025-12-04T18:21:00Z">
        <w:r w:rsidRPr="007544EF">
          <w:rPr>
            <w:i/>
          </w:rPr>
          <w:t>(</w:t>
        </w:r>
        <w:proofErr w:type="spellStart"/>
        <w:r w:rsidRPr="007544EF">
          <w:rPr>
            <w:i/>
          </w:rPr>
          <w:t>Ký</w:t>
        </w:r>
        <w:proofErr w:type="spellEnd"/>
        <w:r w:rsidRPr="007544EF">
          <w:rPr>
            <w:i/>
          </w:rPr>
          <w:t xml:space="preserve"> </w:t>
        </w:r>
        <w:proofErr w:type="spellStart"/>
        <w:r w:rsidRPr="007544EF">
          <w:rPr>
            <w:i/>
          </w:rPr>
          <w:t>rõ</w:t>
        </w:r>
        <w:proofErr w:type="spellEnd"/>
        <w:r w:rsidRPr="007544EF">
          <w:rPr>
            <w:i/>
          </w:rPr>
          <w:t xml:space="preserve"> </w:t>
        </w:r>
        <w:proofErr w:type="spellStart"/>
        <w:r w:rsidRPr="007544EF">
          <w:rPr>
            <w:i/>
          </w:rPr>
          <w:t>họ</w:t>
        </w:r>
        <w:proofErr w:type="spellEnd"/>
        <w:r w:rsidRPr="007544EF">
          <w:rPr>
            <w:i/>
          </w:rPr>
          <w:t xml:space="preserve"> </w:t>
        </w:r>
        <w:proofErr w:type="spellStart"/>
        <w:r w:rsidRPr="007544EF">
          <w:rPr>
            <w:i/>
          </w:rPr>
          <w:t>và</w:t>
        </w:r>
        <w:proofErr w:type="spellEnd"/>
        <w:r w:rsidRPr="007544EF">
          <w:rPr>
            <w:i/>
          </w:rPr>
          <w:t xml:space="preserve"> </w:t>
        </w:r>
        <w:proofErr w:type="spellStart"/>
        <w:r w:rsidRPr="007544EF">
          <w:rPr>
            <w:i/>
          </w:rPr>
          <w:t>tên</w:t>
        </w:r>
        <w:proofErr w:type="spellEnd"/>
        <w:r w:rsidRPr="007544EF">
          <w:rPr>
            <w:i/>
          </w:rPr>
          <w:t>)</w:t>
        </w:r>
      </w:ins>
    </w:p>
    <w:p w14:paraId="11E8EFB0" w14:textId="77777777" w:rsidR="00A6582A" w:rsidRPr="00750B87" w:rsidRDefault="00A6582A" w:rsidP="007544EF">
      <w:pPr>
        <w:rPr>
          <w:i/>
        </w:rPr>
      </w:pPr>
      <w:r>
        <w:rPr>
          <w:b/>
          <w:i/>
          <w:sz w:val="36"/>
          <w:szCs w:val="36"/>
        </w:rPr>
        <w:tab/>
      </w:r>
    </w:p>
    <w:p w14:paraId="303FEEBB" w14:textId="77777777" w:rsidR="00A6582A" w:rsidRPr="00750B87" w:rsidRDefault="00A6582A" w:rsidP="00750B87">
      <w:pPr>
        <w:rPr>
          <w:i/>
        </w:rPr>
      </w:pPr>
    </w:p>
    <w:p w14:paraId="1FB653D4" w14:textId="77777777" w:rsidR="002B513B" w:rsidRPr="00750B87" w:rsidRDefault="002B513B" w:rsidP="00750B87">
      <w:pPr>
        <w:rPr>
          <w:i/>
        </w:rPr>
      </w:pPr>
      <w:r>
        <w:tab/>
      </w:r>
      <w:r>
        <w:tab/>
      </w:r>
    </w:p>
    <w:bookmarkEnd w:id="169"/>
    <w:bookmarkEnd w:id="170"/>
    <w:bookmarkEnd w:id="171"/>
    <w:bookmarkEnd w:id="172"/>
    <w:bookmarkEnd w:id="173"/>
    <w:bookmarkEnd w:id="174"/>
    <w:p w14:paraId="0C317333" w14:textId="77777777" w:rsidR="005150CE" w:rsidRPr="00911E6D" w:rsidDel="004F56E1" w:rsidRDefault="00FD3FC0" w:rsidP="00793890">
      <w:pPr>
        <w:pStyle w:val="Heading1"/>
        <w:rPr>
          <w:del w:id="185" w:author="This PC" w:date="2025-12-04T18:16:00Z"/>
        </w:rPr>
      </w:pPr>
      <w:r w:rsidRPr="00911E6D">
        <w:br w:type="page"/>
      </w:r>
    </w:p>
    <w:p w14:paraId="601D1FC1" w14:textId="77777777" w:rsidR="00480DB0" w:rsidDel="004F56E1" w:rsidRDefault="00480DB0" w:rsidP="00793890">
      <w:pPr>
        <w:pStyle w:val="Heading1"/>
        <w:rPr>
          <w:del w:id="186" w:author="This PC" w:date="2025-12-04T18:15:00Z"/>
        </w:rPr>
      </w:pPr>
      <w:bookmarkStart w:id="187" w:name="_Toc7979774"/>
      <w:bookmarkStart w:id="188" w:name="_Toc7979837"/>
    </w:p>
    <w:p w14:paraId="585810BC" w14:textId="68593F45" w:rsidR="00F23418" w:rsidRPr="00750B87" w:rsidDel="004F56E1" w:rsidRDefault="00F23418" w:rsidP="00793890">
      <w:pPr>
        <w:pStyle w:val="Heading1"/>
        <w:rPr>
          <w:del w:id="189" w:author="This PC" w:date="2025-12-04T18:16:00Z"/>
        </w:rPr>
        <w:pPrChange w:id="190" w:author="This PC" w:date="2025-12-04T18:16:00Z">
          <w:pPr/>
        </w:pPrChange>
      </w:pPr>
    </w:p>
    <w:p w14:paraId="626CDBE4" w14:textId="3F242B71" w:rsidR="001F3B50" w:rsidRPr="0052724F" w:rsidRDefault="00FD3FC0" w:rsidP="00793890">
      <w:pPr>
        <w:pStyle w:val="Heading1"/>
      </w:pPr>
      <w:bookmarkStart w:id="191" w:name="_Toc8805989"/>
      <w:bookmarkStart w:id="192" w:name="_Toc9016556"/>
      <w:bookmarkStart w:id="193" w:name="_Toc9522823"/>
      <w:bookmarkStart w:id="194" w:name="_Toc9522925"/>
      <w:bookmarkStart w:id="195" w:name="_Toc57216371"/>
      <w:bookmarkStart w:id="196" w:name="_Toc215934935"/>
      <w:bookmarkStart w:id="197" w:name="_Toc216117336"/>
      <w:r w:rsidRPr="00750B87">
        <w:t>LỜI CẢM ƠN</w:t>
      </w:r>
      <w:bookmarkEnd w:id="187"/>
      <w:bookmarkEnd w:id="188"/>
      <w:bookmarkEnd w:id="191"/>
      <w:bookmarkEnd w:id="192"/>
      <w:bookmarkEnd w:id="193"/>
      <w:bookmarkEnd w:id="194"/>
      <w:bookmarkEnd w:id="195"/>
      <w:bookmarkEnd w:id="196"/>
      <w:bookmarkEnd w:id="197"/>
    </w:p>
    <w:p w14:paraId="053CABB9" w14:textId="77777777" w:rsidR="003B11B1" w:rsidRPr="00911E6D" w:rsidDel="003B11B1" w:rsidRDefault="00070EF9" w:rsidP="00750B87">
      <w:pPr>
        <w:spacing w:before="80" w:after="80" w:line="312" w:lineRule="auto"/>
        <w:ind w:firstLine="567"/>
        <w:rPr>
          <w:szCs w:val="26"/>
        </w:rPr>
      </w:pPr>
      <w:r w:rsidRPr="00911E6D">
        <w:rPr>
          <w:szCs w:val="26"/>
        </w:rPr>
        <w:t xml:space="preserve">Em </w:t>
      </w:r>
      <w:proofErr w:type="spellStart"/>
      <w:r w:rsidRPr="00911E6D">
        <w:rPr>
          <w:szCs w:val="26"/>
        </w:rPr>
        <w:t>xin</w:t>
      </w:r>
      <w:proofErr w:type="spellEnd"/>
      <w:r w:rsidRPr="00911E6D">
        <w:rPr>
          <w:szCs w:val="26"/>
        </w:rPr>
        <w:t xml:space="preserve"> </w:t>
      </w:r>
      <w:proofErr w:type="spellStart"/>
      <w:r w:rsidRPr="00911E6D">
        <w:rPr>
          <w:szCs w:val="26"/>
        </w:rPr>
        <w:t>trân</w:t>
      </w:r>
      <w:proofErr w:type="spellEnd"/>
      <w:r w:rsidRPr="00911E6D">
        <w:rPr>
          <w:szCs w:val="26"/>
        </w:rPr>
        <w:t xml:space="preserve"> </w:t>
      </w:r>
      <w:proofErr w:type="spellStart"/>
      <w:r w:rsidRPr="00911E6D">
        <w:rPr>
          <w:szCs w:val="26"/>
        </w:rPr>
        <w:t>trọng</w:t>
      </w:r>
      <w:proofErr w:type="spellEnd"/>
      <w:r w:rsidRPr="00911E6D">
        <w:rPr>
          <w:szCs w:val="26"/>
        </w:rPr>
        <w:t xml:space="preserve"> </w:t>
      </w:r>
      <w:proofErr w:type="spellStart"/>
      <w:r w:rsidRPr="00911E6D">
        <w:rPr>
          <w:szCs w:val="26"/>
        </w:rPr>
        <w:t>cảm</w:t>
      </w:r>
      <w:proofErr w:type="spellEnd"/>
      <w:r w:rsidRPr="00911E6D">
        <w:rPr>
          <w:szCs w:val="26"/>
        </w:rPr>
        <w:t xml:space="preserve"> </w:t>
      </w:r>
      <w:proofErr w:type="spellStart"/>
      <w:r w:rsidRPr="00911E6D">
        <w:rPr>
          <w:szCs w:val="26"/>
        </w:rPr>
        <w:t>ơn</w:t>
      </w:r>
      <w:proofErr w:type="spellEnd"/>
      <w:r w:rsidRPr="00911E6D">
        <w:rPr>
          <w:szCs w:val="26"/>
        </w:rPr>
        <w:t xml:space="preserve"> </w:t>
      </w:r>
    </w:p>
    <w:p w14:paraId="03948F49" w14:textId="77777777" w:rsidR="0068777B" w:rsidRPr="00911E6D" w:rsidRDefault="0068777B" w:rsidP="00750B87">
      <w:pPr>
        <w:spacing w:before="80" w:after="80" w:line="312" w:lineRule="auto"/>
        <w:ind w:firstLine="567"/>
        <w:rPr>
          <w:szCs w:val="26"/>
        </w:rPr>
      </w:pPr>
    </w:p>
    <w:p w14:paraId="75498409" w14:textId="77777777" w:rsidR="00070EF9" w:rsidRDefault="005150CE" w:rsidP="00FF5C2B">
      <w:pPr>
        <w:tabs>
          <w:tab w:val="center" w:pos="6804"/>
        </w:tabs>
        <w:spacing w:line="360" w:lineRule="auto"/>
        <w:rPr>
          <w:szCs w:val="26"/>
        </w:rPr>
      </w:pPr>
      <w:r w:rsidRPr="00911E6D">
        <w:rPr>
          <w:szCs w:val="26"/>
        </w:rPr>
        <w:tab/>
      </w:r>
    </w:p>
    <w:p w14:paraId="09B70817" w14:textId="1A1F7DC8" w:rsidR="00DF0145" w:rsidRPr="00BB5D41" w:rsidRDefault="00070EF9">
      <w:pPr>
        <w:spacing w:line="276" w:lineRule="auto"/>
        <w:jc w:val="right"/>
        <w:rPr>
          <w:ins w:id="198" w:author="This PC" w:date="2025-12-04T18:24:00Z"/>
        </w:rPr>
        <w:pPrChange w:id="199" w:author="This PC" w:date="2025-12-04T18:31:00Z">
          <w:pPr>
            <w:ind w:right="708"/>
            <w:jc w:val="right"/>
          </w:pPr>
        </w:pPrChange>
      </w:pPr>
      <w:r>
        <w:rPr>
          <w:szCs w:val="26"/>
        </w:rPr>
        <w:tab/>
      </w:r>
      <w:proofErr w:type="spellStart"/>
      <w:ins w:id="200" w:author="This PC" w:date="2025-12-04T18:24:00Z">
        <w:r w:rsidR="00DF0145" w:rsidRPr="00BB5D41">
          <w:t>Đà</w:t>
        </w:r>
      </w:ins>
      <w:proofErr w:type="spellEnd"/>
      <w:r w:rsidR="0052724F">
        <w:t xml:space="preserve"> </w:t>
      </w:r>
      <w:proofErr w:type="spellStart"/>
      <w:ins w:id="201" w:author="This PC" w:date="2025-12-04T18:24:00Z">
        <w:r w:rsidR="00DF0145" w:rsidRPr="00BB5D41">
          <w:t>Nẵng</w:t>
        </w:r>
        <w:proofErr w:type="spellEnd"/>
        <w:r w:rsidR="00DF0145" w:rsidRPr="00BB5D41">
          <w:t xml:space="preserve">, </w:t>
        </w:r>
        <w:proofErr w:type="spellStart"/>
        <w:r w:rsidR="00DF0145" w:rsidRPr="00BB5D41">
          <w:t>ngày</w:t>
        </w:r>
        <w:proofErr w:type="spellEnd"/>
        <w:r w:rsidR="00DF0145" w:rsidRPr="00BB5D41">
          <w:t xml:space="preserve"> … </w:t>
        </w:r>
        <w:proofErr w:type="spellStart"/>
        <w:r w:rsidR="00DF0145" w:rsidRPr="00BB5D41">
          <w:t>tháng</w:t>
        </w:r>
        <w:proofErr w:type="spellEnd"/>
        <w:r w:rsidR="00DF0145" w:rsidRPr="00BB5D41">
          <w:t xml:space="preserve"> … </w:t>
        </w:r>
        <w:proofErr w:type="spellStart"/>
        <w:r w:rsidR="00DF0145" w:rsidRPr="00BB5D41">
          <w:t>năm</w:t>
        </w:r>
        <w:proofErr w:type="spellEnd"/>
        <w:r w:rsidR="00DF0145" w:rsidRPr="00BB5D41">
          <w:t xml:space="preserve"> 2025</w:t>
        </w:r>
      </w:ins>
    </w:p>
    <w:p w14:paraId="4DBE2057" w14:textId="18307CF8" w:rsidR="00DF0145" w:rsidRPr="00BB5D41" w:rsidRDefault="009D296B">
      <w:pPr>
        <w:spacing w:line="276" w:lineRule="auto"/>
        <w:ind w:firstLine="5103"/>
        <w:jc w:val="center"/>
        <w:rPr>
          <w:ins w:id="202" w:author="This PC" w:date="2025-12-04T18:24:00Z"/>
        </w:rPr>
        <w:pPrChange w:id="203" w:author="This PC" w:date="2025-12-04T18:31:00Z">
          <w:pPr>
            <w:ind w:right="425" w:firstLine="3969"/>
            <w:jc w:val="center"/>
          </w:pPr>
        </w:pPrChange>
      </w:pPr>
      <w:ins w:id="204" w:author="This PC" w:date="2025-12-04T18:27:00Z">
        <w:r>
          <w:t xml:space="preserve">Sinh </w:t>
        </w:r>
        <w:proofErr w:type="spellStart"/>
        <w:r>
          <w:t>viên</w:t>
        </w:r>
      </w:ins>
      <w:proofErr w:type="spellEnd"/>
    </w:p>
    <w:p w14:paraId="11EB761C" w14:textId="2F599E9C" w:rsidR="00DF0145" w:rsidRDefault="009D296B">
      <w:pPr>
        <w:spacing w:line="276" w:lineRule="auto"/>
        <w:ind w:firstLine="5103"/>
        <w:jc w:val="center"/>
        <w:rPr>
          <w:ins w:id="205" w:author="This PC" w:date="2025-12-04T18:28:00Z"/>
          <w:i/>
        </w:rPr>
        <w:pPrChange w:id="206" w:author="This PC" w:date="2025-12-04T18:31:00Z">
          <w:pPr>
            <w:ind w:firstLine="5103"/>
            <w:jc w:val="center"/>
          </w:pPr>
        </w:pPrChange>
      </w:pPr>
      <w:ins w:id="207" w:author="This PC" w:date="2025-12-04T18:27:00Z">
        <w:r>
          <w:rPr>
            <w:i/>
          </w:rPr>
          <w:t>Thái Hoài Vũ</w:t>
        </w:r>
      </w:ins>
    </w:p>
    <w:p w14:paraId="1C268AEF" w14:textId="5D8AEEE4" w:rsidR="009D296B" w:rsidRPr="00BB5D41" w:rsidRDefault="009D296B">
      <w:pPr>
        <w:spacing w:line="276" w:lineRule="auto"/>
        <w:ind w:firstLine="5103"/>
        <w:jc w:val="center"/>
        <w:rPr>
          <w:ins w:id="208" w:author="This PC" w:date="2025-12-04T18:24:00Z"/>
          <w:i/>
        </w:rPr>
        <w:pPrChange w:id="209" w:author="This PC" w:date="2025-12-04T18:31:00Z">
          <w:pPr>
            <w:ind w:right="425" w:firstLine="3969"/>
            <w:jc w:val="center"/>
          </w:pPr>
        </w:pPrChange>
      </w:pPr>
      <w:ins w:id="210" w:author="This PC" w:date="2025-12-04T18:28:00Z">
        <w:r>
          <w:rPr>
            <w:i/>
          </w:rPr>
          <w:t>Đinh Công Tiến</w:t>
        </w:r>
      </w:ins>
    </w:p>
    <w:p w14:paraId="205B4708" w14:textId="111ED51C" w:rsidR="00F06980" w:rsidRPr="00DF0145" w:rsidDel="00DF0145" w:rsidRDefault="0068097B">
      <w:pPr>
        <w:spacing w:line="360" w:lineRule="auto"/>
        <w:rPr>
          <w:del w:id="211" w:author="This PC" w:date="2025-12-04T18:24:00Z"/>
          <w:iCs/>
          <w:szCs w:val="26"/>
          <w:rPrChange w:id="212" w:author="This PC" w:date="2025-12-04T18:17:00Z">
            <w:rPr>
              <w:del w:id="213" w:author="This PC" w:date="2025-12-04T18:24:00Z"/>
              <w:i/>
              <w:szCs w:val="26"/>
            </w:rPr>
          </w:rPrChange>
        </w:rPr>
        <w:pPrChange w:id="214" w:author="This PC" w:date="2025-12-04T18:25:00Z">
          <w:pPr>
            <w:tabs>
              <w:tab w:val="center" w:pos="6804"/>
            </w:tabs>
            <w:spacing w:line="360" w:lineRule="auto"/>
          </w:pPr>
        </w:pPrChange>
      </w:pPr>
      <w:del w:id="215" w:author="This PC" w:date="2025-12-04T18:24:00Z">
        <w:r w:rsidRPr="00DF0145" w:rsidDel="00DF0145">
          <w:rPr>
            <w:iCs/>
            <w:szCs w:val="26"/>
            <w:rPrChange w:id="216" w:author="This PC" w:date="2025-12-04T18:17:00Z">
              <w:rPr>
                <w:i/>
                <w:szCs w:val="26"/>
              </w:rPr>
            </w:rPrChange>
          </w:rPr>
          <w:delText>Sinh viên</w:delText>
        </w:r>
      </w:del>
      <w:del w:id="217" w:author="This PC" w:date="2025-12-04T18:17:00Z">
        <w:r w:rsidR="00070EF9" w:rsidRPr="00DF0145" w:rsidDel="00DF0145">
          <w:rPr>
            <w:iCs/>
            <w:szCs w:val="26"/>
            <w:rPrChange w:id="218" w:author="This PC" w:date="2025-12-04T18:17:00Z">
              <w:rPr>
                <w:i/>
                <w:szCs w:val="26"/>
              </w:rPr>
            </w:rPrChange>
          </w:rPr>
          <w:delText>,</w:delText>
        </w:r>
      </w:del>
    </w:p>
    <w:p w14:paraId="0E3D6BA6" w14:textId="63E243E0" w:rsidR="00DF0145" w:rsidRPr="00DF0145" w:rsidDel="00DF0145" w:rsidRDefault="003B11B1">
      <w:pPr>
        <w:spacing w:line="360" w:lineRule="auto"/>
        <w:rPr>
          <w:del w:id="219" w:author="This PC" w:date="2025-12-04T18:24:00Z"/>
          <w:rFonts w:ascii="Calibri" w:hAnsi="Calibri" w:cs="Calibri"/>
          <w:i/>
          <w:sz w:val="28"/>
          <w:rPrChange w:id="220" w:author="This PC" w:date="2025-12-04T18:18:00Z">
            <w:rPr>
              <w:del w:id="221" w:author="This PC" w:date="2025-12-04T18:24:00Z"/>
              <w:i/>
              <w:sz w:val="26"/>
              <w:szCs w:val="26"/>
            </w:rPr>
          </w:rPrChange>
        </w:rPr>
        <w:pPrChange w:id="222" w:author="This PC" w:date="2025-12-04T18:25:00Z">
          <w:pPr>
            <w:pStyle w:val="Heading1"/>
            <w:tabs>
              <w:tab w:val="center" w:pos="5245"/>
            </w:tabs>
            <w:spacing w:after="600" w:line="312" w:lineRule="auto"/>
          </w:pPr>
        </w:pPrChange>
      </w:pPr>
      <w:bookmarkStart w:id="223" w:name="_Toc9016557"/>
      <w:bookmarkStart w:id="224" w:name="_Toc9522824"/>
      <w:bookmarkStart w:id="225" w:name="_Toc9522926"/>
      <w:del w:id="226" w:author="This PC" w:date="2025-12-04T18:19:00Z">
        <w:r w:rsidDel="00DF0145">
          <w:rPr>
            <w:szCs w:val="26"/>
          </w:rPr>
          <w:tab/>
        </w:r>
        <w:r w:rsidDel="00DF0145">
          <w:rPr>
            <w:szCs w:val="26"/>
          </w:rPr>
          <w:tab/>
        </w:r>
        <w:r w:rsidDel="00DF0145">
          <w:rPr>
            <w:szCs w:val="26"/>
          </w:rPr>
          <w:tab/>
        </w:r>
      </w:del>
      <w:bookmarkStart w:id="227" w:name="_Toc57216372"/>
      <w:bookmarkStart w:id="228" w:name="_Toc6684062"/>
      <w:bookmarkStart w:id="229" w:name="_Toc6684123"/>
      <w:bookmarkStart w:id="230" w:name="_Toc6688591"/>
      <w:bookmarkStart w:id="231" w:name="_Toc7979775"/>
      <w:bookmarkStart w:id="232" w:name="_Toc7979838"/>
      <w:bookmarkStart w:id="233" w:name="_Toc8805990"/>
      <w:bookmarkStart w:id="234" w:name="_Toc9016558"/>
      <w:bookmarkStart w:id="235" w:name="_Toc9522825"/>
      <w:bookmarkStart w:id="236" w:name="_Toc9522927"/>
      <w:bookmarkEnd w:id="223"/>
      <w:bookmarkEnd w:id="224"/>
      <w:bookmarkEnd w:id="225"/>
      <w:del w:id="237" w:author="This PC" w:date="2025-12-04T18:17:00Z">
        <w:r w:rsidDel="00DF0145">
          <w:rPr>
            <w:szCs w:val="26"/>
          </w:rPr>
          <w:delText>ABC</w:delText>
        </w:r>
      </w:del>
      <w:bookmarkEnd w:id="227"/>
    </w:p>
    <w:p w14:paraId="44590327" w14:textId="2F30940C" w:rsidR="0024321D" w:rsidRPr="0024321D" w:rsidRDefault="0024321D">
      <w:pPr>
        <w:spacing w:line="360" w:lineRule="auto"/>
        <w:pPrChange w:id="238" w:author="This PC" w:date="2025-12-04T18:25:00Z">
          <w:pPr/>
        </w:pPrChange>
      </w:pPr>
    </w:p>
    <w:p w14:paraId="25DABF6B" w14:textId="77777777" w:rsidR="0024321D" w:rsidRDefault="0024321D" w:rsidP="00320C61"/>
    <w:p w14:paraId="53EE33F4" w14:textId="77777777" w:rsidR="0024321D" w:rsidRPr="00320C61" w:rsidRDefault="0024321D" w:rsidP="00320C61">
      <w:pPr>
        <w:rPr>
          <w:i/>
        </w:rPr>
      </w:pPr>
    </w:p>
    <w:p w14:paraId="744BE770" w14:textId="77777777" w:rsidR="00CA3B95" w:rsidRDefault="00CA3B95">
      <w:pPr>
        <w:pStyle w:val="TOC1"/>
      </w:pPr>
      <w:bookmarkStart w:id="239" w:name="_Toc9622089"/>
    </w:p>
    <w:p w14:paraId="1EFA9EB0" w14:textId="77777777" w:rsidR="00CA3B95" w:rsidRDefault="00CA3B95">
      <w:pPr>
        <w:pStyle w:val="TOC1"/>
      </w:pPr>
    </w:p>
    <w:p w14:paraId="0FA6881A" w14:textId="77777777" w:rsidR="0091513D" w:rsidRDefault="0091513D">
      <w:pPr>
        <w:pStyle w:val="TOC1"/>
      </w:pPr>
    </w:p>
    <w:p w14:paraId="02C00FD6" w14:textId="77777777" w:rsidR="0091513D" w:rsidRDefault="0091513D">
      <w:pPr>
        <w:pStyle w:val="TOC1"/>
      </w:pPr>
    </w:p>
    <w:p w14:paraId="1D2C35AC" w14:textId="77777777" w:rsidR="003B11B1" w:rsidRDefault="003B11B1">
      <w:pPr>
        <w:rPr>
          <w:b/>
          <w:noProof/>
          <w:sz w:val="36"/>
          <w:szCs w:val="26"/>
        </w:rPr>
      </w:pPr>
      <w:r>
        <w:br w:type="page"/>
      </w:r>
    </w:p>
    <w:p w14:paraId="477C0F90" w14:textId="0892D527" w:rsidR="0024321D" w:rsidRPr="007544EF" w:rsidDel="008B7B08" w:rsidRDefault="0068097B" w:rsidP="00793890">
      <w:pPr>
        <w:pStyle w:val="Heading1"/>
        <w:rPr>
          <w:del w:id="240" w:author="This PC" w:date="2025-12-04T21:39:00Z"/>
          <w:szCs w:val="26"/>
        </w:rPr>
      </w:pPr>
      <w:bookmarkStart w:id="241" w:name="_Toc216117337"/>
      <w:r w:rsidRPr="00477F5F">
        <w:lastRenderedPageBreak/>
        <w:t>MỤC LỤC</w:t>
      </w:r>
      <w:bookmarkStart w:id="242" w:name="_Toc6684063"/>
      <w:bookmarkStart w:id="243" w:name="_Toc6684124"/>
      <w:bookmarkStart w:id="244" w:name="_Toc6688592"/>
      <w:bookmarkStart w:id="245" w:name="_Toc7253358"/>
      <w:bookmarkStart w:id="246" w:name="_Toc7978865"/>
      <w:bookmarkStart w:id="247" w:name="_Toc8805991"/>
      <w:bookmarkStart w:id="248" w:name="_Toc9016559"/>
      <w:bookmarkEnd w:id="228"/>
      <w:bookmarkEnd w:id="229"/>
      <w:bookmarkEnd w:id="230"/>
      <w:bookmarkEnd w:id="231"/>
      <w:bookmarkEnd w:id="232"/>
      <w:bookmarkEnd w:id="233"/>
      <w:bookmarkEnd w:id="234"/>
      <w:bookmarkEnd w:id="235"/>
      <w:bookmarkEnd w:id="236"/>
      <w:bookmarkEnd w:id="239"/>
      <w:bookmarkEnd w:id="241"/>
    </w:p>
    <w:p w14:paraId="421DA0AA" w14:textId="622FF3FF" w:rsidR="00932745" w:rsidRPr="00932745" w:rsidDel="008B7B08" w:rsidRDefault="00C73265" w:rsidP="00793890">
      <w:pPr>
        <w:pStyle w:val="Heading1"/>
        <w:rPr>
          <w:ins w:id="249" w:author="ndhien@cit.udn.vn" w:date="2021-03-24T12:11:00Z"/>
          <w:del w:id="250" w:author="This PC" w:date="2025-12-04T21:39:00Z"/>
          <w:szCs w:val="26"/>
          <w:rPrChange w:id="251" w:author="ndhien@cit.udn.vn" w:date="2021-03-24T12:12:00Z">
            <w:rPr>
              <w:ins w:id="252" w:author="ndhien@cit.udn.vn" w:date="2021-03-24T12:11:00Z"/>
              <w:del w:id="253" w:author="This PC" w:date="2025-12-04T21:39:00Z"/>
              <w:rFonts w:asciiTheme="minorHAnsi" w:hAnsiTheme="minorHAnsi" w:cstheme="minorBidi"/>
              <w:b w:val="0"/>
              <w:sz w:val="22"/>
              <w:szCs w:val="22"/>
            </w:rPr>
          </w:rPrChange>
        </w:rPr>
      </w:pPr>
      <w:del w:id="254" w:author="This PC" w:date="2025-12-04T21:39:00Z">
        <w:r w:rsidRPr="001F2BCA" w:rsidDel="008B7B08">
          <w:rPr>
            <w:noProof/>
            <w:szCs w:val="26"/>
          </w:rPr>
          <w:fldChar w:fldCharType="begin"/>
        </w:r>
        <w:r w:rsidRPr="000F71F3" w:rsidDel="008B7B08">
          <w:delInstrText xml:space="preserve"> TOC \o "1-3" \h \z \u </w:delInstrText>
        </w:r>
        <w:r w:rsidRPr="001F2BCA" w:rsidDel="008B7B08">
          <w:rPr>
            <w:noProof/>
            <w:szCs w:val="26"/>
            <w:rPrChange w:id="255" w:author="ndhien@cit.udn.vn" w:date="2021-03-24T12:12:00Z">
              <w:rPr/>
            </w:rPrChange>
          </w:rPr>
          <w:fldChar w:fldCharType="separate"/>
        </w:r>
      </w:del>
      <w:ins w:id="256" w:author="ndhien@cit.udn.vn" w:date="2021-03-24T12:11:00Z">
        <w:del w:id="257" w:author="This PC" w:date="2025-12-04T21:39:00Z">
          <w:r w:rsidR="00932745" w:rsidRPr="00932745" w:rsidDel="008B7B08">
            <w:rPr>
              <w:rStyle w:val="Hyperlink"/>
              <w:noProof/>
              <w:sz w:val="24"/>
              <w:rPrChange w:id="258" w:author="ndhien@cit.udn.vn" w:date="2021-03-24T12:12:00Z">
                <w:rPr>
                  <w:rStyle w:val="Hyperlink"/>
                  <w:noProof/>
                  <w:szCs w:val="26"/>
                </w:rPr>
              </w:rPrChange>
            </w:rPr>
            <w:fldChar w:fldCharType="begin"/>
          </w:r>
          <w:r w:rsidR="00932745" w:rsidRPr="00932745" w:rsidDel="008B7B08">
            <w:rPr>
              <w:rStyle w:val="Hyperlink"/>
              <w:noProof/>
              <w:sz w:val="24"/>
              <w:rPrChange w:id="259" w:author="ndhien@cit.udn.vn" w:date="2021-03-24T12:12:00Z">
                <w:rPr>
                  <w:rStyle w:val="Hyperlink"/>
                  <w:noProof/>
                  <w:szCs w:val="26"/>
                </w:rPr>
              </w:rPrChange>
            </w:rPr>
            <w:delInstrText xml:space="preserve"> </w:delInstrText>
          </w:r>
          <w:r w:rsidR="00932745" w:rsidRPr="00932745" w:rsidDel="008B7B08">
            <w:delInstrText>HYPERLINK \l "_Toc67480300"</w:delInstrText>
          </w:r>
          <w:r w:rsidR="00932745" w:rsidRPr="00932745" w:rsidDel="008B7B08">
            <w:rPr>
              <w:rStyle w:val="Hyperlink"/>
              <w:noProof/>
              <w:sz w:val="24"/>
              <w:rPrChange w:id="260" w:author="ndhien@cit.udn.vn" w:date="2021-03-24T12:12:00Z">
                <w:rPr>
                  <w:rStyle w:val="Hyperlink"/>
                  <w:noProof/>
                  <w:szCs w:val="26"/>
                </w:rPr>
              </w:rPrChange>
            </w:rPr>
            <w:delInstrText xml:space="preserve"> </w:delInstrText>
          </w:r>
          <w:r w:rsidR="00932745" w:rsidRPr="00932745" w:rsidDel="008B7B08">
            <w:rPr>
              <w:rStyle w:val="Hyperlink"/>
              <w:noProof/>
              <w:sz w:val="24"/>
              <w:rPrChange w:id="261" w:author="ndhien@cit.udn.vn" w:date="2021-03-24T12:12:00Z">
                <w:rPr>
                  <w:rStyle w:val="Hyperlink"/>
                  <w:noProof/>
                  <w:sz w:val="24"/>
                </w:rPr>
              </w:rPrChange>
            </w:rPr>
          </w:r>
          <w:r w:rsidR="00932745" w:rsidRPr="00932745" w:rsidDel="008B7B08">
            <w:rPr>
              <w:rStyle w:val="Hyperlink"/>
              <w:noProof/>
              <w:sz w:val="24"/>
              <w:rPrChange w:id="262" w:author="ndhien@cit.udn.vn" w:date="2021-03-24T12:12:00Z">
                <w:rPr>
                  <w:rStyle w:val="Hyperlink"/>
                  <w:noProof/>
                  <w:szCs w:val="26"/>
                </w:rPr>
              </w:rPrChange>
            </w:rPr>
            <w:fldChar w:fldCharType="separate"/>
          </w:r>
          <w:r w:rsidR="00932745" w:rsidRPr="00932745" w:rsidDel="008B7B08">
            <w:rPr>
              <w:rStyle w:val="Hyperlink"/>
              <w:noProof/>
              <w:sz w:val="24"/>
              <w:rPrChange w:id="263" w:author="ndhien@cit.udn.vn" w:date="2021-03-24T12:12:00Z">
                <w:rPr>
                  <w:rStyle w:val="Hyperlink"/>
                  <w:noProof/>
                  <w:szCs w:val="26"/>
                </w:rPr>
              </w:rPrChange>
            </w:rPr>
            <w:delText>ABC</w:delText>
          </w:r>
          <w:r w:rsidR="00932745" w:rsidRPr="00932745" w:rsidDel="008B7B08">
            <w:rPr>
              <w:webHidden/>
            </w:rPr>
            <w:tab/>
          </w:r>
          <w:r w:rsidR="00932745" w:rsidRPr="000F71F3" w:rsidDel="008B7B08">
            <w:rPr>
              <w:noProof/>
              <w:webHidden/>
              <w:szCs w:val="26"/>
            </w:rPr>
            <w:fldChar w:fldCharType="begin"/>
          </w:r>
          <w:r w:rsidR="00932745" w:rsidRPr="00932745" w:rsidDel="008B7B08">
            <w:rPr>
              <w:webHidden/>
            </w:rPr>
            <w:delInstrText xml:space="preserve"> PAGEREF _Toc67480300 \h </w:delInstrText>
          </w:r>
        </w:del>
      </w:ins>
      <w:del w:id="264" w:author="This PC" w:date="2025-12-04T21:39:00Z">
        <w:r w:rsidR="00932745" w:rsidRPr="000F71F3" w:rsidDel="008B7B08">
          <w:rPr>
            <w:noProof/>
            <w:webHidden/>
            <w:szCs w:val="26"/>
          </w:rPr>
        </w:r>
        <w:r w:rsidR="00932745" w:rsidRPr="000F71F3" w:rsidDel="008B7B08">
          <w:rPr>
            <w:noProof/>
            <w:webHidden/>
            <w:szCs w:val="26"/>
          </w:rPr>
          <w:fldChar w:fldCharType="separate"/>
        </w:r>
      </w:del>
      <w:ins w:id="265" w:author="ndhien@cit.udn.vn" w:date="2021-03-24T12:11:00Z">
        <w:del w:id="266" w:author="This PC" w:date="2025-12-04T21:39:00Z">
          <w:r w:rsidR="00932745" w:rsidRPr="00932745" w:rsidDel="008B7B08">
            <w:rPr>
              <w:webHidden/>
            </w:rPr>
            <w:delText>iv</w:delText>
          </w:r>
          <w:r w:rsidR="00932745" w:rsidRPr="000F71F3" w:rsidDel="008B7B08">
            <w:rPr>
              <w:noProof/>
              <w:webHidden/>
              <w:szCs w:val="26"/>
            </w:rPr>
            <w:fldChar w:fldCharType="end"/>
          </w:r>
          <w:r w:rsidR="00932745" w:rsidRPr="00932745" w:rsidDel="008B7B08">
            <w:rPr>
              <w:rStyle w:val="Hyperlink"/>
              <w:noProof/>
              <w:sz w:val="24"/>
              <w:rPrChange w:id="267" w:author="ndhien@cit.udn.vn" w:date="2021-03-24T12:12:00Z">
                <w:rPr>
                  <w:rStyle w:val="Hyperlink"/>
                  <w:noProof/>
                  <w:szCs w:val="26"/>
                </w:rPr>
              </w:rPrChange>
            </w:rPr>
            <w:fldChar w:fldCharType="end"/>
          </w:r>
        </w:del>
      </w:ins>
    </w:p>
    <w:p w14:paraId="05A96404" w14:textId="7BB048A3" w:rsidR="00932745" w:rsidRPr="00932745" w:rsidDel="008B7B08" w:rsidRDefault="00932745" w:rsidP="00793890">
      <w:pPr>
        <w:pStyle w:val="Heading1"/>
        <w:rPr>
          <w:ins w:id="268" w:author="ndhien@cit.udn.vn" w:date="2021-03-24T12:11:00Z"/>
          <w:del w:id="269" w:author="This PC" w:date="2025-12-04T21:39:00Z"/>
          <w:szCs w:val="26"/>
          <w:rPrChange w:id="270" w:author="ndhien@cit.udn.vn" w:date="2021-03-24T12:12:00Z">
            <w:rPr>
              <w:ins w:id="271" w:author="ndhien@cit.udn.vn" w:date="2021-03-24T12:11:00Z"/>
              <w:del w:id="272" w:author="This PC" w:date="2025-12-04T21:39:00Z"/>
              <w:rFonts w:asciiTheme="minorHAnsi" w:hAnsiTheme="minorHAnsi" w:cstheme="minorBidi"/>
              <w:b w:val="0"/>
              <w:sz w:val="22"/>
              <w:szCs w:val="22"/>
            </w:rPr>
          </w:rPrChange>
        </w:rPr>
      </w:pPr>
      <w:ins w:id="273" w:author="ndhien@cit.udn.vn" w:date="2021-03-24T12:11:00Z">
        <w:del w:id="274" w:author="This PC" w:date="2025-12-04T21:39:00Z">
          <w:r w:rsidRPr="00932745" w:rsidDel="008B7B08">
            <w:rPr>
              <w:rStyle w:val="Hyperlink"/>
              <w:noProof/>
              <w:sz w:val="24"/>
              <w:rPrChange w:id="275" w:author="ndhien@cit.udn.vn" w:date="2021-03-24T12:12:00Z">
                <w:rPr>
                  <w:rStyle w:val="Hyperlink"/>
                  <w:noProof/>
                  <w:szCs w:val="26"/>
                </w:rPr>
              </w:rPrChange>
            </w:rPr>
            <w:fldChar w:fldCharType="begin"/>
          </w:r>
          <w:r w:rsidRPr="00932745" w:rsidDel="008B7B08">
            <w:rPr>
              <w:rStyle w:val="Hyperlink"/>
              <w:noProof/>
              <w:sz w:val="24"/>
              <w:rPrChange w:id="276" w:author="ndhien@cit.udn.vn" w:date="2021-03-24T12:12:00Z">
                <w:rPr>
                  <w:rStyle w:val="Hyperlink"/>
                  <w:noProof/>
                  <w:szCs w:val="26"/>
                </w:rPr>
              </w:rPrChange>
            </w:rPr>
            <w:delInstrText xml:space="preserve"> </w:delInstrText>
          </w:r>
          <w:r w:rsidRPr="00932745" w:rsidDel="008B7B08">
            <w:delInstrText>HYPERLINK \l "_Toc67480301"</w:delInstrText>
          </w:r>
          <w:r w:rsidRPr="00932745" w:rsidDel="008B7B08">
            <w:rPr>
              <w:rStyle w:val="Hyperlink"/>
              <w:noProof/>
              <w:sz w:val="24"/>
              <w:rPrChange w:id="277" w:author="ndhien@cit.udn.vn" w:date="2021-03-24T12:12:00Z">
                <w:rPr>
                  <w:rStyle w:val="Hyperlink"/>
                  <w:noProof/>
                  <w:szCs w:val="26"/>
                </w:rPr>
              </w:rPrChange>
            </w:rPr>
            <w:delInstrText xml:space="preserve"> </w:delInstrText>
          </w:r>
          <w:r w:rsidRPr="00932745" w:rsidDel="008B7B08">
            <w:rPr>
              <w:rStyle w:val="Hyperlink"/>
              <w:noProof/>
              <w:sz w:val="24"/>
              <w:rPrChange w:id="278" w:author="ndhien@cit.udn.vn" w:date="2021-03-24T12:12:00Z">
                <w:rPr>
                  <w:rStyle w:val="Hyperlink"/>
                  <w:noProof/>
                  <w:sz w:val="24"/>
                </w:rPr>
              </w:rPrChange>
            </w:rPr>
          </w:r>
          <w:r w:rsidRPr="00932745" w:rsidDel="008B7B08">
            <w:rPr>
              <w:rStyle w:val="Hyperlink"/>
              <w:noProof/>
              <w:sz w:val="24"/>
              <w:rPrChange w:id="279" w:author="ndhien@cit.udn.vn" w:date="2021-03-24T12:12:00Z">
                <w:rPr>
                  <w:rStyle w:val="Hyperlink"/>
                  <w:noProof/>
                  <w:szCs w:val="26"/>
                </w:rPr>
              </w:rPrChange>
            </w:rPr>
            <w:fldChar w:fldCharType="separate"/>
          </w:r>
          <w:r w:rsidRPr="00932745" w:rsidDel="008B7B08">
            <w:rPr>
              <w:rStyle w:val="Hyperlink"/>
              <w:noProof/>
              <w:sz w:val="24"/>
              <w:rPrChange w:id="280" w:author="ndhien@cit.udn.vn" w:date="2021-03-24T12:12:00Z">
                <w:rPr>
                  <w:rStyle w:val="Hyperlink"/>
                  <w:noProof/>
                  <w:szCs w:val="26"/>
                </w:rPr>
              </w:rPrChange>
            </w:rPr>
            <w:delText>DANH MỤC CÁC TỪ VIẾT TẮT</w:delText>
          </w:r>
          <w:r w:rsidRPr="00932745" w:rsidDel="008B7B08">
            <w:rPr>
              <w:webHidden/>
            </w:rPr>
            <w:tab/>
          </w:r>
          <w:r w:rsidRPr="000F71F3" w:rsidDel="008B7B08">
            <w:rPr>
              <w:noProof/>
              <w:webHidden/>
              <w:szCs w:val="26"/>
            </w:rPr>
            <w:fldChar w:fldCharType="begin"/>
          </w:r>
          <w:r w:rsidRPr="00932745" w:rsidDel="008B7B08">
            <w:rPr>
              <w:webHidden/>
            </w:rPr>
            <w:delInstrText xml:space="preserve"> PAGEREF _Toc67480301 \h </w:delInstrText>
          </w:r>
        </w:del>
      </w:ins>
      <w:del w:id="281" w:author="This PC" w:date="2025-12-04T21:39:00Z">
        <w:r w:rsidRPr="000F71F3" w:rsidDel="008B7B08">
          <w:rPr>
            <w:noProof/>
            <w:webHidden/>
            <w:szCs w:val="26"/>
          </w:rPr>
        </w:r>
        <w:r w:rsidRPr="000F71F3" w:rsidDel="008B7B08">
          <w:rPr>
            <w:noProof/>
            <w:webHidden/>
            <w:szCs w:val="26"/>
          </w:rPr>
          <w:fldChar w:fldCharType="separate"/>
        </w:r>
      </w:del>
      <w:ins w:id="282" w:author="ndhien@cit.udn.vn" w:date="2021-03-24T12:11:00Z">
        <w:del w:id="283" w:author="This PC" w:date="2025-12-04T21:39:00Z">
          <w:r w:rsidRPr="00932745" w:rsidDel="008B7B08">
            <w:rPr>
              <w:webHidden/>
            </w:rPr>
            <w:delText>vii</w:delText>
          </w:r>
          <w:r w:rsidRPr="000F71F3" w:rsidDel="008B7B08">
            <w:rPr>
              <w:noProof/>
              <w:webHidden/>
              <w:szCs w:val="26"/>
            </w:rPr>
            <w:fldChar w:fldCharType="end"/>
          </w:r>
          <w:r w:rsidRPr="00932745" w:rsidDel="008B7B08">
            <w:rPr>
              <w:rStyle w:val="Hyperlink"/>
              <w:noProof/>
              <w:sz w:val="24"/>
              <w:rPrChange w:id="284" w:author="ndhien@cit.udn.vn" w:date="2021-03-24T12:12:00Z">
                <w:rPr>
                  <w:rStyle w:val="Hyperlink"/>
                  <w:noProof/>
                  <w:szCs w:val="26"/>
                </w:rPr>
              </w:rPrChange>
            </w:rPr>
            <w:fldChar w:fldCharType="end"/>
          </w:r>
        </w:del>
      </w:ins>
    </w:p>
    <w:p w14:paraId="4E6EA127" w14:textId="4AA4CDCA" w:rsidR="00932745" w:rsidRPr="00932745" w:rsidDel="008B7B08" w:rsidRDefault="00932745" w:rsidP="00793890">
      <w:pPr>
        <w:pStyle w:val="Heading1"/>
        <w:rPr>
          <w:ins w:id="285" w:author="ndhien@cit.udn.vn" w:date="2021-03-24T12:11:00Z"/>
          <w:del w:id="286" w:author="This PC" w:date="2025-12-04T21:39:00Z"/>
          <w:szCs w:val="26"/>
          <w:rPrChange w:id="287" w:author="ndhien@cit.udn.vn" w:date="2021-03-24T12:12:00Z">
            <w:rPr>
              <w:ins w:id="288" w:author="ndhien@cit.udn.vn" w:date="2021-03-24T12:11:00Z"/>
              <w:del w:id="289" w:author="This PC" w:date="2025-12-04T21:39:00Z"/>
              <w:rFonts w:asciiTheme="minorHAnsi" w:hAnsiTheme="minorHAnsi" w:cstheme="minorBidi"/>
              <w:b w:val="0"/>
              <w:sz w:val="22"/>
              <w:szCs w:val="22"/>
            </w:rPr>
          </w:rPrChange>
        </w:rPr>
      </w:pPr>
      <w:ins w:id="290" w:author="ndhien@cit.udn.vn" w:date="2021-03-24T12:11:00Z">
        <w:del w:id="291" w:author="This PC" w:date="2025-12-04T21:39:00Z">
          <w:r w:rsidRPr="00932745" w:rsidDel="008B7B08">
            <w:rPr>
              <w:rStyle w:val="Hyperlink"/>
              <w:noProof/>
              <w:sz w:val="24"/>
              <w:rPrChange w:id="292" w:author="ndhien@cit.udn.vn" w:date="2021-03-24T12:12:00Z">
                <w:rPr>
                  <w:rStyle w:val="Hyperlink"/>
                  <w:noProof/>
                  <w:szCs w:val="26"/>
                </w:rPr>
              </w:rPrChange>
            </w:rPr>
            <w:fldChar w:fldCharType="begin"/>
          </w:r>
          <w:r w:rsidRPr="00932745" w:rsidDel="008B7B08">
            <w:rPr>
              <w:rStyle w:val="Hyperlink"/>
              <w:noProof/>
              <w:sz w:val="24"/>
              <w:rPrChange w:id="293" w:author="ndhien@cit.udn.vn" w:date="2021-03-24T12:12:00Z">
                <w:rPr>
                  <w:rStyle w:val="Hyperlink"/>
                  <w:noProof/>
                  <w:szCs w:val="26"/>
                </w:rPr>
              </w:rPrChange>
            </w:rPr>
            <w:delInstrText xml:space="preserve"> </w:delInstrText>
          </w:r>
          <w:r w:rsidRPr="00932745" w:rsidDel="008B7B08">
            <w:delInstrText>HYPERLINK \l "_Toc67480302"</w:delInstrText>
          </w:r>
          <w:r w:rsidRPr="00932745" w:rsidDel="008B7B08">
            <w:rPr>
              <w:rStyle w:val="Hyperlink"/>
              <w:noProof/>
              <w:sz w:val="24"/>
              <w:rPrChange w:id="294" w:author="ndhien@cit.udn.vn" w:date="2021-03-24T12:12:00Z">
                <w:rPr>
                  <w:rStyle w:val="Hyperlink"/>
                  <w:noProof/>
                  <w:szCs w:val="26"/>
                </w:rPr>
              </w:rPrChange>
            </w:rPr>
            <w:delInstrText xml:space="preserve"> </w:delInstrText>
          </w:r>
          <w:r w:rsidRPr="00932745" w:rsidDel="008B7B08">
            <w:rPr>
              <w:rStyle w:val="Hyperlink"/>
              <w:noProof/>
              <w:sz w:val="24"/>
              <w:rPrChange w:id="295" w:author="ndhien@cit.udn.vn" w:date="2021-03-24T12:12:00Z">
                <w:rPr>
                  <w:rStyle w:val="Hyperlink"/>
                  <w:noProof/>
                  <w:sz w:val="24"/>
                </w:rPr>
              </w:rPrChange>
            </w:rPr>
          </w:r>
          <w:r w:rsidRPr="00932745" w:rsidDel="008B7B08">
            <w:rPr>
              <w:rStyle w:val="Hyperlink"/>
              <w:noProof/>
              <w:sz w:val="24"/>
              <w:rPrChange w:id="296" w:author="ndhien@cit.udn.vn" w:date="2021-03-24T12:12:00Z">
                <w:rPr>
                  <w:rStyle w:val="Hyperlink"/>
                  <w:noProof/>
                  <w:szCs w:val="26"/>
                </w:rPr>
              </w:rPrChange>
            </w:rPr>
            <w:fldChar w:fldCharType="separate"/>
          </w:r>
          <w:r w:rsidRPr="00932745" w:rsidDel="008B7B08">
            <w:rPr>
              <w:rStyle w:val="Hyperlink"/>
              <w:noProof/>
              <w:sz w:val="24"/>
              <w:rPrChange w:id="297" w:author="ndhien@cit.udn.vn" w:date="2021-03-24T12:12:00Z">
                <w:rPr>
                  <w:rStyle w:val="Hyperlink"/>
                  <w:noProof/>
                  <w:szCs w:val="26"/>
                </w:rPr>
              </w:rPrChange>
            </w:rPr>
            <w:delText>DANH MỤC HÌNH VẼ</w:delText>
          </w:r>
          <w:r w:rsidRPr="00932745" w:rsidDel="008B7B08">
            <w:rPr>
              <w:webHidden/>
            </w:rPr>
            <w:tab/>
          </w:r>
          <w:r w:rsidRPr="000F71F3" w:rsidDel="008B7B08">
            <w:rPr>
              <w:noProof/>
              <w:webHidden/>
              <w:szCs w:val="26"/>
            </w:rPr>
            <w:fldChar w:fldCharType="begin"/>
          </w:r>
          <w:r w:rsidRPr="00932745" w:rsidDel="008B7B08">
            <w:rPr>
              <w:webHidden/>
            </w:rPr>
            <w:delInstrText xml:space="preserve"> PAGEREF _Toc67480302 \h </w:delInstrText>
          </w:r>
        </w:del>
      </w:ins>
      <w:del w:id="298" w:author="This PC" w:date="2025-12-04T21:39:00Z">
        <w:r w:rsidRPr="000F71F3" w:rsidDel="008B7B08">
          <w:rPr>
            <w:noProof/>
            <w:webHidden/>
            <w:szCs w:val="26"/>
          </w:rPr>
        </w:r>
        <w:r w:rsidRPr="000F71F3" w:rsidDel="008B7B08">
          <w:rPr>
            <w:noProof/>
            <w:webHidden/>
            <w:szCs w:val="26"/>
          </w:rPr>
          <w:fldChar w:fldCharType="separate"/>
        </w:r>
      </w:del>
      <w:ins w:id="299" w:author="ndhien@cit.udn.vn" w:date="2021-03-24T12:11:00Z">
        <w:del w:id="300" w:author="This PC" w:date="2025-12-04T21:39:00Z">
          <w:r w:rsidRPr="00932745" w:rsidDel="008B7B08">
            <w:rPr>
              <w:webHidden/>
            </w:rPr>
            <w:delText>viii</w:delText>
          </w:r>
          <w:r w:rsidRPr="000F71F3" w:rsidDel="008B7B08">
            <w:rPr>
              <w:noProof/>
              <w:webHidden/>
              <w:szCs w:val="26"/>
            </w:rPr>
            <w:fldChar w:fldCharType="end"/>
          </w:r>
          <w:r w:rsidRPr="00932745" w:rsidDel="008B7B08">
            <w:rPr>
              <w:rStyle w:val="Hyperlink"/>
              <w:noProof/>
              <w:sz w:val="24"/>
              <w:rPrChange w:id="301" w:author="ndhien@cit.udn.vn" w:date="2021-03-24T12:12:00Z">
                <w:rPr>
                  <w:rStyle w:val="Hyperlink"/>
                  <w:noProof/>
                  <w:szCs w:val="26"/>
                </w:rPr>
              </w:rPrChange>
            </w:rPr>
            <w:fldChar w:fldCharType="end"/>
          </w:r>
        </w:del>
      </w:ins>
    </w:p>
    <w:p w14:paraId="19E5DB6A" w14:textId="0EAF8167" w:rsidR="00932745" w:rsidRPr="00932745" w:rsidDel="008B7B08" w:rsidRDefault="00932745" w:rsidP="00793890">
      <w:pPr>
        <w:pStyle w:val="Heading1"/>
        <w:rPr>
          <w:ins w:id="302" w:author="ndhien@cit.udn.vn" w:date="2021-03-24T12:11:00Z"/>
          <w:del w:id="303" w:author="This PC" w:date="2025-12-04T21:39:00Z"/>
          <w:szCs w:val="26"/>
          <w:rPrChange w:id="304" w:author="ndhien@cit.udn.vn" w:date="2021-03-24T12:12:00Z">
            <w:rPr>
              <w:ins w:id="305" w:author="ndhien@cit.udn.vn" w:date="2021-03-24T12:11:00Z"/>
              <w:del w:id="306" w:author="This PC" w:date="2025-12-04T21:39:00Z"/>
              <w:rFonts w:asciiTheme="minorHAnsi" w:hAnsiTheme="minorHAnsi" w:cstheme="minorBidi"/>
              <w:b w:val="0"/>
              <w:sz w:val="22"/>
              <w:szCs w:val="22"/>
            </w:rPr>
          </w:rPrChange>
        </w:rPr>
      </w:pPr>
      <w:ins w:id="307" w:author="ndhien@cit.udn.vn" w:date="2021-03-24T12:11:00Z">
        <w:del w:id="308" w:author="This PC" w:date="2025-12-04T21:39:00Z">
          <w:r w:rsidRPr="00932745" w:rsidDel="008B7B08">
            <w:rPr>
              <w:rStyle w:val="Hyperlink"/>
              <w:noProof/>
              <w:sz w:val="24"/>
              <w:rPrChange w:id="309" w:author="ndhien@cit.udn.vn" w:date="2021-03-24T12:12:00Z">
                <w:rPr>
                  <w:rStyle w:val="Hyperlink"/>
                  <w:noProof/>
                  <w:szCs w:val="26"/>
                </w:rPr>
              </w:rPrChange>
            </w:rPr>
            <w:fldChar w:fldCharType="begin"/>
          </w:r>
          <w:r w:rsidRPr="00932745" w:rsidDel="008B7B08">
            <w:rPr>
              <w:rStyle w:val="Hyperlink"/>
              <w:noProof/>
              <w:sz w:val="24"/>
              <w:rPrChange w:id="310" w:author="ndhien@cit.udn.vn" w:date="2021-03-24T12:12:00Z">
                <w:rPr>
                  <w:rStyle w:val="Hyperlink"/>
                  <w:noProof/>
                  <w:szCs w:val="26"/>
                </w:rPr>
              </w:rPrChange>
            </w:rPr>
            <w:delInstrText xml:space="preserve"> </w:delInstrText>
          </w:r>
          <w:r w:rsidRPr="00932745" w:rsidDel="008B7B08">
            <w:delInstrText>HYPERLINK \l "_Toc67480304"</w:delInstrText>
          </w:r>
          <w:r w:rsidRPr="00932745" w:rsidDel="008B7B08">
            <w:rPr>
              <w:rStyle w:val="Hyperlink"/>
              <w:noProof/>
              <w:sz w:val="24"/>
              <w:rPrChange w:id="311" w:author="ndhien@cit.udn.vn" w:date="2021-03-24T12:12:00Z">
                <w:rPr>
                  <w:rStyle w:val="Hyperlink"/>
                  <w:noProof/>
                  <w:szCs w:val="26"/>
                </w:rPr>
              </w:rPrChange>
            </w:rPr>
            <w:delInstrText xml:space="preserve"> </w:delInstrText>
          </w:r>
          <w:r w:rsidRPr="00932745" w:rsidDel="008B7B08">
            <w:rPr>
              <w:rStyle w:val="Hyperlink"/>
              <w:noProof/>
              <w:sz w:val="24"/>
              <w:rPrChange w:id="312" w:author="ndhien@cit.udn.vn" w:date="2021-03-24T12:12:00Z">
                <w:rPr>
                  <w:rStyle w:val="Hyperlink"/>
                  <w:noProof/>
                  <w:sz w:val="24"/>
                </w:rPr>
              </w:rPrChange>
            </w:rPr>
          </w:r>
          <w:r w:rsidRPr="00932745" w:rsidDel="008B7B08">
            <w:rPr>
              <w:rStyle w:val="Hyperlink"/>
              <w:noProof/>
              <w:sz w:val="24"/>
              <w:rPrChange w:id="313" w:author="ndhien@cit.udn.vn" w:date="2021-03-24T12:12:00Z">
                <w:rPr>
                  <w:rStyle w:val="Hyperlink"/>
                  <w:noProof/>
                  <w:szCs w:val="26"/>
                </w:rPr>
              </w:rPrChange>
            </w:rPr>
            <w:fldChar w:fldCharType="separate"/>
          </w:r>
          <w:r w:rsidRPr="00932745" w:rsidDel="008B7B08">
            <w:rPr>
              <w:rStyle w:val="Hyperlink"/>
              <w:noProof/>
              <w:sz w:val="24"/>
              <w:rPrChange w:id="314" w:author="ndhien@cit.udn.vn" w:date="2021-03-24T12:12:00Z">
                <w:rPr>
                  <w:rStyle w:val="Hyperlink"/>
                  <w:noProof/>
                  <w:szCs w:val="26"/>
                </w:rPr>
              </w:rPrChange>
            </w:rPr>
            <w:delText>MỞ ĐẦU</w:delText>
          </w:r>
          <w:r w:rsidRPr="00932745" w:rsidDel="008B7B08">
            <w:rPr>
              <w:webHidden/>
            </w:rPr>
            <w:tab/>
          </w:r>
          <w:r w:rsidRPr="000F71F3" w:rsidDel="008B7B08">
            <w:rPr>
              <w:noProof/>
              <w:webHidden/>
              <w:szCs w:val="26"/>
            </w:rPr>
            <w:fldChar w:fldCharType="begin"/>
          </w:r>
          <w:r w:rsidRPr="00932745" w:rsidDel="008B7B08">
            <w:rPr>
              <w:webHidden/>
            </w:rPr>
            <w:delInstrText xml:space="preserve"> PAGEREF _Toc67480304 \h </w:delInstrText>
          </w:r>
        </w:del>
      </w:ins>
      <w:del w:id="315" w:author="This PC" w:date="2025-12-04T21:39:00Z">
        <w:r w:rsidRPr="000F71F3" w:rsidDel="008B7B08">
          <w:rPr>
            <w:noProof/>
            <w:webHidden/>
            <w:szCs w:val="26"/>
          </w:rPr>
        </w:r>
        <w:r w:rsidRPr="000F71F3" w:rsidDel="008B7B08">
          <w:rPr>
            <w:noProof/>
            <w:webHidden/>
            <w:szCs w:val="26"/>
          </w:rPr>
          <w:fldChar w:fldCharType="separate"/>
        </w:r>
      </w:del>
      <w:ins w:id="316" w:author="ndhien@cit.udn.vn" w:date="2021-03-24T12:11:00Z">
        <w:del w:id="317" w:author="This PC" w:date="2025-12-04T21:39:00Z">
          <w:r w:rsidRPr="00932745" w:rsidDel="008B7B08">
            <w:rPr>
              <w:webHidden/>
            </w:rPr>
            <w:delText>1</w:delText>
          </w:r>
          <w:r w:rsidRPr="000F71F3" w:rsidDel="008B7B08">
            <w:rPr>
              <w:noProof/>
              <w:webHidden/>
              <w:szCs w:val="26"/>
            </w:rPr>
            <w:fldChar w:fldCharType="end"/>
          </w:r>
          <w:r w:rsidRPr="00932745" w:rsidDel="008B7B08">
            <w:rPr>
              <w:rStyle w:val="Hyperlink"/>
              <w:noProof/>
              <w:sz w:val="24"/>
              <w:rPrChange w:id="318" w:author="ndhien@cit.udn.vn" w:date="2021-03-24T12:12:00Z">
                <w:rPr>
                  <w:rStyle w:val="Hyperlink"/>
                  <w:noProof/>
                  <w:szCs w:val="26"/>
                </w:rPr>
              </w:rPrChange>
            </w:rPr>
            <w:fldChar w:fldCharType="end"/>
          </w:r>
        </w:del>
      </w:ins>
    </w:p>
    <w:p w14:paraId="221F40DC" w14:textId="075FFC92" w:rsidR="00932745" w:rsidRPr="00932745" w:rsidDel="008B7B08" w:rsidRDefault="00932745" w:rsidP="00793890">
      <w:pPr>
        <w:pStyle w:val="Heading1"/>
        <w:rPr>
          <w:ins w:id="319" w:author="ndhien@cit.udn.vn" w:date="2021-03-24T12:11:00Z"/>
          <w:del w:id="320" w:author="This PC" w:date="2025-12-04T21:39:00Z"/>
          <w:rPrChange w:id="321" w:author="ndhien@cit.udn.vn" w:date="2021-03-24T12:12:00Z">
            <w:rPr>
              <w:ins w:id="322" w:author="ndhien@cit.udn.vn" w:date="2021-03-24T12:11:00Z"/>
              <w:del w:id="323" w:author="This PC" w:date="2025-12-04T21:39:00Z"/>
              <w:rFonts w:cstheme="minorBidi"/>
            </w:rPr>
          </w:rPrChange>
        </w:rPr>
        <w:pPrChange w:id="324" w:author="This PC" w:date="2025-12-04T21:39:00Z">
          <w:pPr>
            <w:pStyle w:val="TOC2"/>
          </w:pPr>
        </w:pPrChange>
      </w:pPr>
      <w:ins w:id="325" w:author="ndhien@cit.udn.vn" w:date="2021-03-24T12:11:00Z">
        <w:del w:id="326" w:author="This PC" w:date="2025-12-04T21:39:00Z">
          <w:r w:rsidRPr="00932745" w:rsidDel="008B7B08">
            <w:rPr>
              <w:rStyle w:val="Hyperlink"/>
              <w:noProof/>
              <w:sz w:val="24"/>
              <w:szCs w:val="26"/>
              <w:rPrChange w:id="327" w:author="ndhien@cit.udn.vn" w:date="2021-03-24T12:12:00Z">
                <w:rPr>
                  <w:rStyle w:val="Hyperlink"/>
                  <w:noProof/>
                </w:rPr>
              </w:rPrChange>
            </w:rPr>
            <w:fldChar w:fldCharType="begin"/>
          </w:r>
          <w:r w:rsidRPr="00932745" w:rsidDel="008B7B08">
            <w:rPr>
              <w:rStyle w:val="Hyperlink"/>
              <w:noProof/>
              <w:sz w:val="24"/>
              <w:szCs w:val="26"/>
              <w:rPrChange w:id="328" w:author="ndhien@cit.udn.vn" w:date="2021-03-24T12:12:00Z">
                <w:rPr>
                  <w:rStyle w:val="Hyperlink"/>
                  <w:noProof/>
                </w:rPr>
              </w:rPrChange>
            </w:rPr>
            <w:delInstrText xml:space="preserve"> </w:delInstrText>
          </w:r>
          <w:r w:rsidRPr="00932745" w:rsidDel="008B7B08">
            <w:rPr>
              <w:noProof/>
              <w:rPrChange w:id="329" w:author="ndhien@cit.udn.vn" w:date="2021-03-24T12:12:00Z">
                <w:rPr>
                  <w:noProof/>
                </w:rPr>
              </w:rPrChange>
            </w:rPr>
            <w:delInstrText>HYPERLINK \l "_Toc67480305"</w:delInstrText>
          </w:r>
          <w:r w:rsidRPr="00932745" w:rsidDel="008B7B08">
            <w:rPr>
              <w:rStyle w:val="Hyperlink"/>
              <w:noProof/>
              <w:sz w:val="24"/>
              <w:szCs w:val="26"/>
              <w:rPrChange w:id="330" w:author="ndhien@cit.udn.vn" w:date="2021-03-24T12:12:00Z">
                <w:rPr>
                  <w:rStyle w:val="Hyperlink"/>
                  <w:noProof/>
                </w:rPr>
              </w:rPrChange>
            </w:rPr>
            <w:delInstrText xml:space="preserve"> </w:delInstrText>
          </w:r>
          <w:r w:rsidRPr="00932745" w:rsidDel="008B7B08">
            <w:rPr>
              <w:rStyle w:val="Hyperlink"/>
              <w:iCs w:val="0"/>
              <w:noProof/>
              <w:sz w:val="24"/>
              <w:szCs w:val="26"/>
              <w:rPrChange w:id="331" w:author="ndhien@cit.udn.vn" w:date="2021-03-24T12:12:00Z">
                <w:rPr>
                  <w:rStyle w:val="Hyperlink"/>
                  <w:iCs/>
                  <w:noProof/>
                  <w:sz w:val="24"/>
                  <w:szCs w:val="26"/>
                </w:rPr>
              </w:rPrChange>
            </w:rPr>
          </w:r>
          <w:r w:rsidRPr="00932745" w:rsidDel="008B7B08">
            <w:rPr>
              <w:rStyle w:val="Hyperlink"/>
              <w:noProof/>
              <w:sz w:val="24"/>
              <w:szCs w:val="26"/>
              <w:rPrChange w:id="332" w:author="ndhien@cit.udn.vn" w:date="2021-03-24T12:12:00Z">
                <w:rPr>
                  <w:rStyle w:val="Hyperlink"/>
                  <w:noProof/>
                </w:rPr>
              </w:rPrChange>
            </w:rPr>
            <w:fldChar w:fldCharType="separate"/>
          </w:r>
          <w:r w:rsidRPr="00932745" w:rsidDel="008B7B08">
            <w:rPr>
              <w:rStyle w:val="Hyperlink"/>
              <w:noProof/>
              <w:sz w:val="24"/>
              <w:szCs w:val="26"/>
              <w:rPrChange w:id="333" w:author="ndhien@cit.udn.vn" w:date="2021-03-24T12:12:00Z">
                <w:rPr>
                  <w:rStyle w:val="Hyperlink"/>
                  <w:noProof/>
                </w:rPr>
              </w:rPrChange>
            </w:rPr>
            <w:delText>1. Giới thiệu</w:delText>
          </w:r>
          <w:r w:rsidRPr="00932745" w:rsidDel="008B7B08">
            <w:rPr>
              <w:noProof/>
              <w:webHidden/>
              <w:rPrChange w:id="334" w:author="ndhien@cit.udn.vn" w:date="2021-03-24T12:12:00Z">
                <w:rPr>
                  <w:noProof/>
                  <w:webHidden/>
                </w:rPr>
              </w:rPrChange>
            </w:rPr>
            <w:tab/>
          </w:r>
          <w:r w:rsidRPr="00932745" w:rsidDel="008B7B08">
            <w:rPr>
              <w:noProof/>
              <w:webHidden/>
              <w:rPrChange w:id="335" w:author="ndhien@cit.udn.vn" w:date="2021-03-24T12:12:00Z">
                <w:rPr>
                  <w:noProof/>
                  <w:webHidden/>
                </w:rPr>
              </w:rPrChange>
            </w:rPr>
            <w:fldChar w:fldCharType="begin"/>
          </w:r>
          <w:r w:rsidRPr="00932745" w:rsidDel="008B7B08">
            <w:rPr>
              <w:noProof/>
              <w:webHidden/>
              <w:rPrChange w:id="336" w:author="ndhien@cit.udn.vn" w:date="2021-03-24T12:12:00Z">
                <w:rPr>
                  <w:noProof/>
                  <w:webHidden/>
                </w:rPr>
              </w:rPrChange>
            </w:rPr>
            <w:delInstrText xml:space="preserve"> PAGEREF _Toc67480305 \h </w:delInstrText>
          </w:r>
        </w:del>
      </w:ins>
      <w:del w:id="337" w:author="This PC" w:date="2025-12-04T21:39:00Z">
        <w:r w:rsidRPr="00932745" w:rsidDel="008B7B08">
          <w:rPr>
            <w:noProof/>
            <w:webHidden/>
            <w:rPrChange w:id="338" w:author="ndhien@cit.udn.vn" w:date="2021-03-24T12:12:00Z">
              <w:rPr>
                <w:iCs/>
                <w:noProof/>
                <w:webHidden/>
              </w:rPr>
            </w:rPrChange>
          </w:rPr>
        </w:r>
        <w:r w:rsidRPr="00932745" w:rsidDel="008B7B08">
          <w:rPr>
            <w:noProof/>
            <w:webHidden/>
            <w:rPrChange w:id="339" w:author="ndhien@cit.udn.vn" w:date="2021-03-24T12:12:00Z">
              <w:rPr>
                <w:noProof/>
                <w:webHidden/>
              </w:rPr>
            </w:rPrChange>
          </w:rPr>
          <w:fldChar w:fldCharType="separate"/>
        </w:r>
      </w:del>
      <w:ins w:id="340" w:author="ndhien@cit.udn.vn" w:date="2021-03-24T12:11:00Z">
        <w:del w:id="341" w:author="This PC" w:date="2025-12-04T21:39:00Z">
          <w:r w:rsidRPr="00932745" w:rsidDel="008B7B08">
            <w:rPr>
              <w:noProof/>
              <w:webHidden/>
              <w:rPrChange w:id="342" w:author="ndhien@cit.udn.vn" w:date="2021-03-24T12:12:00Z">
                <w:rPr>
                  <w:noProof/>
                  <w:webHidden/>
                </w:rPr>
              </w:rPrChange>
            </w:rPr>
            <w:delText>1</w:delText>
          </w:r>
          <w:r w:rsidRPr="00932745" w:rsidDel="008B7B08">
            <w:rPr>
              <w:noProof/>
              <w:webHidden/>
              <w:rPrChange w:id="343" w:author="ndhien@cit.udn.vn" w:date="2021-03-24T12:12:00Z">
                <w:rPr>
                  <w:noProof/>
                  <w:webHidden/>
                </w:rPr>
              </w:rPrChange>
            </w:rPr>
            <w:fldChar w:fldCharType="end"/>
          </w:r>
          <w:r w:rsidRPr="00932745" w:rsidDel="008B7B08">
            <w:rPr>
              <w:rStyle w:val="Hyperlink"/>
              <w:noProof/>
              <w:sz w:val="24"/>
              <w:szCs w:val="26"/>
              <w:rPrChange w:id="344" w:author="ndhien@cit.udn.vn" w:date="2021-03-24T12:12:00Z">
                <w:rPr>
                  <w:rStyle w:val="Hyperlink"/>
                  <w:noProof/>
                </w:rPr>
              </w:rPrChange>
            </w:rPr>
            <w:fldChar w:fldCharType="end"/>
          </w:r>
        </w:del>
      </w:ins>
    </w:p>
    <w:p w14:paraId="2407F91D" w14:textId="3C11938E" w:rsidR="00932745" w:rsidRPr="00932745" w:rsidDel="008B7B08" w:rsidRDefault="00932745" w:rsidP="00793890">
      <w:pPr>
        <w:pStyle w:val="Heading1"/>
        <w:rPr>
          <w:ins w:id="345" w:author="ndhien@cit.udn.vn" w:date="2021-03-24T12:11:00Z"/>
          <w:del w:id="346" w:author="This PC" w:date="2025-12-04T21:39:00Z"/>
          <w:rPrChange w:id="347" w:author="ndhien@cit.udn.vn" w:date="2021-03-24T12:12:00Z">
            <w:rPr>
              <w:ins w:id="348" w:author="ndhien@cit.udn.vn" w:date="2021-03-24T12:11:00Z"/>
              <w:del w:id="349" w:author="This PC" w:date="2025-12-04T21:39:00Z"/>
              <w:rFonts w:cstheme="minorBidi"/>
            </w:rPr>
          </w:rPrChange>
        </w:rPr>
        <w:pPrChange w:id="350" w:author="This PC" w:date="2025-12-04T21:39:00Z">
          <w:pPr>
            <w:pStyle w:val="TOC2"/>
          </w:pPr>
        </w:pPrChange>
      </w:pPr>
      <w:ins w:id="351" w:author="ndhien@cit.udn.vn" w:date="2021-03-24T12:11:00Z">
        <w:del w:id="352" w:author="This PC" w:date="2025-12-04T21:39:00Z">
          <w:r w:rsidRPr="00932745" w:rsidDel="008B7B08">
            <w:rPr>
              <w:rStyle w:val="Hyperlink"/>
              <w:noProof/>
              <w:sz w:val="24"/>
              <w:szCs w:val="26"/>
              <w:rPrChange w:id="353" w:author="ndhien@cit.udn.vn" w:date="2021-03-24T12:12:00Z">
                <w:rPr>
                  <w:rStyle w:val="Hyperlink"/>
                  <w:noProof/>
                </w:rPr>
              </w:rPrChange>
            </w:rPr>
            <w:fldChar w:fldCharType="begin"/>
          </w:r>
          <w:r w:rsidRPr="00932745" w:rsidDel="008B7B08">
            <w:rPr>
              <w:rStyle w:val="Hyperlink"/>
              <w:noProof/>
              <w:sz w:val="24"/>
              <w:szCs w:val="26"/>
              <w:rPrChange w:id="354" w:author="ndhien@cit.udn.vn" w:date="2021-03-24T12:12:00Z">
                <w:rPr>
                  <w:rStyle w:val="Hyperlink"/>
                  <w:noProof/>
                </w:rPr>
              </w:rPrChange>
            </w:rPr>
            <w:delInstrText xml:space="preserve"> </w:delInstrText>
          </w:r>
          <w:r w:rsidRPr="00932745" w:rsidDel="008B7B08">
            <w:rPr>
              <w:noProof/>
              <w:rPrChange w:id="355" w:author="ndhien@cit.udn.vn" w:date="2021-03-24T12:12:00Z">
                <w:rPr>
                  <w:noProof/>
                </w:rPr>
              </w:rPrChange>
            </w:rPr>
            <w:delInstrText>HYPERLINK \l "_Toc67480306"</w:delInstrText>
          </w:r>
          <w:r w:rsidRPr="00932745" w:rsidDel="008B7B08">
            <w:rPr>
              <w:rStyle w:val="Hyperlink"/>
              <w:noProof/>
              <w:sz w:val="24"/>
              <w:szCs w:val="26"/>
              <w:rPrChange w:id="356" w:author="ndhien@cit.udn.vn" w:date="2021-03-24T12:12:00Z">
                <w:rPr>
                  <w:rStyle w:val="Hyperlink"/>
                  <w:noProof/>
                </w:rPr>
              </w:rPrChange>
            </w:rPr>
            <w:delInstrText xml:space="preserve"> </w:delInstrText>
          </w:r>
          <w:r w:rsidRPr="00932745" w:rsidDel="008B7B08">
            <w:rPr>
              <w:rStyle w:val="Hyperlink"/>
              <w:iCs w:val="0"/>
              <w:noProof/>
              <w:sz w:val="24"/>
              <w:szCs w:val="26"/>
              <w:rPrChange w:id="357" w:author="ndhien@cit.udn.vn" w:date="2021-03-24T12:12:00Z">
                <w:rPr>
                  <w:rStyle w:val="Hyperlink"/>
                  <w:iCs/>
                  <w:noProof/>
                  <w:sz w:val="24"/>
                  <w:szCs w:val="26"/>
                </w:rPr>
              </w:rPrChange>
            </w:rPr>
          </w:r>
          <w:r w:rsidRPr="00932745" w:rsidDel="008B7B08">
            <w:rPr>
              <w:rStyle w:val="Hyperlink"/>
              <w:noProof/>
              <w:sz w:val="24"/>
              <w:szCs w:val="26"/>
              <w:rPrChange w:id="358" w:author="ndhien@cit.udn.vn" w:date="2021-03-24T12:12:00Z">
                <w:rPr>
                  <w:rStyle w:val="Hyperlink"/>
                  <w:noProof/>
                </w:rPr>
              </w:rPrChange>
            </w:rPr>
            <w:fldChar w:fldCharType="separate"/>
          </w:r>
          <w:r w:rsidRPr="00932745" w:rsidDel="008B7B08">
            <w:rPr>
              <w:rStyle w:val="Hyperlink"/>
              <w:noProof/>
              <w:sz w:val="24"/>
              <w:szCs w:val="26"/>
              <w:rPrChange w:id="359" w:author="ndhien@cit.udn.vn" w:date="2021-03-24T12:12:00Z">
                <w:rPr>
                  <w:rStyle w:val="Hyperlink"/>
                  <w:noProof/>
                </w:rPr>
              </w:rPrChange>
            </w:rPr>
            <w:delText>2. Mục tiêu của đề tài</w:delText>
          </w:r>
          <w:r w:rsidRPr="00932745" w:rsidDel="008B7B08">
            <w:rPr>
              <w:noProof/>
              <w:webHidden/>
              <w:rPrChange w:id="360" w:author="ndhien@cit.udn.vn" w:date="2021-03-24T12:12:00Z">
                <w:rPr>
                  <w:noProof/>
                  <w:webHidden/>
                </w:rPr>
              </w:rPrChange>
            </w:rPr>
            <w:tab/>
          </w:r>
          <w:r w:rsidRPr="00932745" w:rsidDel="008B7B08">
            <w:rPr>
              <w:noProof/>
              <w:webHidden/>
              <w:rPrChange w:id="361" w:author="ndhien@cit.udn.vn" w:date="2021-03-24T12:12:00Z">
                <w:rPr>
                  <w:noProof/>
                  <w:webHidden/>
                </w:rPr>
              </w:rPrChange>
            </w:rPr>
            <w:fldChar w:fldCharType="begin"/>
          </w:r>
          <w:r w:rsidRPr="00932745" w:rsidDel="008B7B08">
            <w:rPr>
              <w:noProof/>
              <w:webHidden/>
              <w:rPrChange w:id="362" w:author="ndhien@cit.udn.vn" w:date="2021-03-24T12:12:00Z">
                <w:rPr>
                  <w:noProof/>
                  <w:webHidden/>
                </w:rPr>
              </w:rPrChange>
            </w:rPr>
            <w:delInstrText xml:space="preserve"> PAGEREF _Toc67480306 \h </w:delInstrText>
          </w:r>
        </w:del>
      </w:ins>
      <w:del w:id="363" w:author="This PC" w:date="2025-12-04T21:39:00Z">
        <w:r w:rsidRPr="00932745" w:rsidDel="008B7B08">
          <w:rPr>
            <w:noProof/>
            <w:webHidden/>
            <w:rPrChange w:id="364" w:author="ndhien@cit.udn.vn" w:date="2021-03-24T12:12:00Z">
              <w:rPr>
                <w:iCs/>
                <w:noProof/>
                <w:webHidden/>
              </w:rPr>
            </w:rPrChange>
          </w:rPr>
        </w:r>
        <w:r w:rsidRPr="00932745" w:rsidDel="008B7B08">
          <w:rPr>
            <w:noProof/>
            <w:webHidden/>
            <w:rPrChange w:id="365" w:author="ndhien@cit.udn.vn" w:date="2021-03-24T12:12:00Z">
              <w:rPr>
                <w:noProof/>
                <w:webHidden/>
              </w:rPr>
            </w:rPrChange>
          </w:rPr>
          <w:fldChar w:fldCharType="separate"/>
        </w:r>
      </w:del>
      <w:ins w:id="366" w:author="ndhien@cit.udn.vn" w:date="2021-03-24T12:11:00Z">
        <w:del w:id="367" w:author="This PC" w:date="2025-12-04T21:39:00Z">
          <w:r w:rsidRPr="00932745" w:rsidDel="008B7B08">
            <w:rPr>
              <w:noProof/>
              <w:webHidden/>
              <w:rPrChange w:id="368" w:author="ndhien@cit.udn.vn" w:date="2021-03-24T12:12:00Z">
                <w:rPr>
                  <w:noProof/>
                  <w:webHidden/>
                </w:rPr>
              </w:rPrChange>
            </w:rPr>
            <w:delText>1</w:delText>
          </w:r>
          <w:r w:rsidRPr="00932745" w:rsidDel="008B7B08">
            <w:rPr>
              <w:noProof/>
              <w:webHidden/>
              <w:rPrChange w:id="369" w:author="ndhien@cit.udn.vn" w:date="2021-03-24T12:12:00Z">
                <w:rPr>
                  <w:noProof/>
                  <w:webHidden/>
                </w:rPr>
              </w:rPrChange>
            </w:rPr>
            <w:fldChar w:fldCharType="end"/>
          </w:r>
          <w:r w:rsidRPr="00932745" w:rsidDel="008B7B08">
            <w:rPr>
              <w:rStyle w:val="Hyperlink"/>
              <w:noProof/>
              <w:sz w:val="24"/>
              <w:szCs w:val="26"/>
              <w:rPrChange w:id="370" w:author="ndhien@cit.udn.vn" w:date="2021-03-24T12:12:00Z">
                <w:rPr>
                  <w:rStyle w:val="Hyperlink"/>
                  <w:noProof/>
                </w:rPr>
              </w:rPrChange>
            </w:rPr>
            <w:fldChar w:fldCharType="end"/>
          </w:r>
        </w:del>
      </w:ins>
    </w:p>
    <w:p w14:paraId="60EC820F" w14:textId="0A03AEDE" w:rsidR="00932745" w:rsidRPr="00932745" w:rsidDel="008B7B08" w:rsidRDefault="00932745" w:rsidP="00793890">
      <w:pPr>
        <w:pStyle w:val="Heading1"/>
        <w:rPr>
          <w:ins w:id="371" w:author="ndhien@cit.udn.vn" w:date="2021-03-24T12:11:00Z"/>
          <w:del w:id="372" w:author="This PC" w:date="2025-12-04T21:39:00Z"/>
          <w:rPrChange w:id="373" w:author="ndhien@cit.udn.vn" w:date="2021-03-24T12:12:00Z">
            <w:rPr>
              <w:ins w:id="374" w:author="ndhien@cit.udn.vn" w:date="2021-03-24T12:11:00Z"/>
              <w:del w:id="375" w:author="This PC" w:date="2025-12-04T21:39:00Z"/>
              <w:rFonts w:cstheme="minorBidi"/>
            </w:rPr>
          </w:rPrChange>
        </w:rPr>
        <w:pPrChange w:id="376" w:author="This PC" w:date="2025-12-04T21:39:00Z">
          <w:pPr>
            <w:pStyle w:val="TOC2"/>
          </w:pPr>
        </w:pPrChange>
      </w:pPr>
      <w:ins w:id="377" w:author="ndhien@cit.udn.vn" w:date="2021-03-24T12:11:00Z">
        <w:del w:id="378" w:author="This PC" w:date="2025-12-04T21:39:00Z">
          <w:r w:rsidRPr="00932745" w:rsidDel="008B7B08">
            <w:rPr>
              <w:rStyle w:val="Hyperlink"/>
              <w:noProof/>
              <w:sz w:val="24"/>
              <w:szCs w:val="26"/>
              <w:rPrChange w:id="379" w:author="ndhien@cit.udn.vn" w:date="2021-03-24T12:12:00Z">
                <w:rPr>
                  <w:rStyle w:val="Hyperlink"/>
                  <w:noProof/>
                </w:rPr>
              </w:rPrChange>
            </w:rPr>
            <w:fldChar w:fldCharType="begin"/>
          </w:r>
          <w:r w:rsidRPr="00932745" w:rsidDel="008B7B08">
            <w:rPr>
              <w:rStyle w:val="Hyperlink"/>
              <w:noProof/>
              <w:sz w:val="24"/>
              <w:szCs w:val="26"/>
              <w:rPrChange w:id="380" w:author="ndhien@cit.udn.vn" w:date="2021-03-24T12:12:00Z">
                <w:rPr>
                  <w:rStyle w:val="Hyperlink"/>
                  <w:noProof/>
                </w:rPr>
              </w:rPrChange>
            </w:rPr>
            <w:delInstrText xml:space="preserve"> </w:delInstrText>
          </w:r>
          <w:r w:rsidRPr="00932745" w:rsidDel="008B7B08">
            <w:rPr>
              <w:noProof/>
              <w:rPrChange w:id="381" w:author="ndhien@cit.udn.vn" w:date="2021-03-24T12:12:00Z">
                <w:rPr>
                  <w:noProof/>
                </w:rPr>
              </w:rPrChange>
            </w:rPr>
            <w:delInstrText>HYPERLINK \l "_Toc67480307"</w:delInstrText>
          </w:r>
          <w:r w:rsidRPr="00932745" w:rsidDel="008B7B08">
            <w:rPr>
              <w:rStyle w:val="Hyperlink"/>
              <w:noProof/>
              <w:sz w:val="24"/>
              <w:szCs w:val="26"/>
              <w:rPrChange w:id="382" w:author="ndhien@cit.udn.vn" w:date="2021-03-24T12:12:00Z">
                <w:rPr>
                  <w:rStyle w:val="Hyperlink"/>
                  <w:noProof/>
                </w:rPr>
              </w:rPrChange>
            </w:rPr>
            <w:delInstrText xml:space="preserve"> </w:delInstrText>
          </w:r>
          <w:r w:rsidRPr="00932745" w:rsidDel="008B7B08">
            <w:rPr>
              <w:rStyle w:val="Hyperlink"/>
              <w:iCs w:val="0"/>
              <w:noProof/>
              <w:sz w:val="24"/>
              <w:szCs w:val="26"/>
              <w:rPrChange w:id="383" w:author="ndhien@cit.udn.vn" w:date="2021-03-24T12:12:00Z">
                <w:rPr>
                  <w:rStyle w:val="Hyperlink"/>
                  <w:iCs/>
                  <w:noProof/>
                  <w:sz w:val="24"/>
                  <w:szCs w:val="26"/>
                </w:rPr>
              </w:rPrChange>
            </w:rPr>
          </w:r>
          <w:r w:rsidRPr="00932745" w:rsidDel="008B7B08">
            <w:rPr>
              <w:rStyle w:val="Hyperlink"/>
              <w:noProof/>
              <w:sz w:val="24"/>
              <w:szCs w:val="26"/>
              <w:rPrChange w:id="384" w:author="ndhien@cit.udn.vn" w:date="2021-03-24T12:12:00Z">
                <w:rPr>
                  <w:rStyle w:val="Hyperlink"/>
                  <w:noProof/>
                </w:rPr>
              </w:rPrChange>
            </w:rPr>
            <w:fldChar w:fldCharType="separate"/>
          </w:r>
          <w:r w:rsidRPr="00932745" w:rsidDel="008B7B08">
            <w:rPr>
              <w:rStyle w:val="Hyperlink"/>
              <w:noProof/>
              <w:sz w:val="24"/>
              <w:szCs w:val="26"/>
              <w:rPrChange w:id="385" w:author="ndhien@cit.udn.vn" w:date="2021-03-24T12:12:00Z">
                <w:rPr>
                  <w:rStyle w:val="Hyperlink"/>
                  <w:noProof/>
                </w:rPr>
              </w:rPrChange>
            </w:rPr>
            <w:delText>3. Nội dung và kế hoạch thực hiện</w:delText>
          </w:r>
          <w:r w:rsidRPr="00932745" w:rsidDel="008B7B08">
            <w:rPr>
              <w:noProof/>
              <w:webHidden/>
              <w:rPrChange w:id="386" w:author="ndhien@cit.udn.vn" w:date="2021-03-24T12:12:00Z">
                <w:rPr>
                  <w:noProof/>
                  <w:webHidden/>
                </w:rPr>
              </w:rPrChange>
            </w:rPr>
            <w:tab/>
          </w:r>
          <w:r w:rsidRPr="00932745" w:rsidDel="008B7B08">
            <w:rPr>
              <w:noProof/>
              <w:webHidden/>
              <w:rPrChange w:id="387" w:author="ndhien@cit.udn.vn" w:date="2021-03-24T12:12:00Z">
                <w:rPr>
                  <w:noProof/>
                  <w:webHidden/>
                </w:rPr>
              </w:rPrChange>
            </w:rPr>
            <w:fldChar w:fldCharType="begin"/>
          </w:r>
          <w:r w:rsidRPr="00932745" w:rsidDel="008B7B08">
            <w:rPr>
              <w:noProof/>
              <w:webHidden/>
              <w:rPrChange w:id="388" w:author="ndhien@cit.udn.vn" w:date="2021-03-24T12:12:00Z">
                <w:rPr>
                  <w:noProof/>
                  <w:webHidden/>
                </w:rPr>
              </w:rPrChange>
            </w:rPr>
            <w:delInstrText xml:space="preserve"> PAGEREF _Toc67480307 \h </w:delInstrText>
          </w:r>
        </w:del>
      </w:ins>
      <w:del w:id="389" w:author="This PC" w:date="2025-12-04T21:39:00Z">
        <w:r w:rsidRPr="00932745" w:rsidDel="008B7B08">
          <w:rPr>
            <w:noProof/>
            <w:webHidden/>
            <w:rPrChange w:id="390" w:author="ndhien@cit.udn.vn" w:date="2021-03-24T12:12:00Z">
              <w:rPr>
                <w:iCs/>
                <w:noProof/>
                <w:webHidden/>
              </w:rPr>
            </w:rPrChange>
          </w:rPr>
        </w:r>
        <w:r w:rsidRPr="00932745" w:rsidDel="008B7B08">
          <w:rPr>
            <w:noProof/>
            <w:webHidden/>
            <w:rPrChange w:id="391" w:author="ndhien@cit.udn.vn" w:date="2021-03-24T12:12:00Z">
              <w:rPr>
                <w:noProof/>
                <w:webHidden/>
              </w:rPr>
            </w:rPrChange>
          </w:rPr>
          <w:fldChar w:fldCharType="separate"/>
        </w:r>
      </w:del>
      <w:ins w:id="392" w:author="ndhien@cit.udn.vn" w:date="2021-03-24T12:11:00Z">
        <w:del w:id="393" w:author="This PC" w:date="2025-12-04T21:39:00Z">
          <w:r w:rsidRPr="00932745" w:rsidDel="008B7B08">
            <w:rPr>
              <w:noProof/>
              <w:webHidden/>
              <w:rPrChange w:id="394" w:author="ndhien@cit.udn.vn" w:date="2021-03-24T12:12:00Z">
                <w:rPr>
                  <w:noProof/>
                  <w:webHidden/>
                </w:rPr>
              </w:rPrChange>
            </w:rPr>
            <w:delText>1</w:delText>
          </w:r>
          <w:r w:rsidRPr="00932745" w:rsidDel="008B7B08">
            <w:rPr>
              <w:noProof/>
              <w:webHidden/>
              <w:rPrChange w:id="395" w:author="ndhien@cit.udn.vn" w:date="2021-03-24T12:12:00Z">
                <w:rPr>
                  <w:noProof/>
                  <w:webHidden/>
                </w:rPr>
              </w:rPrChange>
            </w:rPr>
            <w:fldChar w:fldCharType="end"/>
          </w:r>
          <w:r w:rsidRPr="00932745" w:rsidDel="008B7B08">
            <w:rPr>
              <w:rStyle w:val="Hyperlink"/>
              <w:noProof/>
              <w:sz w:val="24"/>
              <w:szCs w:val="26"/>
              <w:rPrChange w:id="396" w:author="ndhien@cit.udn.vn" w:date="2021-03-24T12:12:00Z">
                <w:rPr>
                  <w:rStyle w:val="Hyperlink"/>
                  <w:noProof/>
                </w:rPr>
              </w:rPrChange>
            </w:rPr>
            <w:fldChar w:fldCharType="end"/>
          </w:r>
        </w:del>
      </w:ins>
    </w:p>
    <w:p w14:paraId="6C465FF3" w14:textId="3965A237" w:rsidR="00932745" w:rsidRPr="00932745" w:rsidDel="008B7B08" w:rsidRDefault="00932745" w:rsidP="00793890">
      <w:pPr>
        <w:pStyle w:val="Heading1"/>
        <w:rPr>
          <w:ins w:id="397" w:author="ndhien@cit.udn.vn" w:date="2021-03-24T12:11:00Z"/>
          <w:del w:id="398" w:author="This PC" w:date="2025-12-04T21:39:00Z"/>
          <w:rPrChange w:id="399" w:author="ndhien@cit.udn.vn" w:date="2021-03-24T12:12:00Z">
            <w:rPr>
              <w:ins w:id="400" w:author="ndhien@cit.udn.vn" w:date="2021-03-24T12:11:00Z"/>
              <w:del w:id="401" w:author="This PC" w:date="2025-12-04T21:39:00Z"/>
              <w:rFonts w:cstheme="minorBidi"/>
            </w:rPr>
          </w:rPrChange>
        </w:rPr>
        <w:pPrChange w:id="402" w:author="This PC" w:date="2025-12-04T21:39:00Z">
          <w:pPr>
            <w:pStyle w:val="TOC2"/>
          </w:pPr>
        </w:pPrChange>
      </w:pPr>
      <w:ins w:id="403" w:author="ndhien@cit.udn.vn" w:date="2021-03-24T12:11:00Z">
        <w:del w:id="404" w:author="This PC" w:date="2025-12-04T21:39:00Z">
          <w:r w:rsidRPr="00932745" w:rsidDel="008B7B08">
            <w:rPr>
              <w:rStyle w:val="Hyperlink"/>
              <w:noProof/>
              <w:sz w:val="24"/>
              <w:szCs w:val="26"/>
              <w:rPrChange w:id="405" w:author="ndhien@cit.udn.vn" w:date="2021-03-24T12:12:00Z">
                <w:rPr>
                  <w:rStyle w:val="Hyperlink"/>
                  <w:noProof/>
                </w:rPr>
              </w:rPrChange>
            </w:rPr>
            <w:fldChar w:fldCharType="begin"/>
          </w:r>
          <w:r w:rsidRPr="00932745" w:rsidDel="008B7B08">
            <w:rPr>
              <w:rStyle w:val="Hyperlink"/>
              <w:noProof/>
              <w:sz w:val="24"/>
              <w:szCs w:val="26"/>
              <w:rPrChange w:id="406" w:author="ndhien@cit.udn.vn" w:date="2021-03-24T12:12:00Z">
                <w:rPr>
                  <w:rStyle w:val="Hyperlink"/>
                  <w:noProof/>
                </w:rPr>
              </w:rPrChange>
            </w:rPr>
            <w:delInstrText xml:space="preserve"> </w:delInstrText>
          </w:r>
          <w:r w:rsidRPr="00932745" w:rsidDel="008B7B08">
            <w:rPr>
              <w:noProof/>
              <w:rPrChange w:id="407" w:author="ndhien@cit.udn.vn" w:date="2021-03-24T12:12:00Z">
                <w:rPr>
                  <w:noProof/>
                </w:rPr>
              </w:rPrChange>
            </w:rPr>
            <w:delInstrText>HYPERLINK \l "_Toc67480308"</w:delInstrText>
          </w:r>
          <w:r w:rsidRPr="00932745" w:rsidDel="008B7B08">
            <w:rPr>
              <w:rStyle w:val="Hyperlink"/>
              <w:noProof/>
              <w:sz w:val="24"/>
              <w:szCs w:val="26"/>
              <w:rPrChange w:id="408" w:author="ndhien@cit.udn.vn" w:date="2021-03-24T12:12:00Z">
                <w:rPr>
                  <w:rStyle w:val="Hyperlink"/>
                  <w:noProof/>
                </w:rPr>
              </w:rPrChange>
            </w:rPr>
            <w:delInstrText xml:space="preserve"> </w:delInstrText>
          </w:r>
          <w:r w:rsidRPr="00932745" w:rsidDel="008B7B08">
            <w:rPr>
              <w:rStyle w:val="Hyperlink"/>
              <w:iCs w:val="0"/>
              <w:noProof/>
              <w:sz w:val="24"/>
              <w:szCs w:val="26"/>
              <w:rPrChange w:id="409" w:author="ndhien@cit.udn.vn" w:date="2021-03-24T12:12:00Z">
                <w:rPr>
                  <w:rStyle w:val="Hyperlink"/>
                  <w:iCs/>
                  <w:noProof/>
                  <w:sz w:val="24"/>
                  <w:szCs w:val="26"/>
                </w:rPr>
              </w:rPrChange>
            </w:rPr>
          </w:r>
          <w:r w:rsidRPr="00932745" w:rsidDel="008B7B08">
            <w:rPr>
              <w:rStyle w:val="Hyperlink"/>
              <w:noProof/>
              <w:sz w:val="24"/>
              <w:szCs w:val="26"/>
              <w:rPrChange w:id="410" w:author="ndhien@cit.udn.vn" w:date="2021-03-24T12:12:00Z">
                <w:rPr>
                  <w:rStyle w:val="Hyperlink"/>
                  <w:noProof/>
                </w:rPr>
              </w:rPrChange>
            </w:rPr>
            <w:fldChar w:fldCharType="separate"/>
          </w:r>
          <w:r w:rsidRPr="00932745" w:rsidDel="008B7B08">
            <w:rPr>
              <w:rStyle w:val="Hyperlink"/>
              <w:noProof/>
              <w:sz w:val="24"/>
              <w:szCs w:val="26"/>
              <w:rPrChange w:id="411" w:author="ndhien@cit.udn.vn" w:date="2021-03-24T12:12:00Z">
                <w:rPr>
                  <w:rStyle w:val="Hyperlink"/>
                  <w:noProof/>
                </w:rPr>
              </w:rPrChange>
            </w:rPr>
            <w:delText>4. Bố cục báo cáo</w:delText>
          </w:r>
          <w:r w:rsidRPr="00932745" w:rsidDel="008B7B08">
            <w:rPr>
              <w:noProof/>
              <w:webHidden/>
              <w:rPrChange w:id="412" w:author="ndhien@cit.udn.vn" w:date="2021-03-24T12:12:00Z">
                <w:rPr>
                  <w:noProof/>
                  <w:webHidden/>
                </w:rPr>
              </w:rPrChange>
            </w:rPr>
            <w:tab/>
          </w:r>
          <w:r w:rsidRPr="00932745" w:rsidDel="008B7B08">
            <w:rPr>
              <w:noProof/>
              <w:webHidden/>
              <w:rPrChange w:id="413" w:author="ndhien@cit.udn.vn" w:date="2021-03-24T12:12:00Z">
                <w:rPr>
                  <w:noProof/>
                  <w:webHidden/>
                </w:rPr>
              </w:rPrChange>
            </w:rPr>
            <w:fldChar w:fldCharType="begin"/>
          </w:r>
          <w:r w:rsidRPr="00932745" w:rsidDel="008B7B08">
            <w:rPr>
              <w:noProof/>
              <w:webHidden/>
              <w:rPrChange w:id="414" w:author="ndhien@cit.udn.vn" w:date="2021-03-24T12:12:00Z">
                <w:rPr>
                  <w:noProof/>
                  <w:webHidden/>
                </w:rPr>
              </w:rPrChange>
            </w:rPr>
            <w:delInstrText xml:space="preserve"> PAGEREF _Toc67480308 \h </w:delInstrText>
          </w:r>
        </w:del>
      </w:ins>
      <w:del w:id="415" w:author="This PC" w:date="2025-12-04T21:39:00Z">
        <w:r w:rsidRPr="00932745" w:rsidDel="008B7B08">
          <w:rPr>
            <w:noProof/>
            <w:webHidden/>
            <w:rPrChange w:id="416" w:author="ndhien@cit.udn.vn" w:date="2021-03-24T12:12:00Z">
              <w:rPr>
                <w:iCs/>
                <w:noProof/>
                <w:webHidden/>
              </w:rPr>
            </w:rPrChange>
          </w:rPr>
        </w:r>
        <w:r w:rsidRPr="00932745" w:rsidDel="008B7B08">
          <w:rPr>
            <w:noProof/>
            <w:webHidden/>
            <w:rPrChange w:id="417" w:author="ndhien@cit.udn.vn" w:date="2021-03-24T12:12:00Z">
              <w:rPr>
                <w:noProof/>
                <w:webHidden/>
              </w:rPr>
            </w:rPrChange>
          </w:rPr>
          <w:fldChar w:fldCharType="separate"/>
        </w:r>
      </w:del>
      <w:ins w:id="418" w:author="ndhien@cit.udn.vn" w:date="2021-03-24T12:11:00Z">
        <w:del w:id="419" w:author="This PC" w:date="2025-12-04T21:39:00Z">
          <w:r w:rsidRPr="00932745" w:rsidDel="008B7B08">
            <w:rPr>
              <w:noProof/>
              <w:webHidden/>
              <w:rPrChange w:id="420" w:author="ndhien@cit.udn.vn" w:date="2021-03-24T12:12:00Z">
                <w:rPr>
                  <w:noProof/>
                  <w:webHidden/>
                </w:rPr>
              </w:rPrChange>
            </w:rPr>
            <w:delText>1</w:delText>
          </w:r>
          <w:r w:rsidRPr="00932745" w:rsidDel="008B7B08">
            <w:rPr>
              <w:noProof/>
              <w:webHidden/>
              <w:rPrChange w:id="421" w:author="ndhien@cit.udn.vn" w:date="2021-03-24T12:12:00Z">
                <w:rPr>
                  <w:noProof/>
                  <w:webHidden/>
                </w:rPr>
              </w:rPrChange>
            </w:rPr>
            <w:fldChar w:fldCharType="end"/>
          </w:r>
          <w:r w:rsidRPr="00932745" w:rsidDel="008B7B08">
            <w:rPr>
              <w:rStyle w:val="Hyperlink"/>
              <w:noProof/>
              <w:sz w:val="24"/>
              <w:szCs w:val="26"/>
              <w:rPrChange w:id="422" w:author="ndhien@cit.udn.vn" w:date="2021-03-24T12:12:00Z">
                <w:rPr>
                  <w:rStyle w:val="Hyperlink"/>
                  <w:noProof/>
                </w:rPr>
              </w:rPrChange>
            </w:rPr>
            <w:fldChar w:fldCharType="end"/>
          </w:r>
        </w:del>
      </w:ins>
    </w:p>
    <w:p w14:paraId="62DBD9B2" w14:textId="06812D9F" w:rsidR="00932745" w:rsidRPr="00932745" w:rsidDel="008B7B08" w:rsidRDefault="00932745" w:rsidP="00793890">
      <w:pPr>
        <w:pStyle w:val="Heading1"/>
        <w:rPr>
          <w:ins w:id="423" w:author="ndhien@cit.udn.vn" w:date="2021-03-24T12:11:00Z"/>
          <w:del w:id="424" w:author="This PC" w:date="2025-12-04T21:39:00Z"/>
          <w:rPrChange w:id="425" w:author="ndhien@cit.udn.vn" w:date="2021-03-24T12:12:00Z">
            <w:rPr>
              <w:ins w:id="426" w:author="ndhien@cit.udn.vn" w:date="2021-03-24T12:11:00Z"/>
              <w:del w:id="427" w:author="This PC" w:date="2025-12-04T21:39:00Z"/>
              <w:rFonts w:asciiTheme="minorHAnsi" w:hAnsiTheme="minorHAnsi" w:cstheme="minorBidi"/>
              <w:b w:val="0"/>
              <w:sz w:val="22"/>
              <w:szCs w:val="22"/>
            </w:rPr>
          </w:rPrChange>
        </w:rPr>
      </w:pPr>
      <w:ins w:id="428" w:author="ndhien@cit.udn.vn" w:date="2021-03-24T12:11:00Z">
        <w:del w:id="429" w:author="This PC" w:date="2025-12-04T21:39:00Z">
          <w:r w:rsidRPr="00932745" w:rsidDel="008B7B08">
            <w:rPr>
              <w:rStyle w:val="Hyperlink"/>
              <w:noProof/>
              <w:sz w:val="24"/>
              <w:rPrChange w:id="430" w:author="ndhien@cit.udn.vn" w:date="2021-03-24T12:12:00Z">
                <w:rPr>
                  <w:rStyle w:val="Hyperlink"/>
                  <w:noProof/>
                  <w:szCs w:val="26"/>
                </w:rPr>
              </w:rPrChange>
            </w:rPr>
            <w:fldChar w:fldCharType="begin"/>
          </w:r>
          <w:r w:rsidRPr="00932745" w:rsidDel="008B7B08">
            <w:rPr>
              <w:rStyle w:val="Hyperlink"/>
              <w:noProof/>
              <w:sz w:val="24"/>
              <w:rPrChange w:id="431" w:author="ndhien@cit.udn.vn" w:date="2021-03-24T12:12:00Z">
                <w:rPr>
                  <w:rStyle w:val="Hyperlink"/>
                  <w:noProof/>
                  <w:szCs w:val="26"/>
                </w:rPr>
              </w:rPrChange>
            </w:rPr>
            <w:delInstrText xml:space="preserve"> </w:delInstrText>
          </w:r>
          <w:r w:rsidRPr="00932745" w:rsidDel="008B7B08">
            <w:delInstrText>HYPERLINK \l "_Toc67480309"</w:delInstrText>
          </w:r>
          <w:r w:rsidRPr="00932745" w:rsidDel="008B7B08">
            <w:rPr>
              <w:rStyle w:val="Hyperlink"/>
              <w:noProof/>
              <w:sz w:val="24"/>
              <w:rPrChange w:id="432" w:author="ndhien@cit.udn.vn" w:date="2021-03-24T12:12:00Z">
                <w:rPr>
                  <w:rStyle w:val="Hyperlink"/>
                  <w:noProof/>
                  <w:szCs w:val="26"/>
                </w:rPr>
              </w:rPrChange>
            </w:rPr>
            <w:delInstrText xml:space="preserve"> </w:delInstrText>
          </w:r>
          <w:r w:rsidRPr="00932745" w:rsidDel="008B7B08">
            <w:rPr>
              <w:rStyle w:val="Hyperlink"/>
              <w:noProof/>
              <w:sz w:val="24"/>
              <w:rPrChange w:id="433" w:author="ndhien@cit.udn.vn" w:date="2021-03-24T12:12:00Z">
                <w:rPr>
                  <w:rStyle w:val="Hyperlink"/>
                  <w:noProof/>
                  <w:sz w:val="24"/>
                </w:rPr>
              </w:rPrChange>
            </w:rPr>
          </w:r>
          <w:r w:rsidRPr="00932745" w:rsidDel="008B7B08">
            <w:rPr>
              <w:rStyle w:val="Hyperlink"/>
              <w:noProof/>
              <w:sz w:val="24"/>
              <w:rPrChange w:id="434" w:author="ndhien@cit.udn.vn" w:date="2021-03-24T12:12:00Z">
                <w:rPr>
                  <w:rStyle w:val="Hyperlink"/>
                  <w:noProof/>
                  <w:szCs w:val="26"/>
                </w:rPr>
              </w:rPrChange>
            </w:rPr>
            <w:fldChar w:fldCharType="separate"/>
          </w:r>
          <w:r w:rsidRPr="00932745" w:rsidDel="008B7B08">
            <w:rPr>
              <w:rStyle w:val="Hyperlink"/>
              <w:noProof/>
              <w:sz w:val="24"/>
              <w:rPrChange w:id="435" w:author="ndhien@cit.udn.vn" w:date="2021-03-24T12:12:00Z">
                <w:rPr>
                  <w:rStyle w:val="Hyperlink"/>
                  <w:noProof/>
                  <w:szCs w:val="26"/>
                </w:rPr>
              </w:rPrChange>
            </w:rPr>
            <w:delText>Chương 1. TỔNG QUAN VỀ …</w:delText>
          </w:r>
          <w:r w:rsidRPr="00932745" w:rsidDel="008B7B08">
            <w:rPr>
              <w:webHidden/>
            </w:rPr>
            <w:tab/>
          </w:r>
          <w:r w:rsidRPr="000F71F3" w:rsidDel="008B7B08">
            <w:rPr>
              <w:noProof/>
              <w:webHidden/>
            </w:rPr>
            <w:fldChar w:fldCharType="begin"/>
          </w:r>
          <w:r w:rsidRPr="00932745" w:rsidDel="008B7B08">
            <w:rPr>
              <w:webHidden/>
            </w:rPr>
            <w:delInstrText xml:space="preserve"> PAGEREF _Toc67480309 \h </w:delInstrText>
          </w:r>
        </w:del>
      </w:ins>
      <w:del w:id="436" w:author="This PC" w:date="2025-12-04T21:39:00Z">
        <w:r w:rsidRPr="000F71F3" w:rsidDel="008B7B08">
          <w:rPr>
            <w:noProof/>
            <w:webHidden/>
          </w:rPr>
        </w:r>
        <w:r w:rsidRPr="000F71F3" w:rsidDel="008B7B08">
          <w:rPr>
            <w:noProof/>
            <w:webHidden/>
          </w:rPr>
          <w:fldChar w:fldCharType="separate"/>
        </w:r>
      </w:del>
      <w:ins w:id="437" w:author="ndhien@cit.udn.vn" w:date="2021-03-24T12:11:00Z">
        <w:del w:id="438" w:author="This PC" w:date="2025-12-04T21:39:00Z">
          <w:r w:rsidRPr="00932745" w:rsidDel="008B7B08">
            <w:rPr>
              <w:webHidden/>
            </w:rPr>
            <w:delText>2</w:delText>
          </w:r>
          <w:r w:rsidRPr="000F71F3" w:rsidDel="008B7B08">
            <w:rPr>
              <w:noProof/>
              <w:webHidden/>
            </w:rPr>
            <w:fldChar w:fldCharType="end"/>
          </w:r>
          <w:r w:rsidRPr="00932745" w:rsidDel="008B7B08">
            <w:rPr>
              <w:rStyle w:val="Hyperlink"/>
              <w:noProof/>
              <w:sz w:val="24"/>
              <w:rPrChange w:id="439" w:author="ndhien@cit.udn.vn" w:date="2021-03-24T12:12:00Z">
                <w:rPr>
                  <w:rStyle w:val="Hyperlink"/>
                  <w:noProof/>
                  <w:szCs w:val="26"/>
                </w:rPr>
              </w:rPrChange>
            </w:rPr>
            <w:fldChar w:fldCharType="end"/>
          </w:r>
        </w:del>
      </w:ins>
    </w:p>
    <w:p w14:paraId="273B7B93" w14:textId="25627EE6" w:rsidR="00932745" w:rsidRPr="00932745" w:rsidDel="008B7B08" w:rsidRDefault="00932745" w:rsidP="00793890">
      <w:pPr>
        <w:pStyle w:val="Heading1"/>
        <w:rPr>
          <w:ins w:id="440" w:author="ndhien@cit.udn.vn" w:date="2021-03-24T12:11:00Z"/>
          <w:del w:id="441" w:author="This PC" w:date="2025-12-04T21:39:00Z"/>
          <w:rPrChange w:id="442" w:author="ndhien@cit.udn.vn" w:date="2021-03-24T12:12:00Z">
            <w:rPr>
              <w:ins w:id="443" w:author="ndhien@cit.udn.vn" w:date="2021-03-24T12:11:00Z"/>
              <w:del w:id="444" w:author="This PC" w:date="2025-12-04T21:39:00Z"/>
              <w:rFonts w:cstheme="minorBidi"/>
            </w:rPr>
          </w:rPrChange>
        </w:rPr>
        <w:pPrChange w:id="445" w:author="This PC" w:date="2025-12-04T21:39:00Z">
          <w:pPr>
            <w:pStyle w:val="TOC2"/>
          </w:pPr>
        </w:pPrChange>
      </w:pPr>
      <w:ins w:id="446" w:author="ndhien@cit.udn.vn" w:date="2021-03-24T12:11:00Z">
        <w:del w:id="447" w:author="This PC" w:date="2025-12-04T21:39:00Z">
          <w:r w:rsidRPr="00932745" w:rsidDel="008B7B08">
            <w:rPr>
              <w:rStyle w:val="Hyperlink"/>
              <w:noProof/>
              <w:sz w:val="24"/>
              <w:szCs w:val="26"/>
              <w:rPrChange w:id="448" w:author="ndhien@cit.udn.vn" w:date="2021-03-24T12:12:00Z">
                <w:rPr>
                  <w:rStyle w:val="Hyperlink"/>
                  <w:noProof/>
                </w:rPr>
              </w:rPrChange>
            </w:rPr>
            <w:fldChar w:fldCharType="begin"/>
          </w:r>
          <w:r w:rsidRPr="00932745" w:rsidDel="008B7B08">
            <w:rPr>
              <w:rStyle w:val="Hyperlink"/>
              <w:noProof/>
              <w:sz w:val="24"/>
              <w:szCs w:val="26"/>
              <w:rPrChange w:id="449" w:author="ndhien@cit.udn.vn" w:date="2021-03-24T12:12:00Z">
                <w:rPr>
                  <w:rStyle w:val="Hyperlink"/>
                  <w:noProof/>
                </w:rPr>
              </w:rPrChange>
            </w:rPr>
            <w:delInstrText xml:space="preserve"> </w:delInstrText>
          </w:r>
          <w:r w:rsidRPr="00932745" w:rsidDel="008B7B08">
            <w:rPr>
              <w:noProof/>
              <w:rPrChange w:id="450" w:author="ndhien@cit.udn.vn" w:date="2021-03-24T12:12:00Z">
                <w:rPr>
                  <w:noProof/>
                </w:rPr>
              </w:rPrChange>
            </w:rPr>
            <w:delInstrText>HYPERLINK \l "_Toc67480310"</w:delInstrText>
          </w:r>
          <w:r w:rsidRPr="00932745" w:rsidDel="008B7B08">
            <w:rPr>
              <w:rStyle w:val="Hyperlink"/>
              <w:noProof/>
              <w:sz w:val="24"/>
              <w:szCs w:val="26"/>
              <w:rPrChange w:id="451" w:author="ndhien@cit.udn.vn" w:date="2021-03-24T12:12:00Z">
                <w:rPr>
                  <w:rStyle w:val="Hyperlink"/>
                  <w:noProof/>
                </w:rPr>
              </w:rPrChange>
            </w:rPr>
            <w:delInstrText xml:space="preserve"> </w:delInstrText>
          </w:r>
          <w:r w:rsidRPr="00932745" w:rsidDel="008B7B08">
            <w:rPr>
              <w:rStyle w:val="Hyperlink"/>
              <w:iCs w:val="0"/>
              <w:noProof/>
              <w:sz w:val="24"/>
              <w:szCs w:val="26"/>
              <w:rPrChange w:id="452" w:author="ndhien@cit.udn.vn" w:date="2021-03-24T12:12:00Z">
                <w:rPr>
                  <w:rStyle w:val="Hyperlink"/>
                  <w:iCs/>
                  <w:noProof/>
                  <w:sz w:val="24"/>
                  <w:szCs w:val="26"/>
                </w:rPr>
              </w:rPrChange>
            </w:rPr>
          </w:r>
          <w:r w:rsidRPr="00932745" w:rsidDel="008B7B08">
            <w:rPr>
              <w:rStyle w:val="Hyperlink"/>
              <w:noProof/>
              <w:sz w:val="24"/>
              <w:szCs w:val="26"/>
              <w:rPrChange w:id="453" w:author="ndhien@cit.udn.vn" w:date="2021-03-24T12:12:00Z">
                <w:rPr>
                  <w:rStyle w:val="Hyperlink"/>
                  <w:noProof/>
                </w:rPr>
              </w:rPrChange>
            </w:rPr>
            <w:fldChar w:fldCharType="separate"/>
          </w:r>
          <w:r w:rsidRPr="00932745" w:rsidDel="008B7B08">
            <w:rPr>
              <w:rStyle w:val="Hyperlink"/>
              <w:noProof/>
              <w:sz w:val="24"/>
              <w:szCs w:val="26"/>
              <w:rPrChange w:id="454" w:author="ndhien@cit.udn.vn" w:date="2021-03-24T12:12:00Z">
                <w:rPr>
                  <w:rStyle w:val="Hyperlink"/>
                  <w:noProof/>
                </w:rPr>
              </w:rPrChange>
            </w:rPr>
            <w:delText>1. AAAAAAA</w:delText>
          </w:r>
          <w:r w:rsidRPr="00932745" w:rsidDel="008B7B08">
            <w:rPr>
              <w:noProof/>
              <w:webHidden/>
              <w:rPrChange w:id="455" w:author="ndhien@cit.udn.vn" w:date="2021-03-24T12:12:00Z">
                <w:rPr>
                  <w:noProof/>
                  <w:webHidden/>
                </w:rPr>
              </w:rPrChange>
            </w:rPr>
            <w:tab/>
          </w:r>
          <w:r w:rsidRPr="00932745" w:rsidDel="008B7B08">
            <w:rPr>
              <w:noProof/>
              <w:webHidden/>
              <w:rPrChange w:id="456" w:author="ndhien@cit.udn.vn" w:date="2021-03-24T12:12:00Z">
                <w:rPr>
                  <w:noProof/>
                  <w:webHidden/>
                </w:rPr>
              </w:rPrChange>
            </w:rPr>
            <w:fldChar w:fldCharType="begin"/>
          </w:r>
          <w:r w:rsidRPr="00932745" w:rsidDel="008B7B08">
            <w:rPr>
              <w:noProof/>
              <w:webHidden/>
              <w:rPrChange w:id="457" w:author="ndhien@cit.udn.vn" w:date="2021-03-24T12:12:00Z">
                <w:rPr>
                  <w:noProof/>
                  <w:webHidden/>
                </w:rPr>
              </w:rPrChange>
            </w:rPr>
            <w:delInstrText xml:space="preserve"> PAGEREF _Toc67480310 \h </w:delInstrText>
          </w:r>
        </w:del>
      </w:ins>
      <w:del w:id="458" w:author="This PC" w:date="2025-12-04T21:39:00Z">
        <w:r w:rsidRPr="00932745" w:rsidDel="008B7B08">
          <w:rPr>
            <w:noProof/>
            <w:webHidden/>
            <w:rPrChange w:id="459" w:author="ndhien@cit.udn.vn" w:date="2021-03-24T12:12:00Z">
              <w:rPr>
                <w:iCs/>
                <w:noProof/>
                <w:webHidden/>
              </w:rPr>
            </w:rPrChange>
          </w:rPr>
        </w:r>
        <w:r w:rsidRPr="00932745" w:rsidDel="008B7B08">
          <w:rPr>
            <w:noProof/>
            <w:webHidden/>
            <w:rPrChange w:id="460" w:author="ndhien@cit.udn.vn" w:date="2021-03-24T12:12:00Z">
              <w:rPr>
                <w:noProof/>
                <w:webHidden/>
              </w:rPr>
            </w:rPrChange>
          </w:rPr>
          <w:fldChar w:fldCharType="separate"/>
        </w:r>
      </w:del>
      <w:ins w:id="461" w:author="ndhien@cit.udn.vn" w:date="2021-03-24T12:11:00Z">
        <w:del w:id="462" w:author="This PC" w:date="2025-12-04T21:39:00Z">
          <w:r w:rsidRPr="00932745" w:rsidDel="008B7B08">
            <w:rPr>
              <w:noProof/>
              <w:webHidden/>
              <w:rPrChange w:id="463" w:author="ndhien@cit.udn.vn" w:date="2021-03-24T12:12:00Z">
                <w:rPr>
                  <w:noProof/>
                  <w:webHidden/>
                </w:rPr>
              </w:rPrChange>
            </w:rPr>
            <w:delText>2</w:delText>
          </w:r>
          <w:r w:rsidRPr="00932745" w:rsidDel="008B7B08">
            <w:rPr>
              <w:noProof/>
              <w:webHidden/>
              <w:rPrChange w:id="464" w:author="ndhien@cit.udn.vn" w:date="2021-03-24T12:12:00Z">
                <w:rPr>
                  <w:noProof/>
                  <w:webHidden/>
                </w:rPr>
              </w:rPrChange>
            </w:rPr>
            <w:fldChar w:fldCharType="end"/>
          </w:r>
          <w:r w:rsidRPr="00932745" w:rsidDel="008B7B08">
            <w:rPr>
              <w:rStyle w:val="Hyperlink"/>
              <w:noProof/>
              <w:sz w:val="24"/>
              <w:szCs w:val="26"/>
              <w:rPrChange w:id="465" w:author="ndhien@cit.udn.vn" w:date="2021-03-24T12:12:00Z">
                <w:rPr>
                  <w:rStyle w:val="Hyperlink"/>
                  <w:noProof/>
                </w:rPr>
              </w:rPrChange>
            </w:rPr>
            <w:fldChar w:fldCharType="end"/>
          </w:r>
        </w:del>
      </w:ins>
    </w:p>
    <w:p w14:paraId="30007E2F" w14:textId="217B0181" w:rsidR="00932745" w:rsidRPr="00932745" w:rsidDel="008B7B08" w:rsidRDefault="00932745" w:rsidP="00793890">
      <w:pPr>
        <w:pStyle w:val="Heading1"/>
        <w:rPr>
          <w:ins w:id="466" w:author="ndhien@cit.udn.vn" w:date="2021-03-24T12:11:00Z"/>
          <w:del w:id="467" w:author="This PC" w:date="2025-12-04T21:39:00Z"/>
          <w:noProof/>
          <w:rPrChange w:id="468" w:author="ndhien@cit.udn.vn" w:date="2021-03-24T12:12:00Z">
            <w:rPr>
              <w:ins w:id="469" w:author="ndhien@cit.udn.vn" w:date="2021-03-24T12:11:00Z"/>
              <w:del w:id="470" w:author="This PC" w:date="2025-12-04T21:39:00Z"/>
              <w:rFonts w:cstheme="minorBidi"/>
              <w:noProof/>
              <w:sz w:val="22"/>
              <w:szCs w:val="22"/>
            </w:rPr>
          </w:rPrChange>
        </w:rPr>
        <w:pPrChange w:id="471" w:author="This PC" w:date="2025-12-04T21:39:00Z">
          <w:pPr>
            <w:pStyle w:val="TOC3"/>
          </w:pPr>
        </w:pPrChange>
      </w:pPr>
      <w:ins w:id="472" w:author="ndhien@cit.udn.vn" w:date="2021-03-24T12:11:00Z">
        <w:del w:id="473" w:author="This PC" w:date="2025-12-04T21:39:00Z">
          <w:r w:rsidRPr="00932745" w:rsidDel="008B7B08">
            <w:rPr>
              <w:rStyle w:val="Hyperlink"/>
              <w:noProof/>
              <w:sz w:val="24"/>
              <w:szCs w:val="26"/>
              <w:rPrChange w:id="474" w:author="ndhien@cit.udn.vn" w:date="2021-03-24T12:12:00Z">
                <w:rPr>
                  <w:rStyle w:val="Hyperlink"/>
                  <w:noProof/>
                </w:rPr>
              </w:rPrChange>
            </w:rPr>
            <w:fldChar w:fldCharType="begin"/>
          </w:r>
          <w:r w:rsidRPr="00932745" w:rsidDel="008B7B08">
            <w:rPr>
              <w:rStyle w:val="Hyperlink"/>
              <w:noProof/>
              <w:sz w:val="24"/>
              <w:szCs w:val="26"/>
              <w:rPrChange w:id="475" w:author="ndhien@cit.udn.vn" w:date="2021-03-24T12:12:00Z">
                <w:rPr>
                  <w:rStyle w:val="Hyperlink"/>
                  <w:noProof/>
                </w:rPr>
              </w:rPrChange>
            </w:rPr>
            <w:delInstrText xml:space="preserve"> </w:delInstrText>
          </w:r>
          <w:r w:rsidRPr="00932745" w:rsidDel="008B7B08">
            <w:rPr>
              <w:noProof/>
              <w:rPrChange w:id="476" w:author="ndhien@cit.udn.vn" w:date="2021-03-24T12:12:00Z">
                <w:rPr>
                  <w:noProof/>
                </w:rPr>
              </w:rPrChange>
            </w:rPr>
            <w:delInstrText>HYPERLINK \l "_Toc67480311"</w:delInstrText>
          </w:r>
          <w:r w:rsidRPr="00932745" w:rsidDel="008B7B08">
            <w:rPr>
              <w:rStyle w:val="Hyperlink"/>
              <w:noProof/>
              <w:sz w:val="24"/>
              <w:szCs w:val="26"/>
              <w:rPrChange w:id="477" w:author="ndhien@cit.udn.vn" w:date="2021-03-24T12:12:00Z">
                <w:rPr>
                  <w:rStyle w:val="Hyperlink"/>
                  <w:noProof/>
                </w:rPr>
              </w:rPrChange>
            </w:rPr>
            <w:delInstrText xml:space="preserve"> </w:delInstrText>
          </w:r>
          <w:r w:rsidRPr="00932745" w:rsidDel="008B7B08">
            <w:rPr>
              <w:rStyle w:val="Hyperlink"/>
              <w:b w:val="0"/>
              <w:iCs w:val="0"/>
              <w:noProof/>
              <w:sz w:val="24"/>
              <w:szCs w:val="26"/>
              <w:rPrChange w:id="478" w:author="ndhien@cit.udn.vn" w:date="2021-03-24T12:12:00Z">
                <w:rPr>
                  <w:rStyle w:val="Hyperlink"/>
                  <w:b/>
                  <w:iCs/>
                  <w:noProof/>
                  <w:sz w:val="24"/>
                  <w:szCs w:val="26"/>
                </w:rPr>
              </w:rPrChange>
            </w:rPr>
          </w:r>
          <w:r w:rsidRPr="00932745" w:rsidDel="008B7B08">
            <w:rPr>
              <w:rStyle w:val="Hyperlink"/>
              <w:noProof/>
              <w:sz w:val="24"/>
              <w:szCs w:val="26"/>
              <w:rPrChange w:id="479" w:author="ndhien@cit.udn.vn" w:date="2021-03-24T12:12:00Z">
                <w:rPr>
                  <w:rStyle w:val="Hyperlink"/>
                  <w:noProof/>
                </w:rPr>
              </w:rPrChange>
            </w:rPr>
            <w:fldChar w:fldCharType="separate"/>
          </w:r>
          <w:r w:rsidRPr="00932745" w:rsidDel="008B7B08">
            <w:rPr>
              <w:rStyle w:val="Hyperlink"/>
              <w:noProof/>
              <w:sz w:val="24"/>
              <w:szCs w:val="26"/>
              <w:rPrChange w:id="480" w:author="ndhien@cit.udn.vn" w:date="2021-03-24T12:12:00Z">
                <w:rPr>
                  <w:rStyle w:val="Hyperlink"/>
                  <w:noProof/>
                </w:rPr>
              </w:rPrChange>
            </w:rPr>
            <w:delText>1.1. aaaaaaaa111</w:delText>
          </w:r>
          <w:r w:rsidRPr="00932745" w:rsidDel="008B7B08">
            <w:rPr>
              <w:noProof/>
              <w:webHidden/>
              <w:rPrChange w:id="481" w:author="ndhien@cit.udn.vn" w:date="2021-03-24T12:12:00Z">
                <w:rPr>
                  <w:noProof/>
                  <w:webHidden/>
                </w:rPr>
              </w:rPrChange>
            </w:rPr>
            <w:tab/>
          </w:r>
          <w:r w:rsidRPr="00932745" w:rsidDel="008B7B08">
            <w:rPr>
              <w:noProof/>
              <w:webHidden/>
              <w:rPrChange w:id="482" w:author="ndhien@cit.udn.vn" w:date="2021-03-24T12:12:00Z">
                <w:rPr>
                  <w:noProof/>
                  <w:webHidden/>
                </w:rPr>
              </w:rPrChange>
            </w:rPr>
            <w:fldChar w:fldCharType="begin"/>
          </w:r>
          <w:r w:rsidRPr="00932745" w:rsidDel="008B7B08">
            <w:rPr>
              <w:noProof/>
              <w:webHidden/>
              <w:rPrChange w:id="483" w:author="ndhien@cit.udn.vn" w:date="2021-03-24T12:12:00Z">
                <w:rPr>
                  <w:noProof/>
                  <w:webHidden/>
                </w:rPr>
              </w:rPrChange>
            </w:rPr>
            <w:delInstrText xml:space="preserve"> PAGEREF _Toc67480311 \h </w:delInstrText>
          </w:r>
        </w:del>
      </w:ins>
      <w:del w:id="484" w:author="This PC" w:date="2025-12-04T21:39:00Z">
        <w:r w:rsidRPr="00932745" w:rsidDel="008B7B08">
          <w:rPr>
            <w:noProof/>
            <w:webHidden/>
            <w:rPrChange w:id="485" w:author="ndhien@cit.udn.vn" w:date="2021-03-24T12:12:00Z">
              <w:rPr>
                <w:b/>
                <w:iCs/>
                <w:noProof/>
                <w:webHidden/>
              </w:rPr>
            </w:rPrChange>
          </w:rPr>
        </w:r>
        <w:r w:rsidRPr="00932745" w:rsidDel="008B7B08">
          <w:rPr>
            <w:noProof/>
            <w:webHidden/>
            <w:rPrChange w:id="486" w:author="ndhien@cit.udn.vn" w:date="2021-03-24T12:12:00Z">
              <w:rPr>
                <w:noProof/>
                <w:webHidden/>
              </w:rPr>
            </w:rPrChange>
          </w:rPr>
          <w:fldChar w:fldCharType="separate"/>
        </w:r>
      </w:del>
      <w:ins w:id="487" w:author="ndhien@cit.udn.vn" w:date="2021-03-24T12:11:00Z">
        <w:del w:id="488" w:author="This PC" w:date="2025-12-04T21:39:00Z">
          <w:r w:rsidRPr="00932745" w:rsidDel="008B7B08">
            <w:rPr>
              <w:noProof/>
              <w:webHidden/>
              <w:rPrChange w:id="489" w:author="ndhien@cit.udn.vn" w:date="2021-03-24T12:12:00Z">
                <w:rPr>
                  <w:noProof/>
                  <w:webHidden/>
                </w:rPr>
              </w:rPrChange>
            </w:rPr>
            <w:delText>2</w:delText>
          </w:r>
          <w:r w:rsidRPr="00932745" w:rsidDel="008B7B08">
            <w:rPr>
              <w:noProof/>
              <w:webHidden/>
              <w:rPrChange w:id="490" w:author="ndhien@cit.udn.vn" w:date="2021-03-24T12:12:00Z">
                <w:rPr>
                  <w:noProof/>
                  <w:webHidden/>
                </w:rPr>
              </w:rPrChange>
            </w:rPr>
            <w:fldChar w:fldCharType="end"/>
          </w:r>
          <w:r w:rsidRPr="00932745" w:rsidDel="008B7B08">
            <w:rPr>
              <w:rStyle w:val="Hyperlink"/>
              <w:noProof/>
              <w:sz w:val="24"/>
              <w:szCs w:val="26"/>
              <w:rPrChange w:id="491" w:author="ndhien@cit.udn.vn" w:date="2021-03-24T12:12:00Z">
                <w:rPr>
                  <w:rStyle w:val="Hyperlink"/>
                  <w:noProof/>
                </w:rPr>
              </w:rPrChange>
            </w:rPr>
            <w:fldChar w:fldCharType="end"/>
          </w:r>
        </w:del>
      </w:ins>
    </w:p>
    <w:p w14:paraId="1DF5AB5D" w14:textId="5A0274C1" w:rsidR="00932745" w:rsidRPr="00932745" w:rsidDel="008B7B08" w:rsidRDefault="00932745" w:rsidP="00793890">
      <w:pPr>
        <w:pStyle w:val="Heading1"/>
        <w:rPr>
          <w:ins w:id="492" w:author="ndhien@cit.udn.vn" w:date="2021-03-24T12:11:00Z"/>
          <w:del w:id="493" w:author="This PC" w:date="2025-12-04T21:39:00Z"/>
          <w:noProof/>
          <w:rPrChange w:id="494" w:author="ndhien@cit.udn.vn" w:date="2021-03-24T12:12:00Z">
            <w:rPr>
              <w:ins w:id="495" w:author="ndhien@cit.udn.vn" w:date="2021-03-24T12:11:00Z"/>
              <w:del w:id="496" w:author="This PC" w:date="2025-12-04T21:39:00Z"/>
              <w:rFonts w:cstheme="minorBidi"/>
              <w:noProof/>
              <w:sz w:val="22"/>
              <w:szCs w:val="22"/>
            </w:rPr>
          </w:rPrChange>
        </w:rPr>
        <w:pPrChange w:id="497" w:author="This PC" w:date="2025-12-04T21:39:00Z">
          <w:pPr>
            <w:pStyle w:val="TOC3"/>
          </w:pPr>
        </w:pPrChange>
      </w:pPr>
      <w:ins w:id="498" w:author="ndhien@cit.udn.vn" w:date="2021-03-24T12:11:00Z">
        <w:del w:id="499" w:author="This PC" w:date="2025-12-04T21:39:00Z">
          <w:r w:rsidRPr="00932745" w:rsidDel="008B7B08">
            <w:rPr>
              <w:rStyle w:val="Hyperlink"/>
              <w:noProof/>
              <w:sz w:val="24"/>
              <w:szCs w:val="26"/>
              <w:rPrChange w:id="500" w:author="ndhien@cit.udn.vn" w:date="2021-03-24T12:12:00Z">
                <w:rPr>
                  <w:rStyle w:val="Hyperlink"/>
                  <w:noProof/>
                </w:rPr>
              </w:rPrChange>
            </w:rPr>
            <w:fldChar w:fldCharType="begin"/>
          </w:r>
          <w:r w:rsidRPr="00932745" w:rsidDel="008B7B08">
            <w:rPr>
              <w:rStyle w:val="Hyperlink"/>
              <w:noProof/>
              <w:sz w:val="24"/>
              <w:szCs w:val="26"/>
              <w:rPrChange w:id="501" w:author="ndhien@cit.udn.vn" w:date="2021-03-24T12:12:00Z">
                <w:rPr>
                  <w:rStyle w:val="Hyperlink"/>
                  <w:noProof/>
                </w:rPr>
              </w:rPrChange>
            </w:rPr>
            <w:delInstrText xml:space="preserve"> </w:delInstrText>
          </w:r>
          <w:r w:rsidRPr="00932745" w:rsidDel="008B7B08">
            <w:rPr>
              <w:noProof/>
              <w:rPrChange w:id="502" w:author="ndhien@cit.udn.vn" w:date="2021-03-24T12:12:00Z">
                <w:rPr>
                  <w:noProof/>
                </w:rPr>
              </w:rPrChange>
            </w:rPr>
            <w:delInstrText>HYPERLINK \l "_Toc67480312"</w:delInstrText>
          </w:r>
          <w:r w:rsidRPr="00932745" w:rsidDel="008B7B08">
            <w:rPr>
              <w:rStyle w:val="Hyperlink"/>
              <w:noProof/>
              <w:sz w:val="24"/>
              <w:szCs w:val="26"/>
              <w:rPrChange w:id="503" w:author="ndhien@cit.udn.vn" w:date="2021-03-24T12:12:00Z">
                <w:rPr>
                  <w:rStyle w:val="Hyperlink"/>
                  <w:noProof/>
                </w:rPr>
              </w:rPrChange>
            </w:rPr>
            <w:delInstrText xml:space="preserve"> </w:delInstrText>
          </w:r>
          <w:r w:rsidRPr="00932745" w:rsidDel="008B7B08">
            <w:rPr>
              <w:rStyle w:val="Hyperlink"/>
              <w:b w:val="0"/>
              <w:iCs w:val="0"/>
              <w:noProof/>
              <w:sz w:val="24"/>
              <w:szCs w:val="26"/>
              <w:rPrChange w:id="504" w:author="ndhien@cit.udn.vn" w:date="2021-03-24T12:12:00Z">
                <w:rPr>
                  <w:rStyle w:val="Hyperlink"/>
                  <w:b/>
                  <w:iCs/>
                  <w:noProof/>
                  <w:sz w:val="24"/>
                  <w:szCs w:val="26"/>
                </w:rPr>
              </w:rPrChange>
            </w:rPr>
          </w:r>
          <w:r w:rsidRPr="00932745" w:rsidDel="008B7B08">
            <w:rPr>
              <w:rStyle w:val="Hyperlink"/>
              <w:noProof/>
              <w:sz w:val="24"/>
              <w:szCs w:val="26"/>
              <w:rPrChange w:id="505" w:author="ndhien@cit.udn.vn" w:date="2021-03-24T12:12:00Z">
                <w:rPr>
                  <w:rStyle w:val="Hyperlink"/>
                  <w:noProof/>
                </w:rPr>
              </w:rPrChange>
            </w:rPr>
            <w:fldChar w:fldCharType="separate"/>
          </w:r>
          <w:r w:rsidRPr="00932745" w:rsidDel="008B7B08">
            <w:rPr>
              <w:rStyle w:val="Hyperlink"/>
              <w:noProof/>
              <w:sz w:val="24"/>
              <w:szCs w:val="26"/>
              <w:rPrChange w:id="506" w:author="ndhien@cit.udn.vn" w:date="2021-03-24T12:12:00Z">
                <w:rPr>
                  <w:rStyle w:val="Hyperlink"/>
                  <w:noProof/>
                </w:rPr>
              </w:rPrChange>
            </w:rPr>
            <w:delText>1.2.  aaaaaaa222</w:delText>
          </w:r>
          <w:r w:rsidRPr="00932745" w:rsidDel="008B7B08">
            <w:rPr>
              <w:noProof/>
              <w:webHidden/>
              <w:rPrChange w:id="507" w:author="ndhien@cit.udn.vn" w:date="2021-03-24T12:12:00Z">
                <w:rPr>
                  <w:noProof/>
                  <w:webHidden/>
                </w:rPr>
              </w:rPrChange>
            </w:rPr>
            <w:tab/>
          </w:r>
          <w:r w:rsidRPr="00932745" w:rsidDel="008B7B08">
            <w:rPr>
              <w:noProof/>
              <w:webHidden/>
              <w:rPrChange w:id="508" w:author="ndhien@cit.udn.vn" w:date="2021-03-24T12:12:00Z">
                <w:rPr>
                  <w:noProof/>
                  <w:webHidden/>
                </w:rPr>
              </w:rPrChange>
            </w:rPr>
            <w:fldChar w:fldCharType="begin"/>
          </w:r>
          <w:r w:rsidRPr="00932745" w:rsidDel="008B7B08">
            <w:rPr>
              <w:noProof/>
              <w:webHidden/>
              <w:rPrChange w:id="509" w:author="ndhien@cit.udn.vn" w:date="2021-03-24T12:12:00Z">
                <w:rPr>
                  <w:noProof/>
                  <w:webHidden/>
                </w:rPr>
              </w:rPrChange>
            </w:rPr>
            <w:delInstrText xml:space="preserve"> PAGEREF _Toc67480312 \h </w:delInstrText>
          </w:r>
        </w:del>
      </w:ins>
      <w:del w:id="510" w:author="This PC" w:date="2025-12-04T21:39:00Z">
        <w:r w:rsidRPr="00932745" w:rsidDel="008B7B08">
          <w:rPr>
            <w:noProof/>
            <w:webHidden/>
            <w:rPrChange w:id="511" w:author="ndhien@cit.udn.vn" w:date="2021-03-24T12:12:00Z">
              <w:rPr>
                <w:b/>
                <w:iCs/>
                <w:noProof/>
                <w:webHidden/>
              </w:rPr>
            </w:rPrChange>
          </w:rPr>
        </w:r>
        <w:r w:rsidRPr="00932745" w:rsidDel="008B7B08">
          <w:rPr>
            <w:noProof/>
            <w:webHidden/>
            <w:rPrChange w:id="512" w:author="ndhien@cit.udn.vn" w:date="2021-03-24T12:12:00Z">
              <w:rPr>
                <w:noProof/>
                <w:webHidden/>
              </w:rPr>
            </w:rPrChange>
          </w:rPr>
          <w:fldChar w:fldCharType="separate"/>
        </w:r>
      </w:del>
      <w:ins w:id="513" w:author="ndhien@cit.udn.vn" w:date="2021-03-24T12:11:00Z">
        <w:del w:id="514" w:author="This PC" w:date="2025-12-04T21:39:00Z">
          <w:r w:rsidRPr="00932745" w:rsidDel="008B7B08">
            <w:rPr>
              <w:noProof/>
              <w:webHidden/>
              <w:rPrChange w:id="515" w:author="ndhien@cit.udn.vn" w:date="2021-03-24T12:12:00Z">
                <w:rPr>
                  <w:noProof/>
                  <w:webHidden/>
                </w:rPr>
              </w:rPrChange>
            </w:rPr>
            <w:delText>2</w:delText>
          </w:r>
          <w:r w:rsidRPr="00932745" w:rsidDel="008B7B08">
            <w:rPr>
              <w:noProof/>
              <w:webHidden/>
              <w:rPrChange w:id="516" w:author="ndhien@cit.udn.vn" w:date="2021-03-24T12:12:00Z">
                <w:rPr>
                  <w:noProof/>
                  <w:webHidden/>
                </w:rPr>
              </w:rPrChange>
            </w:rPr>
            <w:fldChar w:fldCharType="end"/>
          </w:r>
          <w:r w:rsidRPr="00932745" w:rsidDel="008B7B08">
            <w:rPr>
              <w:rStyle w:val="Hyperlink"/>
              <w:noProof/>
              <w:sz w:val="24"/>
              <w:szCs w:val="26"/>
              <w:rPrChange w:id="517" w:author="ndhien@cit.udn.vn" w:date="2021-03-24T12:12:00Z">
                <w:rPr>
                  <w:rStyle w:val="Hyperlink"/>
                  <w:noProof/>
                </w:rPr>
              </w:rPrChange>
            </w:rPr>
            <w:fldChar w:fldCharType="end"/>
          </w:r>
        </w:del>
      </w:ins>
    </w:p>
    <w:p w14:paraId="74BBE3E7" w14:textId="1AD0E74D" w:rsidR="00932745" w:rsidRPr="00932745" w:rsidDel="008B7B08" w:rsidRDefault="00932745" w:rsidP="00793890">
      <w:pPr>
        <w:pStyle w:val="Heading1"/>
        <w:rPr>
          <w:ins w:id="518" w:author="ndhien@cit.udn.vn" w:date="2021-03-24T12:11:00Z"/>
          <w:del w:id="519" w:author="This PC" w:date="2025-12-04T21:39:00Z"/>
          <w:rPrChange w:id="520" w:author="ndhien@cit.udn.vn" w:date="2021-03-24T12:12:00Z">
            <w:rPr>
              <w:ins w:id="521" w:author="ndhien@cit.udn.vn" w:date="2021-03-24T12:11:00Z"/>
              <w:del w:id="522" w:author="This PC" w:date="2025-12-04T21:39:00Z"/>
              <w:rFonts w:cstheme="minorBidi"/>
            </w:rPr>
          </w:rPrChange>
        </w:rPr>
        <w:pPrChange w:id="523" w:author="This PC" w:date="2025-12-04T21:39:00Z">
          <w:pPr>
            <w:pStyle w:val="TOC2"/>
          </w:pPr>
        </w:pPrChange>
      </w:pPr>
      <w:ins w:id="524" w:author="ndhien@cit.udn.vn" w:date="2021-03-24T12:11:00Z">
        <w:del w:id="525" w:author="This PC" w:date="2025-12-04T21:39:00Z">
          <w:r w:rsidRPr="00932745" w:rsidDel="008B7B08">
            <w:rPr>
              <w:rStyle w:val="Hyperlink"/>
              <w:noProof/>
              <w:sz w:val="24"/>
              <w:szCs w:val="26"/>
              <w:rPrChange w:id="526" w:author="ndhien@cit.udn.vn" w:date="2021-03-24T12:12:00Z">
                <w:rPr>
                  <w:rStyle w:val="Hyperlink"/>
                  <w:noProof/>
                </w:rPr>
              </w:rPrChange>
            </w:rPr>
            <w:fldChar w:fldCharType="begin"/>
          </w:r>
          <w:r w:rsidRPr="00932745" w:rsidDel="008B7B08">
            <w:rPr>
              <w:rStyle w:val="Hyperlink"/>
              <w:noProof/>
              <w:sz w:val="24"/>
              <w:szCs w:val="26"/>
              <w:rPrChange w:id="527" w:author="ndhien@cit.udn.vn" w:date="2021-03-24T12:12:00Z">
                <w:rPr>
                  <w:rStyle w:val="Hyperlink"/>
                  <w:noProof/>
                </w:rPr>
              </w:rPrChange>
            </w:rPr>
            <w:delInstrText xml:space="preserve"> </w:delInstrText>
          </w:r>
          <w:r w:rsidRPr="00932745" w:rsidDel="008B7B08">
            <w:rPr>
              <w:noProof/>
              <w:rPrChange w:id="528" w:author="ndhien@cit.udn.vn" w:date="2021-03-24T12:12:00Z">
                <w:rPr>
                  <w:noProof/>
                </w:rPr>
              </w:rPrChange>
            </w:rPr>
            <w:delInstrText>HYPERLINK \l "_Toc67480313"</w:delInstrText>
          </w:r>
          <w:r w:rsidRPr="00932745" w:rsidDel="008B7B08">
            <w:rPr>
              <w:rStyle w:val="Hyperlink"/>
              <w:noProof/>
              <w:sz w:val="24"/>
              <w:szCs w:val="26"/>
              <w:rPrChange w:id="529" w:author="ndhien@cit.udn.vn" w:date="2021-03-24T12:12:00Z">
                <w:rPr>
                  <w:rStyle w:val="Hyperlink"/>
                  <w:noProof/>
                </w:rPr>
              </w:rPrChange>
            </w:rPr>
            <w:delInstrText xml:space="preserve"> </w:delInstrText>
          </w:r>
          <w:r w:rsidRPr="00932745" w:rsidDel="008B7B08">
            <w:rPr>
              <w:rStyle w:val="Hyperlink"/>
              <w:iCs w:val="0"/>
              <w:noProof/>
              <w:sz w:val="24"/>
              <w:szCs w:val="26"/>
              <w:rPrChange w:id="530" w:author="ndhien@cit.udn.vn" w:date="2021-03-24T12:12:00Z">
                <w:rPr>
                  <w:rStyle w:val="Hyperlink"/>
                  <w:iCs/>
                  <w:noProof/>
                  <w:sz w:val="24"/>
                  <w:szCs w:val="26"/>
                </w:rPr>
              </w:rPrChange>
            </w:rPr>
          </w:r>
          <w:r w:rsidRPr="00932745" w:rsidDel="008B7B08">
            <w:rPr>
              <w:rStyle w:val="Hyperlink"/>
              <w:noProof/>
              <w:sz w:val="24"/>
              <w:szCs w:val="26"/>
              <w:rPrChange w:id="531" w:author="ndhien@cit.udn.vn" w:date="2021-03-24T12:12:00Z">
                <w:rPr>
                  <w:rStyle w:val="Hyperlink"/>
                  <w:noProof/>
                </w:rPr>
              </w:rPrChange>
            </w:rPr>
            <w:fldChar w:fldCharType="separate"/>
          </w:r>
          <w:r w:rsidRPr="00932745" w:rsidDel="008B7B08">
            <w:rPr>
              <w:rStyle w:val="Hyperlink"/>
              <w:noProof/>
              <w:sz w:val="24"/>
              <w:szCs w:val="26"/>
              <w:rPrChange w:id="532" w:author="ndhien@cit.udn.vn" w:date="2021-03-24T12:12:00Z">
                <w:rPr>
                  <w:rStyle w:val="Hyperlink"/>
                  <w:noProof/>
                </w:rPr>
              </w:rPrChange>
            </w:rPr>
            <w:delText>2. BBBBBBBBBBB</w:delText>
          </w:r>
          <w:r w:rsidRPr="00932745" w:rsidDel="008B7B08">
            <w:rPr>
              <w:noProof/>
              <w:webHidden/>
              <w:rPrChange w:id="533" w:author="ndhien@cit.udn.vn" w:date="2021-03-24T12:12:00Z">
                <w:rPr>
                  <w:noProof/>
                  <w:webHidden/>
                </w:rPr>
              </w:rPrChange>
            </w:rPr>
            <w:tab/>
          </w:r>
          <w:r w:rsidRPr="00932745" w:rsidDel="008B7B08">
            <w:rPr>
              <w:noProof/>
              <w:webHidden/>
              <w:rPrChange w:id="534" w:author="ndhien@cit.udn.vn" w:date="2021-03-24T12:12:00Z">
                <w:rPr>
                  <w:noProof/>
                  <w:webHidden/>
                </w:rPr>
              </w:rPrChange>
            </w:rPr>
            <w:fldChar w:fldCharType="begin"/>
          </w:r>
          <w:r w:rsidRPr="00932745" w:rsidDel="008B7B08">
            <w:rPr>
              <w:noProof/>
              <w:webHidden/>
              <w:rPrChange w:id="535" w:author="ndhien@cit.udn.vn" w:date="2021-03-24T12:12:00Z">
                <w:rPr>
                  <w:noProof/>
                  <w:webHidden/>
                </w:rPr>
              </w:rPrChange>
            </w:rPr>
            <w:delInstrText xml:space="preserve"> PAGEREF _Toc67480313 \h </w:delInstrText>
          </w:r>
        </w:del>
      </w:ins>
      <w:del w:id="536" w:author="This PC" w:date="2025-12-04T21:39:00Z">
        <w:r w:rsidRPr="00932745" w:rsidDel="008B7B08">
          <w:rPr>
            <w:noProof/>
            <w:webHidden/>
            <w:rPrChange w:id="537" w:author="ndhien@cit.udn.vn" w:date="2021-03-24T12:12:00Z">
              <w:rPr>
                <w:iCs/>
                <w:noProof/>
                <w:webHidden/>
              </w:rPr>
            </w:rPrChange>
          </w:rPr>
        </w:r>
        <w:r w:rsidRPr="00932745" w:rsidDel="008B7B08">
          <w:rPr>
            <w:noProof/>
            <w:webHidden/>
            <w:rPrChange w:id="538" w:author="ndhien@cit.udn.vn" w:date="2021-03-24T12:12:00Z">
              <w:rPr>
                <w:noProof/>
                <w:webHidden/>
              </w:rPr>
            </w:rPrChange>
          </w:rPr>
          <w:fldChar w:fldCharType="separate"/>
        </w:r>
      </w:del>
      <w:ins w:id="539" w:author="ndhien@cit.udn.vn" w:date="2021-03-24T12:11:00Z">
        <w:del w:id="540" w:author="This PC" w:date="2025-12-04T21:39:00Z">
          <w:r w:rsidRPr="00932745" w:rsidDel="008B7B08">
            <w:rPr>
              <w:noProof/>
              <w:webHidden/>
              <w:rPrChange w:id="541" w:author="ndhien@cit.udn.vn" w:date="2021-03-24T12:12:00Z">
                <w:rPr>
                  <w:noProof/>
                  <w:webHidden/>
                </w:rPr>
              </w:rPrChange>
            </w:rPr>
            <w:delText>2</w:delText>
          </w:r>
          <w:r w:rsidRPr="00932745" w:rsidDel="008B7B08">
            <w:rPr>
              <w:noProof/>
              <w:webHidden/>
              <w:rPrChange w:id="542" w:author="ndhien@cit.udn.vn" w:date="2021-03-24T12:12:00Z">
                <w:rPr>
                  <w:noProof/>
                  <w:webHidden/>
                </w:rPr>
              </w:rPrChange>
            </w:rPr>
            <w:fldChar w:fldCharType="end"/>
          </w:r>
          <w:r w:rsidRPr="00932745" w:rsidDel="008B7B08">
            <w:rPr>
              <w:rStyle w:val="Hyperlink"/>
              <w:noProof/>
              <w:sz w:val="24"/>
              <w:szCs w:val="26"/>
              <w:rPrChange w:id="543" w:author="ndhien@cit.udn.vn" w:date="2021-03-24T12:12:00Z">
                <w:rPr>
                  <w:rStyle w:val="Hyperlink"/>
                  <w:noProof/>
                </w:rPr>
              </w:rPrChange>
            </w:rPr>
            <w:fldChar w:fldCharType="end"/>
          </w:r>
        </w:del>
      </w:ins>
    </w:p>
    <w:p w14:paraId="6722FBF1" w14:textId="3F754D87" w:rsidR="00932745" w:rsidRPr="00932745" w:rsidDel="008B7B08" w:rsidRDefault="00932745" w:rsidP="00793890">
      <w:pPr>
        <w:pStyle w:val="Heading1"/>
        <w:rPr>
          <w:ins w:id="544" w:author="ndhien@cit.udn.vn" w:date="2021-03-24T12:11:00Z"/>
          <w:del w:id="545" w:author="This PC" w:date="2025-12-04T21:39:00Z"/>
          <w:noProof/>
          <w:rPrChange w:id="546" w:author="ndhien@cit.udn.vn" w:date="2021-03-24T12:12:00Z">
            <w:rPr>
              <w:ins w:id="547" w:author="ndhien@cit.udn.vn" w:date="2021-03-24T12:11:00Z"/>
              <w:del w:id="548" w:author="This PC" w:date="2025-12-04T21:39:00Z"/>
              <w:rFonts w:cstheme="minorBidi"/>
              <w:noProof/>
              <w:sz w:val="22"/>
              <w:szCs w:val="22"/>
            </w:rPr>
          </w:rPrChange>
        </w:rPr>
        <w:pPrChange w:id="549" w:author="This PC" w:date="2025-12-04T21:39:00Z">
          <w:pPr>
            <w:pStyle w:val="TOC3"/>
          </w:pPr>
        </w:pPrChange>
      </w:pPr>
      <w:ins w:id="550" w:author="ndhien@cit.udn.vn" w:date="2021-03-24T12:11:00Z">
        <w:del w:id="551" w:author="This PC" w:date="2025-12-04T21:39:00Z">
          <w:r w:rsidRPr="00932745" w:rsidDel="008B7B08">
            <w:rPr>
              <w:rStyle w:val="Hyperlink"/>
              <w:noProof/>
              <w:sz w:val="24"/>
              <w:szCs w:val="26"/>
              <w:rPrChange w:id="552" w:author="ndhien@cit.udn.vn" w:date="2021-03-24T12:12:00Z">
                <w:rPr>
                  <w:rStyle w:val="Hyperlink"/>
                  <w:noProof/>
                </w:rPr>
              </w:rPrChange>
            </w:rPr>
            <w:fldChar w:fldCharType="begin"/>
          </w:r>
          <w:r w:rsidRPr="00932745" w:rsidDel="008B7B08">
            <w:rPr>
              <w:rStyle w:val="Hyperlink"/>
              <w:noProof/>
              <w:sz w:val="24"/>
              <w:szCs w:val="26"/>
              <w:rPrChange w:id="553" w:author="ndhien@cit.udn.vn" w:date="2021-03-24T12:12:00Z">
                <w:rPr>
                  <w:rStyle w:val="Hyperlink"/>
                  <w:noProof/>
                </w:rPr>
              </w:rPrChange>
            </w:rPr>
            <w:delInstrText xml:space="preserve"> </w:delInstrText>
          </w:r>
          <w:r w:rsidRPr="00932745" w:rsidDel="008B7B08">
            <w:rPr>
              <w:noProof/>
              <w:rPrChange w:id="554" w:author="ndhien@cit.udn.vn" w:date="2021-03-24T12:12:00Z">
                <w:rPr>
                  <w:noProof/>
                </w:rPr>
              </w:rPrChange>
            </w:rPr>
            <w:delInstrText>HYPERLINK \l "_Toc67480314"</w:delInstrText>
          </w:r>
          <w:r w:rsidRPr="00932745" w:rsidDel="008B7B08">
            <w:rPr>
              <w:rStyle w:val="Hyperlink"/>
              <w:noProof/>
              <w:sz w:val="24"/>
              <w:szCs w:val="26"/>
              <w:rPrChange w:id="555" w:author="ndhien@cit.udn.vn" w:date="2021-03-24T12:12:00Z">
                <w:rPr>
                  <w:rStyle w:val="Hyperlink"/>
                  <w:noProof/>
                </w:rPr>
              </w:rPrChange>
            </w:rPr>
            <w:delInstrText xml:space="preserve"> </w:delInstrText>
          </w:r>
          <w:r w:rsidRPr="00932745" w:rsidDel="008B7B08">
            <w:rPr>
              <w:rStyle w:val="Hyperlink"/>
              <w:b w:val="0"/>
              <w:iCs w:val="0"/>
              <w:noProof/>
              <w:sz w:val="24"/>
              <w:szCs w:val="26"/>
              <w:rPrChange w:id="556" w:author="ndhien@cit.udn.vn" w:date="2021-03-24T12:12:00Z">
                <w:rPr>
                  <w:rStyle w:val="Hyperlink"/>
                  <w:b/>
                  <w:iCs/>
                  <w:noProof/>
                  <w:sz w:val="24"/>
                  <w:szCs w:val="26"/>
                </w:rPr>
              </w:rPrChange>
            </w:rPr>
          </w:r>
          <w:r w:rsidRPr="00932745" w:rsidDel="008B7B08">
            <w:rPr>
              <w:rStyle w:val="Hyperlink"/>
              <w:noProof/>
              <w:sz w:val="24"/>
              <w:szCs w:val="26"/>
              <w:rPrChange w:id="557" w:author="ndhien@cit.udn.vn" w:date="2021-03-24T12:12:00Z">
                <w:rPr>
                  <w:rStyle w:val="Hyperlink"/>
                  <w:noProof/>
                </w:rPr>
              </w:rPrChange>
            </w:rPr>
            <w:fldChar w:fldCharType="separate"/>
          </w:r>
          <w:r w:rsidRPr="00932745" w:rsidDel="008B7B08">
            <w:rPr>
              <w:rStyle w:val="Hyperlink"/>
              <w:noProof/>
              <w:sz w:val="24"/>
              <w:szCs w:val="26"/>
              <w:rPrChange w:id="558" w:author="ndhien@cit.udn.vn" w:date="2021-03-24T12:12:00Z">
                <w:rPr>
                  <w:rStyle w:val="Hyperlink"/>
                  <w:noProof/>
                </w:rPr>
              </w:rPrChange>
            </w:rPr>
            <w:delText>1.1. bbbbbbbbbb111</w:delText>
          </w:r>
          <w:r w:rsidRPr="00932745" w:rsidDel="008B7B08">
            <w:rPr>
              <w:noProof/>
              <w:webHidden/>
              <w:rPrChange w:id="559" w:author="ndhien@cit.udn.vn" w:date="2021-03-24T12:12:00Z">
                <w:rPr>
                  <w:noProof/>
                  <w:webHidden/>
                </w:rPr>
              </w:rPrChange>
            </w:rPr>
            <w:tab/>
          </w:r>
          <w:r w:rsidRPr="00932745" w:rsidDel="008B7B08">
            <w:rPr>
              <w:noProof/>
              <w:webHidden/>
              <w:rPrChange w:id="560" w:author="ndhien@cit.udn.vn" w:date="2021-03-24T12:12:00Z">
                <w:rPr>
                  <w:noProof/>
                  <w:webHidden/>
                </w:rPr>
              </w:rPrChange>
            </w:rPr>
            <w:fldChar w:fldCharType="begin"/>
          </w:r>
          <w:r w:rsidRPr="00932745" w:rsidDel="008B7B08">
            <w:rPr>
              <w:noProof/>
              <w:webHidden/>
              <w:rPrChange w:id="561" w:author="ndhien@cit.udn.vn" w:date="2021-03-24T12:12:00Z">
                <w:rPr>
                  <w:noProof/>
                  <w:webHidden/>
                </w:rPr>
              </w:rPrChange>
            </w:rPr>
            <w:delInstrText xml:space="preserve"> PAGEREF _Toc67480314 \h </w:delInstrText>
          </w:r>
        </w:del>
      </w:ins>
      <w:del w:id="562" w:author="This PC" w:date="2025-12-04T21:39:00Z">
        <w:r w:rsidRPr="00932745" w:rsidDel="008B7B08">
          <w:rPr>
            <w:noProof/>
            <w:webHidden/>
            <w:rPrChange w:id="563" w:author="ndhien@cit.udn.vn" w:date="2021-03-24T12:12:00Z">
              <w:rPr>
                <w:b/>
                <w:iCs/>
                <w:noProof/>
                <w:webHidden/>
              </w:rPr>
            </w:rPrChange>
          </w:rPr>
        </w:r>
        <w:r w:rsidRPr="00932745" w:rsidDel="008B7B08">
          <w:rPr>
            <w:noProof/>
            <w:webHidden/>
            <w:rPrChange w:id="564" w:author="ndhien@cit.udn.vn" w:date="2021-03-24T12:12:00Z">
              <w:rPr>
                <w:noProof/>
                <w:webHidden/>
              </w:rPr>
            </w:rPrChange>
          </w:rPr>
          <w:fldChar w:fldCharType="separate"/>
        </w:r>
      </w:del>
      <w:ins w:id="565" w:author="ndhien@cit.udn.vn" w:date="2021-03-24T12:11:00Z">
        <w:del w:id="566" w:author="This PC" w:date="2025-12-04T21:39:00Z">
          <w:r w:rsidRPr="00932745" w:rsidDel="008B7B08">
            <w:rPr>
              <w:noProof/>
              <w:webHidden/>
              <w:rPrChange w:id="567" w:author="ndhien@cit.udn.vn" w:date="2021-03-24T12:12:00Z">
                <w:rPr>
                  <w:noProof/>
                  <w:webHidden/>
                </w:rPr>
              </w:rPrChange>
            </w:rPr>
            <w:delText>2</w:delText>
          </w:r>
          <w:r w:rsidRPr="00932745" w:rsidDel="008B7B08">
            <w:rPr>
              <w:noProof/>
              <w:webHidden/>
              <w:rPrChange w:id="568" w:author="ndhien@cit.udn.vn" w:date="2021-03-24T12:12:00Z">
                <w:rPr>
                  <w:noProof/>
                  <w:webHidden/>
                </w:rPr>
              </w:rPrChange>
            </w:rPr>
            <w:fldChar w:fldCharType="end"/>
          </w:r>
          <w:r w:rsidRPr="00932745" w:rsidDel="008B7B08">
            <w:rPr>
              <w:rStyle w:val="Hyperlink"/>
              <w:noProof/>
              <w:sz w:val="24"/>
              <w:szCs w:val="26"/>
              <w:rPrChange w:id="569" w:author="ndhien@cit.udn.vn" w:date="2021-03-24T12:12:00Z">
                <w:rPr>
                  <w:rStyle w:val="Hyperlink"/>
                  <w:noProof/>
                </w:rPr>
              </w:rPrChange>
            </w:rPr>
            <w:fldChar w:fldCharType="end"/>
          </w:r>
        </w:del>
      </w:ins>
    </w:p>
    <w:p w14:paraId="44284376" w14:textId="6AA31481" w:rsidR="00932745" w:rsidRPr="00932745" w:rsidDel="008B7B08" w:rsidRDefault="00932745" w:rsidP="00793890">
      <w:pPr>
        <w:pStyle w:val="Heading1"/>
        <w:rPr>
          <w:ins w:id="570" w:author="ndhien@cit.udn.vn" w:date="2021-03-24T12:11:00Z"/>
          <w:del w:id="571" w:author="This PC" w:date="2025-12-04T21:39:00Z"/>
          <w:noProof/>
          <w:rPrChange w:id="572" w:author="ndhien@cit.udn.vn" w:date="2021-03-24T12:12:00Z">
            <w:rPr>
              <w:ins w:id="573" w:author="ndhien@cit.udn.vn" w:date="2021-03-24T12:11:00Z"/>
              <w:del w:id="574" w:author="This PC" w:date="2025-12-04T21:39:00Z"/>
              <w:rFonts w:cstheme="minorBidi"/>
              <w:noProof/>
              <w:sz w:val="22"/>
              <w:szCs w:val="22"/>
            </w:rPr>
          </w:rPrChange>
        </w:rPr>
        <w:pPrChange w:id="575" w:author="This PC" w:date="2025-12-04T21:39:00Z">
          <w:pPr>
            <w:pStyle w:val="TOC3"/>
          </w:pPr>
        </w:pPrChange>
      </w:pPr>
      <w:ins w:id="576" w:author="ndhien@cit.udn.vn" w:date="2021-03-24T12:11:00Z">
        <w:del w:id="577" w:author="This PC" w:date="2025-12-04T21:39:00Z">
          <w:r w:rsidRPr="00932745" w:rsidDel="008B7B08">
            <w:rPr>
              <w:rStyle w:val="Hyperlink"/>
              <w:noProof/>
              <w:sz w:val="24"/>
              <w:szCs w:val="26"/>
              <w:rPrChange w:id="578" w:author="ndhien@cit.udn.vn" w:date="2021-03-24T12:12:00Z">
                <w:rPr>
                  <w:rStyle w:val="Hyperlink"/>
                  <w:noProof/>
                </w:rPr>
              </w:rPrChange>
            </w:rPr>
            <w:fldChar w:fldCharType="begin"/>
          </w:r>
          <w:r w:rsidRPr="00932745" w:rsidDel="008B7B08">
            <w:rPr>
              <w:rStyle w:val="Hyperlink"/>
              <w:noProof/>
              <w:sz w:val="24"/>
              <w:szCs w:val="26"/>
              <w:rPrChange w:id="579" w:author="ndhien@cit.udn.vn" w:date="2021-03-24T12:12:00Z">
                <w:rPr>
                  <w:rStyle w:val="Hyperlink"/>
                  <w:noProof/>
                </w:rPr>
              </w:rPrChange>
            </w:rPr>
            <w:delInstrText xml:space="preserve"> </w:delInstrText>
          </w:r>
          <w:r w:rsidRPr="00932745" w:rsidDel="008B7B08">
            <w:rPr>
              <w:noProof/>
              <w:rPrChange w:id="580" w:author="ndhien@cit.udn.vn" w:date="2021-03-24T12:12:00Z">
                <w:rPr>
                  <w:noProof/>
                </w:rPr>
              </w:rPrChange>
            </w:rPr>
            <w:delInstrText>HYPERLINK \l "_Toc67480315"</w:delInstrText>
          </w:r>
          <w:r w:rsidRPr="00932745" w:rsidDel="008B7B08">
            <w:rPr>
              <w:rStyle w:val="Hyperlink"/>
              <w:noProof/>
              <w:sz w:val="24"/>
              <w:szCs w:val="26"/>
              <w:rPrChange w:id="581" w:author="ndhien@cit.udn.vn" w:date="2021-03-24T12:12:00Z">
                <w:rPr>
                  <w:rStyle w:val="Hyperlink"/>
                  <w:noProof/>
                </w:rPr>
              </w:rPrChange>
            </w:rPr>
            <w:delInstrText xml:space="preserve"> </w:delInstrText>
          </w:r>
          <w:r w:rsidRPr="00932745" w:rsidDel="008B7B08">
            <w:rPr>
              <w:rStyle w:val="Hyperlink"/>
              <w:b w:val="0"/>
              <w:iCs w:val="0"/>
              <w:noProof/>
              <w:sz w:val="24"/>
              <w:szCs w:val="26"/>
              <w:rPrChange w:id="582" w:author="ndhien@cit.udn.vn" w:date="2021-03-24T12:12:00Z">
                <w:rPr>
                  <w:rStyle w:val="Hyperlink"/>
                  <w:b/>
                  <w:iCs/>
                  <w:noProof/>
                  <w:sz w:val="24"/>
                  <w:szCs w:val="26"/>
                </w:rPr>
              </w:rPrChange>
            </w:rPr>
          </w:r>
          <w:r w:rsidRPr="00932745" w:rsidDel="008B7B08">
            <w:rPr>
              <w:rStyle w:val="Hyperlink"/>
              <w:noProof/>
              <w:sz w:val="24"/>
              <w:szCs w:val="26"/>
              <w:rPrChange w:id="583" w:author="ndhien@cit.udn.vn" w:date="2021-03-24T12:12:00Z">
                <w:rPr>
                  <w:rStyle w:val="Hyperlink"/>
                  <w:noProof/>
                </w:rPr>
              </w:rPrChange>
            </w:rPr>
            <w:fldChar w:fldCharType="separate"/>
          </w:r>
          <w:r w:rsidRPr="00932745" w:rsidDel="008B7B08">
            <w:rPr>
              <w:rStyle w:val="Hyperlink"/>
              <w:noProof/>
              <w:sz w:val="24"/>
              <w:szCs w:val="26"/>
              <w:rPrChange w:id="584" w:author="ndhien@cit.udn.vn" w:date="2021-03-24T12:12:00Z">
                <w:rPr>
                  <w:rStyle w:val="Hyperlink"/>
                  <w:noProof/>
                </w:rPr>
              </w:rPrChange>
            </w:rPr>
            <w:delText>1.2. bbbbbbbbbb22222</w:delText>
          </w:r>
          <w:r w:rsidRPr="00932745" w:rsidDel="008B7B08">
            <w:rPr>
              <w:noProof/>
              <w:webHidden/>
              <w:rPrChange w:id="585" w:author="ndhien@cit.udn.vn" w:date="2021-03-24T12:12:00Z">
                <w:rPr>
                  <w:noProof/>
                  <w:webHidden/>
                </w:rPr>
              </w:rPrChange>
            </w:rPr>
            <w:tab/>
          </w:r>
          <w:r w:rsidRPr="00932745" w:rsidDel="008B7B08">
            <w:rPr>
              <w:noProof/>
              <w:webHidden/>
              <w:rPrChange w:id="586" w:author="ndhien@cit.udn.vn" w:date="2021-03-24T12:12:00Z">
                <w:rPr>
                  <w:noProof/>
                  <w:webHidden/>
                </w:rPr>
              </w:rPrChange>
            </w:rPr>
            <w:fldChar w:fldCharType="begin"/>
          </w:r>
          <w:r w:rsidRPr="00932745" w:rsidDel="008B7B08">
            <w:rPr>
              <w:noProof/>
              <w:webHidden/>
              <w:rPrChange w:id="587" w:author="ndhien@cit.udn.vn" w:date="2021-03-24T12:12:00Z">
                <w:rPr>
                  <w:noProof/>
                  <w:webHidden/>
                </w:rPr>
              </w:rPrChange>
            </w:rPr>
            <w:delInstrText xml:space="preserve"> PAGEREF _Toc67480315 \h </w:delInstrText>
          </w:r>
        </w:del>
      </w:ins>
      <w:del w:id="588" w:author="This PC" w:date="2025-12-04T21:39:00Z">
        <w:r w:rsidRPr="00932745" w:rsidDel="008B7B08">
          <w:rPr>
            <w:noProof/>
            <w:webHidden/>
            <w:rPrChange w:id="589" w:author="ndhien@cit.udn.vn" w:date="2021-03-24T12:12:00Z">
              <w:rPr>
                <w:b/>
                <w:iCs/>
                <w:noProof/>
                <w:webHidden/>
              </w:rPr>
            </w:rPrChange>
          </w:rPr>
        </w:r>
        <w:r w:rsidRPr="00932745" w:rsidDel="008B7B08">
          <w:rPr>
            <w:noProof/>
            <w:webHidden/>
            <w:rPrChange w:id="590" w:author="ndhien@cit.udn.vn" w:date="2021-03-24T12:12:00Z">
              <w:rPr>
                <w:noProof/>
                <w:webHidden/>
              </w:rPr>
            </w:rPrChange>
          </w:rPr>
          <w:fldChar w:fldCharType="separate"/>
        </w:r>
      </w:del>
      <w:ins w:id="591" w:author="ndhien@cit.udn.vn" w:date="2021-03-24T12:11:00Z">
        <w:del w:id="592" w:author="This PC" w:date="2025-12-04T21:39:00Z">
          <w:r w:rsidRPr="00932745" w:rsidDel="008B7B08">
            <w:rPr>
              <w:noProof/>
              <w:webHidden/>
              <w:rPrChange w:id="593" w:author="ndhien@cit.udn.vn" w:date="2021-03-24T12:12:00Z">
                <w:rPr>
                  <w:noProof/>
                  <w:webHidden/>
                </w:rPr>
              </w:rPrChange>
            </w:rPr>
            <w:delText>2</w:delText>
          </w:r>
          <w:r w:rsidRPr="00932745" w:rsidDel="008B7B08">
            <w:rPr>
              <w:noProof/>
              <w:webHidden/>
              <w:rPrChange w:id="594" w:author="ndhien@cit.udn.vn" w:date="2021-03-24T12:12:00Z">
                <w:rPr>
                  <w:noProof/>
                  <w:webHidden/>
                </w:rPr>
              </w:rPrChange>
            </w:rPr>
            <w:fldChar w:fldCharType="end"/>
          </w:r>
          <w:r w:rsidRPr="00932745" w:rsidDel="008B7B08">
            <w:rPr>
              <w:rStyle w:val="Hyperlink"/>
              <w:noProof/>
              <w:sz w:val="24"/>
              <w:szCs w:val="26"/>
              <w:rPrChange w:id="595" w:author="ndhien@cit.udn.vn" w:date="2021-03-24T12:12:00Z">
                <w:rPr>
                  <w:rStyle w:val="Hyperlink"/>
                  <w:noProof/>
                </w:rPr>
              </w:rPrChange>
            </w:rPr>
            <w:fldChar w:fldCharType="end"/>
          </w:r>
        </w:del>
      </w:ins>
    </w:p>
    <w:p w14:paraId="57B0E9D2" w14:textId="3C553F7F" w:rsidR="00932745" w:rsidRPr="00932745" w:rsidDel="008B7B08" w:rsidRDefault="00932745" w:rsidP="00793890">
      <w:pPr>
        <w:pStyle w:val="Heading1"/>
        <w:rPr>
          <w:ins w:id="596" w:author="ndhien@cit.udn.vn" w:date="2021-03-24T12:11:00Z"/>
          <w:del w:id="597" w:author="This PC" w:date="2025-12-04T21:39:00Z"/>
          <w:rPrChange w:id="598" w:author="ndhien@cit.udn.vn" w:date="2021-03-24T12:12:00Z">
            <w:rPr>
              <w:ins w:id="599" w:author="ndhien@cit.udn.vn" w:date="2021-03-24T12:11:00Z"/>
              <w:del w:id="600" w:author="This PC" w:date="2025-12-04T21:39:00Z"/>
              <w:rFonts w:cstheme="minorBidi"/>
            </w:rPr>
          </w:rPrChange>
        </w:rPr>
        <w:pPrChange w:id="601" w:author="This PC" w:date="2025-12-04T21:39:00Z">
          <w:pPr>
            <w:pStyle w:val="TOC2"/>
          </w:pPr>
        </w:pPrChange>
      </w:pPr>
      <w:ins w:id="602" w:author="ndhien@cit.udn.vn" w:date="2021-03-24T12:11:00Z">
        <w:del w:id="603" w:author="This PC" w:date="2025-12-04T21:39:00Z">
          <w:r w:rsidRPr="00932745" w:rsidDel="008B7B08">
            <w:rPr>
              <w:rStyle w:val="Hyperlink"/>
              <w:noProof/>
              <w:sz w:val="24"/>
              <w:szCs w:val="26"/>
              <w:rPrChange w:id="604" w:author="ndhien@cit.udn.vn" w:date="2021-03-24T12:12:00Z">
                <w:rPr>
                  <w:rStyle w:val="Hyperlink"/>
                  <w:noProof/>
                </w:rPr>
              </w:rPrChange>
            </w:rPr>
            <w:fldChar w:fldCharType="begin"/>
          </w:r>
          <w:r w:rsidRPr="00932745" w:rsidDel="008B7B08">
            <w:rPr>
              <w:rStyle w:val="Hyperlink"/>
              <w:noProof/>
              <w:sz w:val="24"/>
              <w:szCs w:val="26"/>
              <w:rPrChange w:id="605" w:author="ndhien@cit.udn.vn" w:date="2021-03-24T12:12:00Z">
                <w:rPr>
                  <w:rStyle w:val="Hyperlink"/>
                  <w:noProof/>
                </w:rPr>
              </w:rPrChange>
            </w:rPr>
            <w:delInstrText xml:space="preserve"> </w:delInstrText>
          </w:r>
          <w:r w:rsidRPr="00932745" w:rsidDel="008B7B08">
            <w:rPr>
              <w:noProof/>
              <w:rPrChange w:id="606" w:author="ndhien@cit.udn.vn" w:date="2021-03-24T12:12:00Z">
                <w:rPr>
                  <w:noProof/>
                </w:rPr>
              </w:rPrChange>
            </w:rPr>
            <w:delInstrText>HYPERLINK \l "_Toc67480316"</w:delInstrText>
          </w:r>
          <w:r w:rsidRPr="00932745" w:rsidDel="008B7B08">
            <w:rPr>
              <w:rStyle w:val="Hyperlink"/>
              <w:noProof/>
              <w:sz w:val="24"/>
              <w:szCs w:val="26"/>
              <w:rPrChange w:id="607" w:author="ndhien@cit.udn.vn" w:date="2021-03-24T12:12:00Z">
                <w:rPr>
                  <w:rStyle w:val="Hyperlink"/>
                  <w:noProof/>
                </w:rPr>
              </w:rPrChange>
            </w:rPr>
            <w:delInstrText xml:space="preserve"> </w:delInstrText>
          </w:r>
          <w:r w:rsidRPr="00932745" w:rsidDel="008B7B08">
            <w:rPr>
              <w:rStyle w:val="Hyperlink"/>
              <w:iCs w:val="0"/>
              <w:noProof/>
              <w:sz w:val="24"/>
              <w:szCs w:val="26"/>
              <w:rPrChange w:id="608" w:author="ndhien@cit.udn.vn" w:date="2021-03-24T12:12:00Z">
                <w:rPr>
                  <w:rStyle w:val="Hyperlink"/>
                  <w:iCs/>
                  <w:noProof/>
                  <w:sz w:val="24"/>
                  <w:szCs w:val="26"/>
                </w:rPr>
              </w:rPrChange>
            </w:rPr>
          </w:r>
          <w:r w:rsidRPr="00932745" w:rsidDel="008B7B08">
            <w:rPr>
              <w:rStyle w:val="Hyperlink"/>
              <w:noProof/>
              <w:sz w:val="24"/>
              <w:szCs w:val="26"/>
              <w:rPrChange w:id="609" w:author="ndhien@cit.udn.vn" w:date="2021-03-24T12:12:00Z">
                <w:rPr>
                  <w:rStyle w:val="Hyperlink"/>
                  <w:noProof/>
                </w:rPr>
              </w:rPrChange>
            </w:rPr>
            <w:fldChar w:fldCharType="separate"/>
          </w:r>
          <w:r w:rsidRPr="00932745" w:rsidDel="008B7B08">
            <w:rPr>
              <w:rStyle w:val="Hyperlink"/>
              <w:noProof/>
              <w:sz w:val="24"/>
              <w:szCs w:val="26"/>
              <w:rPrChange w:id="610" w:author="ndhien@cit.udn.vn" w:date="2021-03-24T12:12:00Z">
                <w:rPr>
                  <w:rStyle w:val="Hyperlink"/>
                  <w:noProof/>
                </w:rPr>
              </w:rPrChange>
            </w:rPr>
            <w:delText>3. Kết chương 1</w:delText>
          </w:r>
          <w:r w:rsidRPr="00932745" w:rsidDel="008B7B08">
            <w:rPr>
              <w:noProof/>
              <w:webHidden/>
              <w:rPrChange w:id="611" w:author="ndhien@cit.udn.vn" w:date="2021-03-24T12:12:00Z">
                <w:rPr>
                  <w:noProof/>
                  <w:webHidden/>
                </w:rPr>
              </w:rPrChange>
            </w:rPr>
            <w:tab/>
          </w:r>
          <w:r w:rsidRPr="00932745" w:rsidDel="008B7B08">
            <w:rPr>
              <w:noProof/>
              <w:webHidden/>
              <w:rPrChange w:id="612" w:author="ndhien@cit.udn.vn" w:date="2021-03-24T12:12:00Z">
                <w:rPr>
                  <w:noProof/>
                  <w:webHidden/>
                </w:rPr>
              </w:rPrChange>
            </w:rPr>
            <w:fldChar w:fldCharType="begin"/>
          </w:r>
          <w:r w:rsidRPr="00932745" w:rsidDel="008B7B08">
            <w:rPr>
              <w:noProof/>
              <w:webHidden/>
              <w:rPrChange w:id="613" w:author="ndhien@cit.udn.vn" w:date="2021-03-24T12:12:00Z">
                <w:rPr>
                  <w:noProof/>
                  <w:webHidden/>
                </w:rPr>
              </w:rPrChange>
            </w:rPr>
            <w:delInstrText xml:space="preserve"> PAGEREF _Toc67480316 \h </w:delInstrText>
          </w:r>
        </w:del>
      </w:ins>
      <w:del w:id="614" w:author="This PC" w:date="2025-12-04T21:39:00Z">
        <w:r w:rsidRPr="00932745" w:rsidDel="008B7B08">
          <w:rPr>
            <w:noProof/>
            <w:webHidden/>
            <w:rPrChange w:id="615" w:author="ndhien@cit.udn.vn" w:date="2021-03-24T12:12:00Z">
              <w:rPr>
                <w:iCs/>
                <w:noProof/>
                <w:webHidden/>
              </w:rPr>
            </w:rPrChange>
          </w:rPr>
        </w:r>
        <w:r w:rsidRPr="00932745" w:rsidDel="008B7B08">
          <w:rPr>
            <w:noProof/>
            <w:webHidden/>
            <w:rPrChange w:id="616" w:author="ndhien@cit.udn.vn" w:date="2021-03-24T12:12:00Z">
              <w:rPr>
                <w:noProof/>
                <w:webHidden/>
              </w:rPr>
            </w:rPrChange>
          </w:rPr>
          <w:fldChar w:fldCharType="separate"/>
        </w:r>
      </w:del>
      <w:ins w:id="617" w:author="ndhien@cit.udn.vn" w:date="2021-03-24T12:11:00Z">
        <w:del w:id="618" w:author="This PC" w:date="2025-12-04T21:39:00Z">
          <w:r w:rsidRPr="00932745" w:rsidDel="008B7B08">
            <w:rPr>
              <w:noProof/>
              <w:webHidden/>
              <w:rPrChange w:id="619" w:author="ndhien@cit.udn.vn" w:date="2021-03-24T12:12:00Z">
                <w:rPr>
                  <w:noProof/>
                  <w:webHidden/>
                </w:rPr>
              </w:rPrChange>
            </w:rPr>
            <w:delText>2</w:delText>
          </w:r>
          <w:r w:rsidRPr="00932745" w:rsidDel="008B7B08">
            <w:rPr>
              <w:noProof/>
              <w:webHidden/>
              <w:rPrChange w:id="620" w:author="ndhien@cit.udn.vn" w:date="2021-03-24T12:12:00Z">
                <w:rPr>
                  <w:noProof/>
                  <w:webHidden/>
                </w:rPr>
              </w:rPrChange>
            </w:rPr>
            <w:fldChar w:fldCharType="end"/>
          </w:r>
          <w:r w:rsidRPr="00932745" w:rsidDel="008B7B08">
            <w:rPr>
              <w:rStyle w:val="Hyperlink"/>
              <w:noProof/>
              <w:sz w:val="24"/>
              <w:szCs w:val="26"/>
              <w:rPrChange w:id="621" w:author="ndhien@cit.udn.vn" w:date="2021-03-24T12:12:00Z">
                <w:rPr>
                  <w:rStyle w:val="Hyperlink"/>
                  <w:noProof/>
                </w:rPr>
              </w:rPrChange>
            </w:rPr>
            <w:fldChar w:fldCharType="end"/>
          </w:r>
        </w:del>
      </w:ins>
    </w:p>
    <w:p w14:paraId="390702F8" w14:textId="265096CA" w:rsidR="00932745" w:rsidRPr="00932745" w:rsidDel="008B7B08" w:rsidRDefault="00932745" w:rsidP="00793890">
      <w:pPr>
        <w:pStyle w:val="Heading1"/>
        <w:rPr>
          <w:ins w:id="622" w:author="ndhien@cit.udn.vn" w:date="2021-03-24T12:11:00Z"/>
          <w:del w:id="623" w:author="This PC" w:date="2025-12-04T21:39:00Z"/>
          <w:rPrChange w:id="624" w:author="ndhien@cit.udn.vn" w:date="2021-03-24T12:12:00Z">
            <w:rPr>
              <w:ins w:id="625" w:author="ndhien@cit.udn.vn" w:date="2021-03-24T12:11:00Z"/>
              <w:del w:id="626" w:author="This PC" w:date="2025-12-04T21:39:00Z"/>
              <w:rFonts w:asciiTheme="minorHAnsi" w:hAnsiTheme="minorHAnsi" w:cstheme="minorBidi"/>
              <w:b w:val="0"/>
              <w:sz w:val="22"/>
              <w:szCs w:val="22"/>
            </w:rPr>
          </w:rPrChange>
        </w:rPr>
      </w:pPr>
      <w:ins w:id="627" w:author="ndhien@cit.udn.vn" w:date="2021-03-24T12:11:00Z">
        <w:del w:id="628" w:author="This PC" w:date="2025-12-04T21:39:00Z">
          <w:r w:rsidRPr="00932745" w:rsidDel="008B7B08">
            <w:rPr>
              <w:rStyle w:val="Hyperlink"/>
              <w:noProof/>
              <w:sz w:val="24"/>
              <w:rPrChange w:id="629" w:author="ndhien@cit.udn.vn" w:date="2021-03-24T12:12:00Z">
                <w:rPr>
                  <w:rStyle w:val="Hyperlink"/>
                  <w:noProof/>
                  <w:szCs w:val="26"/>
                </w:rPr>
              </w:rPrChange>
            </w:rPr>
            <w:fldChar w:fldCharType="begin"/>
          </w:r>
          <w:r w:rsidRPr="00932745" w:rsidDel="008B7B08">
            <w:rPr>
              <w:rStyle w:val="Hyperlink"/>
              <w:noProof/>
              <w:sz w:val="24"/>
              <w:rPrChange w:id="630" w:author="ndhien@cit.udn.vn" w:date="2021-03-24T12:12:00Z">
                <w:rPr>
                  <w:rStyle w:val="Hyperlink"/>
                  <w:noProof/>
                  <w:szCs w:val="26"/>
                </w:rPr>
              </w:rPrChange>
            </w:rPr>
            <w:delInstrText xml:space="preserve"> </w:delInstrText>
          </w:r>
          <w:r w:rsidRPr="00932745" w:rsidDel="008B7B08">
            <w:delInstrText>HYPERLINK \l "_Toc67480317"</w:delInstrText>
          </w:r>
          <w:r w:rsidRPr="00932745" w:rsidDel="008B7B08">
            <w:rPr>
              <w:rStyle w:val="Hyperlink"/>
              <w:noProof/>
              <w:sz w:val="24"/>
              <w:rPrChange w:id="631" w:author="ndhien@cit.udn.vn" w:date="2021-03-24T12:12:00Z">
                <w:rPr>
                  <w:rStyle w:val="Hyperlink"/>
                  <w:noProof/>
                  <w:szCs w:val="26"/>
                </w:rPr>
              </w:rPrChange>
            </w:rPr>
            <w:delInstrText xml:space="preserve"> </w:delInstrText>
          </w:r>
          <w:r w:rsidRPr="00932745" w:rsidDel="008B7B08">
            <w:rPr>
              <w:rStyle w:val="Hyperlink"/>
              <w:noProof/>
              <w:sz w:val="24"/>
              <w:rPrChange w:id="632" w:author="ndhien@cit.udn.vn" w:date="2021-03-24T12:12:00Z">
                <w:rPr>
                  <w:rStyle w:val="Hyperlink"/>
                  <w:noProof/>
                  <w:sz w:val="24"/>
                </w:rPr>
              </w:rPrChange>
            </w:rPr>
          </w:r>
          <w:r w:rsidRPr="00932745" w:rsidDel="008B7B08">
            <w:rPr>
              <w:rStyle w:val="Hyperlink"/>
              <w:noProof/>
              <w:sz w:val="24"/>
              <w:rPrChange w:id="633" w:author="ndhien@cit.udn.vn" w:date="2021-03-24T12:12:00Z">
                <w:rPr>
                  <w:rStyle w:val="Hyperlink"/>
                  <w:noProof/>
                  <w:szCs w:val="26"/>
                </w:rPr>
              </w:rPrChange>
            </w:rPr>
            <w:fldChar w:fldCharType="separate"/>
          </w:r>
          <w:r w:rsidRPr="00932745" w:rsidDel="008B7B08">
            <w:rPr>
              <w:rStyle w:val="Hyperlink"/>
              <w:noProof/>
              <w:sz w:val="24"/>
              <w:rPrChange w:id="634" w:author="ndhien@cit.udn.vn" w:date="2021-03-24T12:12:00Z">
                <w:rPr>
                  <w:rStyle w:val="Hyperlink"/>
                  <w:noProof/>
                  <w:szCs w:val="26"/>
                </w:rPr>
              </w:rPrChange>
            </w:rPr>
            <w:delText>Chương 2. PHÂN TÍCH …</w:delText>
          </w:r>
          <w:r w:rsidRPr="00932745" w:rsidDel="008B7B08">
            <w:rPr>
              <w:webHidden/>
            </w:rPr>
            <w:tab/>
          </w:r>
          <w:r w:rsidRPr="000F71F3" w:rsidDel="008B7B08">
            <w:rPr>
              <w:noProof/>
              <w:webHidden/>
            </w:rPr>
            <w:fldChar w:fldCharType="begin"/>
          </w:r>
          <w:r w:rsidRPr="00932745" w:rsidDel="008B7B08">
            <w:rPr>
              <w:webHidden/>
            </w:rPr>
            <w:delInstrText xml:space="preserve"> PAGEREF _Toc67480317 \h </w:delInstrText>
          </w:r>
        </w:del>
      </w:ins>
      <w:del w:id="635" w:author="This PC" w:date="2025-12-04T21:39:00Z">
        <w:r w:rsidRPr="000F71F3" w:rsidDel="008B7B08">
          <w:rPr>
            <w:noProof/>
            <w:webHidden/>
          </w:rPr>
        </w:r>
        <w:r w:rsidRPr="000F71F3" w:rsidDel="008B7B08">
          <w:rPr>
            <w:noProof/>
            <w:webHidden/>
          </w:rPr>
          <w:fldChar w:fldCharType="separate"/>
        </w:r>
      </w:del>
      <w:ins w:id="636" w:author="ndhien@cit.udn.vn" w:date="2021-03-24T12:11:00Z">
        <w:del w:id="637" w:author="This PC" w:date="2025-12-04T21:39:00Z">
          <w:r w:rsidRPr="00932745" w:rsidDel="008B7B08">
            <w:rPr>
              <w:webHidden/>
            </w:rPr>
            <w:delText>3</w:delText>
          </w:r>
          <w:r w:rsidRPr="000F71F3" w:rsidDel="008B7B08">
            <w:rPr>
              <w:noProof/>
              <w:webHidden/>
            </w:rPr>
            <w:fldChar w:fldCharType="end"/>
          </w:r>
          <w:r w:rsidRPr="00932745" w:rsidDel="008B7B08">
            <w:rPr>
              <w:rStyle w:val="Hyperlink"/>
              <w:noProof/>
              <w:sz w:val="24"/>
              <w:rPrChange w:id="638" w:author="ndhien@cit.udn.vn" w:date="2021-03-24T12:12:00Z">
                <w:rPr>
                  <w:rStyle w:val="Hyperlink"/>
                  <w:noProof/>
                  <w:szCs w:val="26"/>
                </w:rPr>
              </w:rPrChange>
            </w:rPr>
            <w:fldChar w:fldCharType="end"/>
          </w:r>
        </w:del>
      </w:ins>
    </w:p>
    <w:p w14:paraId="5D09AA3A" w14:textId="54A85AD2" w:rsidR="00932745" w:rsidRPr="00932745" w:rsidDel="008B7B08" w:rsidRDefault="00932745" w:rsidP="00793890">
      <w:pPr>
        <w:pStyle w:val="Heading1"/>
        <w:rPr>
          <w:ins w:id="639" w:author="ndhien@cit.udn.vn" w:date="2021-03-24T12:11:00Z"/>
          <w:del w:id="640" w:author="This PC" w:date="2025-12-04T21:39:00Z"/>
          <w:rPrChange w:id="641" w:author="ndhien@cit.udn.vn" w:date="2021-03-24T12:12:00Z">
            <w:rPr>
              <w:ins w:id="642" w:author="ndhien@cit.udn.vn" w:date="2021-03-24T12:11:00Z"/>
              <w:del w:id="643" w:author="This PC" w:date="2025-12-04T21:39:00Z"/>
              <w:rFonts w:cstheme="minorBidi"/>
            </w:rPr>
          </w:rPrChange>
        </w:rPr>
        <w:pPrChange w:id="644" w:author="This PC" w:date="2025-12-04T21:39:00Z">
          <w:pPr>
            <w:pStyle w:val="TOC2"/>
          </w:pPr>
        </w:pPrChange>
      </w:pPr>
      <w:ins w:id="645" w:author="ndhien@cit.udn.vn" w:date="2021-03-24T12:11:00Z">
        <w:del w:id="646" w:author="This PC" w:date="2025-12-04T21:39:00Z">
          <w:r w:rsidRPr="00932745" w:rsidDel="008B7B08">
            <w:rPr>
              <w:rStyle w:val="Hyperlink"/>
              <w:noProof/>
              <w:sz w:val="24"/>
              <w:szCs w:val="26"/>
              <w:rPrChange w:id="647" w:author="ndhien@cit.udn.vn" w:date="2021-03-24T12:12:00Z">
                <w:rPr>
                  <w:rStyle w:val="Hyperlink"/>
                  <w:noProof/>
                </w:rPr>
              </w:rPrChange>
            </w:rPr>
            <w:fldChar w:fldCharType="begin"/>
          </w:r>
          <w:r w:rsidRPr="00932745" w:rsidDel="008B7B08">
            <w:rPr>
              <w:rStyle w:val="Hyperlink"/>
              <w:noProof/>
              <w:sz w:val="24"/>
              <w:szCs w:val="26"/>
              <w:rPrChange w:id="648" w:author="ndhien@cit.udn.vn" w:date="2021-03-24T12:12:00Z">
                <w:rPr>
                  <w:rStyle w:val="Hyperlink"/>
                  <w:noProof/>
                </w:rPr>
              </w:rPrChange>
            </w:rPr>
            <w:delInstrText xml:space="preserve"> </w:delInstrText>
          </w:r>
          <w:r w:rsidRPr="00932745" w:rsidDel="008B7B08">
            <w:rPr>
              <w:noProof/>
              <w:rPrChange w:id="649" w:author="ndhien@cit.udn.vn" w:date="2021-03-24T12:12:00Z">
                <w:rPr>
                  <w:noProof/>
                </w:rPr>
              </w:rPrChange>
            </w:rPr>
            <w:delInstrText>HYPERLINK \l "_Toc67480318"</w:delInstrText>
          </w:r>
          <w:r w:rsidRPr="00932745" w:rsidDel="008B7B08">
            <w:rPr>
              <w:rStyle w:val="Hyperlink"/>
              <w:noProof/>
              <w:sz w:val="24"/>
              <w:szCs w:val="26"/>
              <w:rPrChange w:id="650" w:author="ndhien@cit.udn.vn" w:date="2021-03-24T12:12:00Z">
                <w:rPr>
                  <w:rStyle w:val="Hyperlink"/>
                  <w:noProof/>
                </w:rPr>
              </w:rPrChange>
            </w:rPr>
            <w:delInstrText xml:space="preserve"> </w:delInstrText>
          </w:r>
          <w:r w:rsidRPr="00932745" w:rsidDel="008B7B08">
            <w:rPr>
              <w:rStyle w:val="Hyperlink"/>
              <w:iCs w:val="0"/>
              <w:noProof/>
              <w:sz w:val="24"/>
              <w:szCs w:val="26"/>
              <w:rPrChange w:id="651" w:author="ndhien@cit.udn.vn" w:date="2021-03-24T12:12:00Z">
                <w:rPr>
                  <w:rStyle w:val="Hyperlink"/>
                  <w:iCs/>
                  <w:noProof/>
                  <w:sz w:val="24"/>
                  <w:szCs w:val="26"/>
                </w:rPr>
              </w:rPrChange>
            </w:rPr>
          </w:r>
          <w:r w:rsidRPr="00932745" w:rsidDel="008B7B08">
            <w:rPr>
              <w:rStyle w:val="Hyperlink"/>
              <w:noProof/>
              <w:sz w:val="24"/>
              <w:szCs w:val="26"/>
              <w:rPrChange w:id="652" w:author="ndhien@cit.udn.vn" w:date="2021-03-24T12:12:00Z">
                <w:rPr>
                  <w:rStyle w:val="Hyperlink"/>
                  <w:noProof/>
                </w:rPr>
              </w:rPrChange>
            </w:rPr>
            <w:fldChar w:fldCharType="separate"/>
          </w:r>
          <w:r w:rsidRPr="00932745" w:rsidDel="008B7B08">
            <w:rPr>
              <w:rStyle w:val="Hyperlink"/>
              <w:noProof/>
              <w:sz w:val="24"/>
              <w:szCs w:val="26"/>
              <w:rPrChange w:id="653" w:author="ndhien@cit.udn.vn" w:date="2021-03-24T12:12:00Z">
                <w:rPr>
                  <w:rStyle w:val="Hyperlink"/>
                  <w:noProof/>
                </w:rPr>
              </w:rPrChange>
            </w:rPr>
            <w:delText>1.</w:delText>
          </w:r>
          <w:r w:rsidRPr="00932745" w:rsidDel="008B7B08">
            <w:rPr>
              <w:noProof/>
              <w:rPrChange w:id="654" w:author="ndhien@cit.udn.vn" w:date="2021-03-24T12:12:00Z">
                <w:rPr>
                  <w:rFonts w:cstheme="minorBidi"/>
                  <w:noProof/>
                </w:rPr>
              </w:rPrChange>
            </w:rPr>
            <w:tab/>
          </w:r>
          <w:r w:rsidRPr="00932745" w:rsidDel="008B7B08">
            <w:rPr>
              <w:rStyle w:val="Hyperlink"/>
              <w:noProof/>
              <w:sz w:val="24"/>
              <w:szCs w:val="26"/>
              <w:rPrChange w:id="655" w:author="ndhien@cit.udn.vn" w:date="2021-03-24T12:12:00Z">
                <w:rPr>
                  <w:rStyle w:val="Hyperlink"/>
                  <w:noProof/>
                </w:rPr>
              </w:rPrChange>
            </w:rPr>
            <w:delText>AAAAA</w:delText>
          </w:r>
          <w:r w:rsidRPr="00932745" w:rsidDel="008B7B08">
            <w:rPr>
              <w:noProof/>
              <w:webHidden/>
              <w:rPrChange w:id="656" w:author="ndhien@cit.udn.vn" w:date="2021-03-24T12:12:00Z">
                <w:rPr>
                  <w:noProof/>
                  <w:webHidden/>
                </w:rPr>
              </w:rPrChange>
            </w:rPr>
            <w:tab/>
          </w:r>
          <w:r w:rsidRPr="00932745" w:rsidDel="008B7B08">
            <w:rPr>
              <w:noProof/>
              <w:webHidden/>
              <w:rPrChange w:id="657" w:author="ndhien@cit.udn.vn" w:date="2021-03-24T12:12:00Z">
                <w:rPr>
                  <w:noProof/>
                  <w:webHidden/>
                </w:rPr>
              </w:rPrChange>
            </w:rPr>
            <w:fldChar w:fldCharType="begin"/>
          </w:r>
          <w:r w:rsidRPr="00932745" w:rsidDel="008B7B08">
            <w:rPr>
              <w:noProof/>
              <w:webHidden/>
              <w:rPrChange w:id="658" w:author="ndhien@cit.udn.vn" w:date="2021-03-24T12:12:00Z">
                <w:rPr>
                  <w:noProof/>
                  <w:webHidden/>
                </w:rPr>
              </w:rPrChange>
            </w:rPr>
            <w:delInstrText xml:space="preserve"> PAGEREF _Toc67480318 \h </w:delInstrText>
          </w:r>
        </w:del>
      </w:ins>
      <w:del w:id="659" w:author="This PC" w:date="2025-12-04T21:39:00Z">
        <w:r w:rsidRPr="00932745" w:rsidDel="008B7B08">
          <w:rPr>
            <w:noProof/>
            <w:webHidden/>
            <w:rPrChange w:id="660" w:author="ndhien@cit.udn.vn" w:date="2021-03-24T12:12:00Z">
              <w:rPr>
                <w:iCs/>
                <w:noProof/>
                <w:webHidden/>
              </w:rPr>
            </w:rPrChange>
          </w:rPr>
        </w:r>
        <w:r w:rsidRPr="00932745" w:rsidDel="008B7B08">
          <w:rPr>
            <w:noProof/>
            <w:webHidden/>
            <w:rPrChange w:id="661" w:author="ndhien@cit.udn.vn" w:date="2021-03-24T12:12:00Z">
              <w:rPr>
                <w:noProof/>
                <w:webHidden/>
              </w:rPr>
            </w:rPrChange>
          </w:rPr>
          <w:fldChar w:fldCharType="separate"/>
        </w:r>
      </w:del>
      <w:ins w:id="662" w:author="ndhien@cit.udn.vn" w:date="2021-03-24T12:11:00Z">
        <w:del w:id="663" w:author="This PC" w:date="2025-12-04T21:39:00Z">
          <w:r w:rsidRPr="00932745" w:rsidDel="008B7B08">
            <w:rPr>
              <w:noProof/>
              <w:webHidden/>
              <w:rPrChange w:id="664" w:author="ndhien@cit.udn.vn" w:date="2021-03-24T12:12:00Z">
                <w:rPr>
                  <w:noProof/>
                  <w:webHidden/>
                </w:rPr>
              </w:rPrChange>
            </w:rPr>
            <w:delText>3</w:delText>
          </w:r>
          <w:r w:rsidRPr="00932745" w:rsidDel="008B7B08">
            <w:rPr>
              <w:noProof/>
              <w:webHidden/>
              <w:rPrChange w:id="665" w:author="ndhien@cit.udn.vn" w:date="2021-03-24T12:12:00Z">
                <w:rPr>
                  <w:noProof/>
                  <w:webHidden/>
                </w:rPr>
              </w:rPrChange>
            </w:rPr>
            <w:fldChar w:fldCharType="end"/>
          </w:r>
          <w:r w:rsidRPr="00932745" w:rsidDel="008B7B08">
            <w:rPr>
              <w:rStyle w:val="Hyperlink"/>
              <w:noProof/>
              <w:sz w:val="24"/>
              <w:szCs w:val="26"/>
              <w:rPrChange w:id="666" w:author="ndhien@cit.udn.vn" w:date="2021-03-24T12:12:00Z">
                <w:rPr>
                  <w:rStyle w:val="Hyperlink"/>
                  <w:noProof/>
                </w:rPr>
              </w:rPrChange>
            </w:rPr>
            <w:fldChar w:fldCharType="end"/>
          </w:r>
        </w:del>
      </w:ins>
    </w:p>
    <w:p w14:paraId="56D44D82" w14:textId="2E6C5B48" w:rsidR="00932745" w:rsidRPr="00932745" w:rsidDel="008B7B08" w:rsidRDefault="00932745" w:rsidP="00793890">
      <w:pPr>
        <w:pStyle w:val="Heading1"/>
        <w:rPr>
          <w:ins w:id="667" w:author="ndhien@cit.udn.vn" w:date="2021-03-24T12:11:00Z"/>
          <w:del w:id="668" w:author="This PC" w:date="2025-12-04T21:39:00Z"/>
          <w:rPrChange w:id="669" w:author="ndhien@cit.udn.vn" w:date="2021-03-24T12:12:00Z">
            <w:rPr>
              <w:ins w:id="670" w:author="ndhien@cit.udn.vn" w:date="2021-03-24T12:11:00Z"/>
              <w:del w:id="671" w:author="This PC" w:date="2025-12-04T21:39:00Z"/>
              <w:rFonts w:cstheme="minorBidi"/>
            </w:rPr>
          </w:rPrChange>
        </w:rPr>
        <w:pPrChange w:id="672" w:author="This PC" w:date="2025-12-04T21:39:00Z">
          <w:pPr>
            <w:pStyle w:val="TOC2"/>
          </w:pPr>
        </w:pPrChange>
      </w:pPr>
      <w:ins w:id="673" w:author="ndhien@cit.udn.vn" w:date="2021-03-24T12:11:00Z">
        <w:del w:id="674" w:author="This PC" w:date="2025-12-04T21:39:00Z">
          <w:r w:rsidRPr="00932745" w:rsidDel="008B7B08">
            <w:rPr>
              <w:rStyle w:val="Hyperlink"/>
              <w:noProof/>
              <w:sz w:val="24"/>
              <w:szCs w:val="26"/>
              <w:rPrChange w:id="675" w:author="ndhien@cit.udn.vn" w:date="2021-03-24T12:12:00Z">
                <w:rPr>
                  <w:rStyle w:val="Hyperlink"/>
                  <w:noProof/>
                </w:rPr>
              </w:rPrChange>
            </w:rPr>
            <w:fldChar w:fldCharType="begin"/>
          </w:r>
          <w:r w:rsidRPr="00932745" w:rsidDel="008B7B08">
            <w:rPr>
              <w:rStyle w:val="Hyperlink"/>
              <w:noProof/>
              <w:sz w:val="24"/>
              <w:szCs w:val="26"/>
              <w:rPrChange w:id="676" w:author="ndhien@cit.udn.vn" w:date="2021-03-24T12:12:00Z">
                <w:rPr>
                  <w:rStyle w:val="Hyperlink"/>
                  <w:noProof/>
                </w:rPr>
              </w:rPrChange>
            </w:rPr>
            <w:delInstrText xml:space="preserve"> </w:delInstrText>
          </w:r>
          <w:r w:rsidRPr="00932745" w:rsidDel="008B7B08">
            <w:rPr>
              <w:noProof/>
              <w:rPrChange w:id="677" w:author="ndhien@cit.udn.vn" w:date="2021-03-24T12:12:00Z">
                <w:rPr>
                  <w:noProof/>
                </w:rPr>
              </w:rPrChange>
            </w:rPr>
            <w:delInstrText>HYPERLINK \l "_Toc67480319"</w:delInstrText>
          </w:r>
          <w:r w:rsidRPr="00932745" w:rsidDel="008B7B08">
            <w:rPr>
              <w:rStyle w:val="Hyperlink"/>
              <w:noProof/>
              <w:sz w:val="24"/>
              <w:szCs w:val="26"/>
              <w:rPrChange w:id="678" w:author="ndhien@cit.udn.vn" w:date="2021-03-24T12:12:00Z">
                <w:rPr>
                  <w:rStyle w:val="Hyperlink"/>
                  <w:noProof/>
                </w:rPr>
              </w:rPrChange>
            </w:rPr>
            <w:delInstrText xml:space="preserve"> </w:delInstrText>
          </w:r>
          <w:r w:rsidRPr="00932745" w:rsidDel="008B7B08">
            <w:rPr>
              <w:rStyle w:val="Hyperlink"/>
              <w:iCs w:val="0"/>
              <w:noProof/>
              <w:sz w:val="24"/>
              <w:szCs w:val="26"/>
              <w:rPrChange w:id="679" w:author="ndhien@cit.udn.vn" w:date="2021-03-24T12:12:00Z">
                <w:rPr>
                  <w:rStyle w:val="Hyperlink"/>
                  <w:iCs/>
                  <w:noProof/>
                  <w:sz w:val="24"/>
                  <w:szCs w:val="26"/>
                </w:rPr>
              </w:rPrChange>
            </w:rPr>
          </w:r>
          <w:r w:rsidRPr="00932745" w:rsidDel="008B7B08">
            <w:rPr>
              <w:rStyle w:val="Hyperlink"/>
              <w:noProof/>
              <w:sz w:val="24"/>
              <w:szCs w:val="26"/>
              <w:rPrChange w:id="680" w:author="ndhien@cit.udn.vn" w:date="2021-03-24T12:12:00Z">
                <w:rPr>
                  <w:rStyle w:val="Hyperlink"/>
                  <w:noProof/>
                </w:rPr>
              </w:rPrChange>
            </w:rPr>
            <w:fldChar w:fldCharType="separate"/>
          </w:r>
          <w:r w:rsidRPr="00932745" w:rsidDel="008B7B08">
            <w:rPr>
              <w:rStyle w:val="Hyperlink"/>
              <w:noProof/>
              <w:sz w:val="24"/>
              <w:szCs w:val="26"/>
              <w:rPrChange w:id="681" w:author="ndhien@cit.udn.vn" w:date="2021-03-24T12:12:00Z">
                <w:rPr>
                  <w:rStyle w:val="Hyperlink"/>
                  <w:noProof/>
                </w:rPr>
              </w:rPrChange>
            </w:rPr>
            <w:delText>2.</w:delText>
          </w:r>
          <w:r w:rsidRPr="00932745" w:rsidDel="008B7B08">
            <w:rPr>
              <w:noProof/>
              <w:rPrChange w:id="682" w:author="ndhien@cit.udn.vn" w:date="2021-03-24T12:12:00Z">
                <w:rPr>
                  <w:rFonts w:cstheme="minorBidi"/>
                  <w:noProof/>
                </w:rPr>
              </w:rPrChange>
            </w:rPr>
            <w:tab/>
          </w:r>
          <w:r w:rsidRPr="00932745" w:rsidDel="008B7B08">
            <w:rPr>
              <w:rStyle w:val="Hyperlink"/>
              <w:noProof/>
              <w:sz w:val="24"/>
              <w:szCs w:val="26"/>
              <w:rPrChange w:id="683" w:author="ndhien@cit.udn.vn" w:date="2021-03-24T12:12:00Z">
                <w:rPr>
                  <w:rStyle w:val="Hyperlink"/>
                  <w:noProof/>
                </w:rPr>
              </w:rPrChange>
            </w:rPr>
            <w:delText>BBBBBBB</w:delText>
          </w:r>
          <w:r w:rsidRPr="00932745" w:rsidDel="008B7B08">
            <w:rPr>
              <w:noProof/>
              <w:webHidden/>
              <w:rPrChange w:id="684" w:author="ndhien@cit.udn.vn" w:date="2021-03-24T12:12:00Z">
                <w:rPr>
                  <w:noProof/>
                  <w:webHidden/>
                </w:rPr>
              </w:rPrChange>
            </w:rPr>
            <w:tab/>
          </w:r>
          <w:r w:rsidRPr="00932745" w:rsidDel="008B7B08">
            <w:rPr>
              <w:noProof/>
              <w:webHidden/>
              <w:rPrChange w:id="685" w:author="ndhien@cit.udn.vn" w:date="2021-03-24T12:12:00Z">
                <w:rPr>
                  <w:noProof/>
                  <w:webHidden/>
                </w:rPr>
              </w:rPrChange>
            </w:rPr>
            <w:fldChar w:fldCharType="begin"/>
          </w:r>
          <w:r w:rsidRPr="00932745" w:rsidDel="008B7B08">
            <w:rPr>
              <w:noProof/>
              <w:webHidden/>
              <w:rPrChange w:id="686" w:author="ndhien@cit.udn.vn" w:date="2021-03-24T12:12:00Z">
                <w:rPr>
                  <w:noProof/>
                  <w:webHidden/>
                </w:rPr>
              </w:rPrChange>
            </w:rPr>
            <w:delInstrText xml:space="preserve"> PAGEREF _Toc67480319 \h </w:delInstrText>
          </w:r>
        </w:del>
      </w:ins>
      <w:del w:id="687" w:author="This PC" w:date="2025-12-04T21:39:00Z">
        <w:r w:rsidRPr="00932745" w:rsidDel="008B7B08">
          <w:rPr>
            <w:noProof/>
            <w:webHidden/>
            <w:rPrChange w:id="688" w:author="ndhien@cit.udn.vn" w:date="2021-03-24T12:12:00Z">
              <w:rPr>
                <w:iCs/>
                <w:noProof/>
                <w:webHidden/>
              </w:rPr>
            </w:rPrChange>
          </w:rPr>
        </w:r>
        <w:r w:rsidRPr="00932745" w:rsidDel="008B7B08">
          <w:rPr>
            <w:noProof/>
            <w:webHidden/>
            <w:rPrChange w:id="689" w:author="ndhien@cit.udn.vn" w:date="2021-03-24T12:12:00Z">
              <w:rPr>
                <w:noProof/>
                <w:webHidden/>
              </w:rPr>
            </w:rPrChange>
          </w:rPr>
          <w:fldChar w:fldCharType="separate"/>
        </w:r>
      </w:del>
      <w:ins w:id="690" w:author="ndhien@cit.udn.vn" w:date="2021-03-24T12:11:00Z">
        <w:del w:id="691" w:author="This PC" w:date="2025-12-04T21:39:00Z">
          <w:r w:rsidRPr="00932745" w:rsidDel="008B7B08">
            <w:rPr>
              <w:noProof/>
              <w:webHidden/>
              <w:rPrChange w:id="692" w:author="ndhien@cit.udn.vn" w:date="2021-03-24T12:12:00Z">
                <w:rPr>
                  <w:noProof/>
                  <w:webHidden/>
                </w:rPr>
              </w:rPrChange>
            </w:rPr>
            <w:delText>3</w:delText>
          </w:r>
          <w:r w:rsidRPr="00932745" w:rsidDel="008B7B08">
            <w:rPr>
              <w:noProof/>
              <w:webHidden/>
              <w:rPrChange w:id="693" w:author="ndhien@cit.udn.vn" w:date="2021-03-24T12:12:00Z">
                <w:rPr>
                  <w:noProof/>
                  <w:webHidden/>
                </w:rPr>
              </w:rPrChange>
            </w:rPr>
            <w:fldChar w:fldCharType="end"/>
          </w:r>
          <w:r w:rsidRPr="00932745" w:rsidDel="008B7B08">
            <w:rPr>
              <w:rStyle w:val="Hyperlink"/>
              <w:noProof/>
              <w:sz w:val="24"/>
              <w:szCs w:val="26"/>
              <w:rPrChange w:id="694" w:author="ndhien@cit.udn.vn" w:date="2021-03-24T12:12:00Z">
                <w:rPr>
                  <w:rStyle w:val="Hyperlink"/>
                  <w:noProof/>
                </w:rPr>
              </w:rPrChange>
            </w:rPr>
            <w:fldChar w:fldCharType="end"/>
          </w:r>
        </w:del>
      </w:ins>
    </w:p>
    <w:p w14:paraId="29AE5749" w14:textId="3FAD2F3D" w:rsidR="00932745" w:rsidRPr="00932745" w:rsidDel="008B7B08" w:rsidRDefault="00932745" w:rsidP="00793890">
      <w:pPr>
        <w:pStyle w:val="Heading1"/>
        <w:rPr>
          <w:ins w:id="695" w:author="ndhien@cit.udn.vn" w:date="2021-03-24T12:11:00Z"/>
          <w:del w:id="696" w:author="This PC" w:date="2025-12-04T21:39:00Z"/>
          <w:rPrChange w:id="697" w:author="ndhien@cit.udn.vn" w:date="2021-03-24T12:12:00Z">
            <w:rPr>
              <w:ins w:id="698" w:author="ndhien@cit.udn.vn" w:date="2021-03-24T12:11:00Z"/>
              <w:del w:id="699" w:author="This PC" w:date="2025-12-04T21:39:00Z"/>
              <w:rFonts w:cstheme="minorBidi"/>
            </w:rPr>
          </w:rPrChange>
        </w:rPr>
        <w:pPrChange w:id="700" w:author="This PC" w:date="2025-12-04T21:39:00Z">
          <w:pPr>
            <w:pStyle w:val="TOC2"/>
          </w:pPr>
        </w:pPrChange>
      </w:pPr>
      <w:ins w:id="701" w:author="ndhien@cit.udn.vn" w:date="2021-03-24T12:11:00Z">
        <w:del w:id="702" w:author="This PC" w:date="2025-12-04T21:39:00Z">
          <w:r w:rsidRPr="00932745" w:rsidDel="008B7B08">
            <w:rPr>
              <w:rStyle w:val="Hyperlink"/>
              <w:noProof/>
              <w:sz w:val="24"/>
              <w:szCs w:val="26"/>
              <w:rPrChange w:id="703" w:author="ndhien@cit.udn.vn" w:date="2021-03-24T12:12:00Z">
                <w:rPr>
                  <w:rStyle w:val="Hyperlink"/>
                  <w:noProof/>
                </w:rPr>
              </w:rPrChange>
            </w:rPr>
            <w:fldChar w:fldCharType="begin"/>
          </w:r>
          <w:r w:rsidRPr="00932745" w:rsidDel="008B7B08">
            <w:rPr>
              <w:rStyle w:val="Hyperlink"/>
              <w:noProof/>
              <w:sz w:val="24"/>
              <w:szCs w:val="26"/>
              <w:rPrChange w:id="704" w:author="ndhien@cit.udn.vn" w:date="2021-03-24T12:12:00Z">
                <w:rPr>
                  <w:rStyle w:val="Hyperlink"/>
                  <w:noProof/>
                </w:rPr>
              </w:rPrChange>
            </w:rPr>
            <w:delInstrText xml:space="preserve"> </w:delInstrText>
          </w:r>
          <w:r w:rsidRPr="00932745" w:rsidDel="008B7B08">
            <w:rPr>
              <w:noProof/>
              <w:rPrChange w:id="705" w:author="ndhien@cit.udn.vn" w:date="2021-03-24T12:12:00Z">
                <w:rPr>
                  <w:noProof/>
                </w:rPr>
              </w:rPrChange>
            </w:rPr>
            <w:delInstrText>HYPERLINK \l "_Toc67480320"</w:delInstrText>
          </w:r>
          <w:r w:rsidRPr="00932745" w:rsidDel="008B7B08">
            <w:rPr>
              <w:rStyle w:val="Hyperlink"/>
              <w:noProof/>
              <w:sz w:val="24"/>
              <w:szCs w:val="26"/>
              <w:rPrChange w:id="706" w:author="ndhien@cit.udn.vn" w:date="2021-03-24T12:12:00Z">
                <w:rPr>
                  <w:rStyle w:val="Hyperlink"/>
                  <w:noProof/>
                </w:rPr>
              </w:rPrChange>
            </w:rPr>
            <w:delInstrText xml:space="preserve"> </w:delInstrText>
          </w:r>
          <w:r w:rsidRPr="00932745" w:rsidDel="008B7B08">
            <w:rPr>
              <w:rStyle w:val="Hyperlink"/>
              <w:iCs w:val="0"/>
              <w:noProof/>
              <w:sz w:val="24"/>
              <w:szCs w:val="26"/>
              <w:rPrChange w:id="707" w:author="ndhien@cit.udn.vn" w:date="2021-03-24T12:12:00Z">
                <w:rPr>
                  <w:rStyle w:val="Hyperlink"/>
                  <w:iCs/>
                  <w:noProof/>
                  <w:sz w:val="24"/>
                  <w:szCs w:val="26"/>
                </w:rPr>
              </w:rPrChange>
            </w:rPr>
          </w:r>
          <w:r w:rsidRPr="00932745" w:rsidDel="008B7B08">
            <w:rPr>
              <w:rStyle w:val="Hyperlink"/>
              <w:noProof/>
              <w:sz w:val="24"/>
              <w:szCs w:val="26"/>
              <w:rPrChange w:id="708" w:author="ndhien@cit.udn.vn" w:date="2021-03-24T12:12:00Z">
                <w:rPr>
                  <w:rStyle w:val="Hyperlink"/>
                  <w:noProof/>
                </w:rPr>
              </w:rPrChange>
            </w:rPr>
            <w:fldChar w:fldCharType="separate"/>
          </w:r>
          <w:r w:rsidRPr="00932745" w:rsidDel="008B7B08">
            <w:rPr>
              <w:rStyle w:val="Hyperlink"/>
              <w:noProof/>
              <w:sz w:val="24"/>
              <w:szCs w:val="26"/>
              <w:rPrChange w:id="709" w:author="ndhien@cit.udn.vn" w:date="2021-03-24T12:12:00Z">
                <w:rPr>
                  <w:rStyle w:val="Hyperlink"/>
                  <w:noProof/>
                </w:rPr>
              </w:rPrChange>
            </w:rPr>
            <w:delText>3.</w:delText>
          </w:r>
          <w:r w:rsidRPr="00932745" w:rsidDel="008B7B08">
            <w:rPr>
              <w:noProof/>
              <w:rPrChange w:id="710" w:author="ndhien@cit.udn.vn" w:date="2021-03-24T12:12:00Z">
                <w:rPr>
                  <w:rFonts w:cstheme="minorBidi"/>
                  <w:noProof/>
                </w:rPr>
              </w:rPrChange>
            </w:rPr>
            <w:tab/>
          </w:r>
          <w:r w:rsidRPr="00932745" w:rsidDel="008B7B08">
            <w:rPr>
              <w:rStyle w:val="Hyperlink"/>
              <w:noProof/>
              <w:sz w:val="24"/>
              <w:szCs w:val="26"/>
              <w:rPrChange w:id="711" w:author="ndhien@cit.udn.vn" w:date="2021-03-24T12:12:00Z">
                <w:rPr>
                  <w:rStyle w:val="Hyperlink"/>
                  <w:noProof/>
                </w:rPr>
              </w:rPrChange>
            </w:rPr>
            <w:delText>Kết chương 2</w:delText>
          </w:r>
          <w:r w:rsidRPr="00932745" w:rsidDel="008B7B08">
            <w:rPr>
              <w:noProof/>
              <w:webHidden/>
              <w:rPrChange w:id="712" w:author="ndhien@cit.udn.vn" w:date="2021-03-24T12:12:00Z">
                <w:rPr>
                  <w:noProof/>
                  <w:webHidden/>
                </w:rPr>
              </w:rPrChange>
            </w:rPr>
            <w:tab/>
          </w:r>
          <w:r w:rsidRPr="00932745" w:rsidDel="008B7B08">
            <w:rPr>
              <w:noProof/>
              <w:webHidden/>
              <w:rPrChange w:id="713" w:author="ndhien@cit.udn.vn" w:date="2021-03-24T12:12:00Z">
                <w:rPr>
                  <w:noProof/>
                  <w:webHidden/>
                </w:rPr>
              </w:rPrChange>
            </w:rPr>
            <w:fldChar w:fldCharType="begin"/>
          </w:r>
          <w:r w:rsidRPr="00932745" w:rsidDel="008B7B08">
            <w:rPr>
              <w:noProof/>
              <w:webHidden/>
              <w:rPrChange w:id="714" w:author="ndhien@cit.udn.vn" w:date="2021-03-24T12:12:00Z">
                <w:rPr>
                  <w:noProof/>
                  <w:webHidden/>
                </w:rPr>
              </w:rPrChange>
            </w:rPr>
            <w:delInstrText xml:space="preserve"> PAGEREF _Toc67480320 \h </w:delInstrText>
          </w:r>
        </w:del>
      </w:ins>
      <w:del w:id="715" w:author="This PC" w:date="2025-12-04T21:39:00Z">
        <w:r w:rsidRPr="00932745" w:rsidDel="008B7B08">
          <w:rPr>
            <w:noProof/>
            <w:webHidden/>
            <w:rPrChange w:id="716" w:author="ndhien@cit.udn.vn" w:date="2021-03-24T12:12:00Z">
              <w:rPr>
                <w:iCs/>
                <w:noProof/>
                <w:webHidden/>
              </w:rPr>
            </w:rPrChange>
          </w:rPr>
        </w:r>
        <w:r w:rsidRPr="00932745" w:rsidDel="008B7B08">
          <w:rPr>
            <w:noProof/>
            <w:webHidden/>
            <w:rPrChange w:id="717" w:author="ndhien@cit.udn.vn" w:date="2021-03-24T12:12:00Z">
              <w:rPr>
                <w:noProof/>
                <w:webHidden/>
              </w:rPr>
            </w:rPrChange>
          </w:rPr>
          <w:fldChar w:fldCharType="separate"/>
        </w:r>
      </w:del>
      <w:ins w:id="718" w:author="ndhien@cit.udn.vn" w:date="2021-03-24T12:11:00Z">
        <w:del w:id="719" w:author="This PC" w:date="2025-12-04T21:39:00Z">
          <w:r w:rsidRPr="00932745" w:rsidDel="008B7B08">
            <w:rPr>
              <w:noProof/>
              <w:webHidden/>
              <w:rPrChange w:id="720" w:author="ndhien@cit.udn.vn" w:date="2021-03-24T12:12:00Z">
                <w:rPr>
                  <w:noProof/>
                  <w:webHidden/>
                </w:rPr>
              </w:rPrChange>
            </w:rPr>
            <w:delText>3</w:delText>
          </w:r>
          <w:r w:rsidRPr="00932745" w:rsidDel="008B7B08">
            <w:rPr>
              <w:noProof/>
              <w:webHidden/>
              <w:rPrChange w:id="721" w:author="ndhien@cit.udn.vn" w:date="2021-03-24T12:12:00Z">
                <w:rPr>
                  <w:noProof/>
                  <w:webHidden/>
                </w:rPr>
              </w:rPrChange>
            </w:rPr>
            <w:fldChar w:fldCharType="end"/>
          </w:r>
          <w:r w:rsidRPr="00932745" w:rsidDel="008B7B08">
            <w:rPr>
              <w:rStyle w:val="Hyperlink"/>
              <w:noProof/>
              <w:sz w:val="24"/>
              <w:szCs w:val="26"/>
              <w:rPrChange w:id="722" w:author="ndhien@cit.udn.vn" w:date="2021-03-24T12:12:00Z">
                <w:rPr>
                  <w:rStyle w:val="Hyperlink"/>
                  <w:noProof/>
                </w:rPr>
              </w:rPrChange>
            </w:rPr>
            <w:fldChar w:fldCharType="end"/>
          </w:r>
        </w:del>
      </w:ins>
    </w:p>
    <w:p w14:paraId="205743F1" w14:textId="24E74529" w:rsidR="00932745" w:rsidRPr="00932745" w:rsidDel="008B7B08" w:rsidRDefault="00932745" w:rsidP="00793890">
      <w:pPr>
        <w:pStyle w:val="Heading1"/>
        <w:rPr>
          <w:ins w:id="723" w:author="ndhien@cit.udn.vn" w:date="2021-03-24T12:11:00Z"/>
          <w:del w:id="724" w:author="This PC" w:date="2025-12-04T21:39:00Z"/>
          <w:rPrChange w:id="725" w:author="ndhien@cit.udn.vn" w:date="2021-03-24T12:12:00Z">
            <w:rPr>
              <w:ins w:id="726" w:author="ndhien@cit.udn.vn" w:date="2021-03-24T12:11:00Z"/>
              <w:del w:id="727" w:author="This PC" w:date="2025-12-04T21:39:00Z"/>
              <w:rFonts w:asciiTheme="minorHAnsi" w:hAnsiTheme="minorHAnsi" w:cstheme="minorBidi"/>
              <w:b w:val="0"/>
              <w:sz w:val="22"/>
              <w:szCs w:val="22"/>
            </w:rPr>
          </w:rPrChange>
        </w:rPr>
      </w:pPr>
      <w:ins w:id="728" w:author="ndhien@cit.udn.vn" w:date="2021-03-24T12:11:00Z">
        <w:del w:id="729" w:author="This PC" w:date="2025-12-04T21:39:00Z">
          <w:r w:rsidRPr="00932745" w:rsidDel="008B7B08">
            <w:rPr>
              <w:rStyle w:val="Hyperlink"/>
              <w:noProof/>
              <w:sz w:val="24"/>
              <w:rPrChange w:id="730" w:author="ndhien@cit.udn.vn" w:date="2021-03-24T12:12:00Z">
                <w:rPr>
                  <w:rStyle w:val="Hyperlink"/>
                  <w:noProof/>
                  <w:szCs w:val="26"/>
                </w:rPr>
              </w:rPrChange>
            </w:rPr>
            <w:fldChar w:fldCharType="begin"/>
          </w:r>
          <w:r w:rsidRPr="00932745" w:rsidDel="008B7B08">
            <w:rPr>
              <w:rStyle w:val="Hyperlink"/>
              <w:noProof/>
              <w:sz w:val="24"/>
              <w:rPrChange w:id="731" w:author="ndhien@cit.udn.vn" w:date="2021-03-24T12:12:00Z">
                <w:rPr>
                  <w:rStyle w:val="Hyperlink"/>
                  <w:noProof/>
                  <w:szCs w:val="26"/>
                </w:rPr>
              </w:rPrChange>
            </w:rPr>
            <w:delInstrText xml:space="preserve"> </w:delInstrText>
          </w:r>
          <w:r w:rsidRPr="00932745" w:rsidDel="008B7B08">
            <w:delInstrText>HYPERLINK \l "_Toc67480321"</w:delInstrText>
          </w:r>
          <w:r w:rsidRPr="00932745" w:rsidDel="008B7B08">
            <w:rPr>
              <w:rStyle w:val="Hyperlink"/>
              <w:noProof/>
              <w:sz w:val="24"/>
              <w:rPrChange w:id="732" w:author="ndhien@cit.udn.vn" w:date="2021-03-24T12:12:00Z">
                <w:rPr>
                  <w:rStyle w:val="Hyperlink"/>
                  <w:noProof/>
                  <w:szCs w:val="26"/>
                </w:rPr>
              </w:rPrChange>
            </w:rPr>
            <w:delInstrText xml:space="preserve"> </w:delInstrText>
          </w:r>
          <w:r w:rsidRPr="00932745" w:rsidDel="008B7B08">
            <w:rPr>
              <w:rStyle w:val="Hyperlink"/>
              <w:noProof/>
              <w:sz w:val="24"/>
              <w:rPrChange w:id="733" w:author="ndhien@cit.udn.vn" w:date="2021-03-24T12:12:00Z">
                <w:rPr>
                  <w:rStyle w:val="Hyperlink"/>
                  <w:noProof/>
                  <w:sz w:val="24"/>
                </w:rPr>
              </w:rPrChange>
            </w:rPr>
          </w:r>
          <w:r w:rsidRPr="00932745" w:rsidDel="008B7B08">
            <w:rPr>
              <w:rStyle w:val="Hyperlink"/>
              <w:noProof/>
              <w:sz w:val="24"/>
              <w:rPrChange w:id="734" w:author="ndhien@cit.udn.vn" w:date="2021-03-24T12:12:00Z">
                <w:rPr>
                  <w:rStyle w:val="Hyperlink"/>
                  <w:noProof/>
                  <w:szCs w:val="26"/>
                </w:rPr>
              </w:rPrChange>
            </w:rPr>
            <w:fldChar w:fldCharType="separate"/>
          </w:r>
          <w:r w:rsidRPr="00932745" w:rsidDel="008B7B08">
            <w:rPr>
              <w:rStyle w:val="Hyperlink"/>
              <w:noProof/>
              <w:sz w:val="24"/>
              <w:rPrChange w:id="735" w:author="ndhien@cit.udn.vn" w:date="2021-03-24T12:12:00Z">
                <w:rPr>
                  <w:rStyle w:val="Hyperlink"/>
                  <w:noProof/>
                  <w:szCs w:val="26"/>
                </w:rPr>
              </w:rPrChange>
            </w:rPr>
            <w:delText>Chương 2. XÂY DỰNG …</w:delText>
          </w:r>
          <w:r w:rsidRPr="00932745" w:rsidDel="008B7B08">
            <w:rPr>
              <w:webHidden/>
            </w:rPr>
            <w:tab/>
          </w:r>
          <w:r w:rsidRPr="000F71F3" w:rsidDel="008B7B08">
            <w:rPr>
              <w:noProof/>
              <w:webHidden/>
            </w:rPr>
            <w:fldChar w:fldCharType="begin"/>
          </w:r>
          <w:r w:rsidRPr="00932745" w:rsidDel="008B7B08">
            <w:rPr>
              <w:webHidden/>
            </w:rPr>
            <w:delInstrText xml:space="preserve"> PAGEREF _Toc67480321 \h </w:delInstrText>
          </w:r>
        </w:del>
      </w:ins>
      <w:del w:id="736" w:author="This PC" w:date="2025-12-04T21:39:00Z">
        <w:r w:rsidRPr="000F71F3" w:rsidDel="008B7B08">
          <w:rPr>
            <w:noProof/>
            <w:webHidden/>
          </w:rPr>
        </w:r>
        <w:r w:rsidRPr="000F71F3" w:rsidDel="008B7B08">
          <w:rPr>
            <w:noProof/>
            <w:webHidden/>
          </w:rPr>
          <w:fldChar w:fldCharType="separate"/>
        </w:r>
      </w:del>
      <w:ins w:id="737" w:author="ndhien@cit.udn.vn" w:date="2021-03-24T12:11:00Z">
        <w:del w:id="738" w:author="This PC" w:date="2025-12-04T21:39:00Z">
          <w:r w:rsidRPr="00932745" w:rsidDel="008B7B08">
            <w:rPr>
              <w:webHidden/>
            </w:rPr>
            <w:delText>4</w:delText>
          </w:r>
          <w:r w:rsidRPr="000F71F3" w:rsidDel="008B7B08">
            <w:rPr>
              <w:noProof/>
              <w:webHidden/>
            </w:rPr>
            <w:fldChar w:fldCharType="end"/>
          </w:r>
          <w:r w:rsidRPr="00932745" w:rsidDel="008B7B08">
            <w:rPr>
              <w:rStyle w:val="Hyperlink"/>
              <w:noProof/>
              <w:sz w:val="24"/>
              <w:rPrChange w:id="739" w:author="ndhien@cit.udn.vn" w:date="2021-03-24T12:12:00Z">
                <w:rPr>
                  <w:rStyle w:val="Hyperlink"/>
                  <w:noProof/>
                  <w:szCs w:val="26"/>
                </w:rPr>
              </w:rPrChange>
            </w:rPr>
            <w:fldChar w:fldCharType="end"/>
          </w:r>
        </w:del>
      </w:ins>
    </w:p>
    <w:p w14:paraId="4ED645C6" w14:textId="0ADF80EC" w:rsidR="00932745" w:rsidRPr="00932745" w:rsidDel="008B7B08" w:rsidRDefault="00932745" w:rsidP="00793890">
      <w:pPr>
        <w:pStyle w:val="Heading1"/>
        <w:rPr>
          <w:ins w:id="740" w:author="ndhien@cit.udn.vn" w:date="2021-03-24T12:11:00Z"/>
          <w:del w:id="741" w:author="This PC" w:date="2025-12-04T21:39:00Z"/>
          <w:rPrChange w:id="742" w:author="ndhien@cit.udn.vn" w:date="2021-03-24T12:12:00Z">
            <w:rPr>
              <w:ins w:id="743" w:author="ndhien@cit.udn.vn" w:date="2021-03-24T12:11:00Z"/>
              <w:del w:id="744" w:author="This PC" w:date="2025-12-04T21:39:00Z"/>
              <w:rFonts w:cstheme="minorBidi"/>
            </w:rPr>
          </w:rPrChange>
        </w:rPr>
        <w:pPrChange w:id="745" w:author="This PC" w:date="2025-12-04T21:39:00Z">
          <w:pPr>
            <w:pStyle w:val="TOC2"/>
          </w:pPr>
        </w:pPrChange>
      </w:pPr>
      <w:ins w:id="746" w:author="ndhien@cit.udn.vn" w:date="2021-03-24T12:11:00Z">
        <w:del w:id="747" w:author="This PC" w:date="2025-12-04T21:39:00Z">
          <w:r w:rsidRPr="00932745" w:rsidDel="008B7B08">
            <w:rPr>
              <w:rStyle w:val="Hyperlink"/>
              <w:noProof/>
              <w:sz w:val="24"/>
              <w:szCs w:val="26"/>
              <w:rPrChange w:id="748" w:author="ndhien@cit.udn.vn" w:date="2021-03-24T12:12:00Z">
                <w:rPr>
                  <w:rStyle w:val="Hyperlink"/>
                  <w:noProof/>
                </w:rPr>
              </w:rPrChange>
            </w:rPr>
            <w:fldChar w:fldCharType="begin"/>
          </w:r>
          <w:r w:rsidRPr="00932745" w:rsidDel="008B7B08">
            <w:rPr>
              <w:rStyle w:val="Hyperlink"/>
              <w:noProof/>
              <w:sz w:val="24"/>
              <w:szCs w:val="26"/>
              <w:rPrChange w:id="749" w:author="ndhien@cit.udn.vn" w:date="2021-03-24T12:12:00Z">
                <w:rPr>
                  <w:rStyle w:val="Hyperlink"/>
                  <w:noProof/>
                </w:rPr>
              </w:rPrChange>
            </w:rPr>
            <w:delInstrText xml:space="preserve"> </w:delInstrText>
          </w:r>
          <w:r w:rsidRPr="00932745" w:rsidDel="008B7B08">
            <w:rPr>
              <w:noProof/>
              <w:rPrChange w:id="750" w:author="ndhien@cit.udn.vn" w:date="2021-03-24T12:12:00Z">
                <w:rPr>
                  <w:noProof/>
                </w:rPr>
              </w:rPrChange>
            </w:rPr>
            <w:delInstrText>HYPERLINK \l "_Toc67480322"</w:delInstrText>
          </w:r>
          <w:r w:rsidRPr="00932745" w:rsidDel="008B7B08">
            <w:rPr>
              <w:rStyle w:val="Hyperlink"/>
              <w:noProof/>
              <w:sz w:val="24"/>
              <w:szCs w:val="26"/>
              <w:rPrChange w:id="751" w:author="ndhien@cit.udn.vn" w:date="2021-03-24T12:12:00Z">
                <w:rPr>
                  <w:rStyle w:val="Hyperlink"/>
                  <w:noProof/>
                </w:rPr>
              </w:rPrChange>
            </w:rPr>
            <w:delInstrText xml:space="preserve"> </w:delInstrText>
          </w:r>
          <w:r w:rsidRPr="00932745" w:rsidDel="008B7B08">
            <w:rPr>
              <w:rStyle w:val="Hyperlink"/>
              <w:iCs w:val="0"/>
              <w:noProof/>
              <w:sz w:val="24"/>
              <w:szCs w:val="26"/>
              <w:rPrChange w:id="752" w:author="ndhien@cit.udn.vn" w:date="2021-03-24T12:12:00Z">
                <w:rPr>
                  <w:rStyle w:val="Hyperlink"/>
                  <w:iCs/>
                  <w:noProof/>
                  <w:sz w:val="24"/>
                  <w:szCs w:val="26"/>
                </w:rPr>
              </w:rPrChange>
            </w:rPr>
          </w:r>
          <w:r w:rsidRPr="00932745" w:rsidDel="008B7B08">
            <w:rPr>
              <w:rStyle w:val="Hyperlink"/>
              <w:noProof/>
              <w:sz w:val="24"/>
              <w:szCs w:val="26"/>
              <w:rPrChange w:id="753" w:author="ndhien@cit.udn.vn" w:date="2021-03-24T12:12:00Z">
                <w:rPr>
                  <w:rStyle w:val="Hyperlink"/>
                  <w:noProof/>
                </w:rPr>
              </w:rPrChange>
            </w:rPr>
            <w:fldChar w:fldCharType="separate"/>
          </w:r>
          <w:r w:rsidRPr="00932745" w:rsidDel="008B7B08">
            <w:rPr>
              <w:rStyle w:val="Hyperlink"/>
              <w:noProof/>
              <w:sz w:val="24"/>
              <w:szCs w:val="26"/>
              <w:rPrChange w:id="754" w:author="ndhien@cit.udn.vn" w:date="2021-03-24T12:12:00Z">
                <w:rPr>
                  <w:rStyle w:val="Hyperlink"/>
                  <w:noProof/>
                </w:rPr>
              </w:rPrChange>
            </w:rPr>
            <w:delText>1.</w:delText>
          </w:r>
          <w:r w:rsidRPr="00932745" w:rsidDel="008B7B08">
            <w:rPr>
              <w:noProof/>
              <w:rPrChange w:id="755" w:author="ndhien@cit.udn.vn" w:date="2021-03-24T12:12:00Z">
                <w:rPr>
                  <w:rFonts w:cstheme="minorBidi"/>
                  <w:noProof/>
                </w:rPr>
              </w:rPrChange>
            </w:rPr>
            <w:tab/>
          </w:r>
          <w:r w:rsidRPr="00932745" w:rsidDel="008B7B08">
            <w:rPr>
              <w:rStyle w:val="Hyperlink"/>
              <w:noProof/>
              <w:sz w:val="24"/>
              <w:szCs w:val="26"/>
              <w:rPrChange w:id="756" w:author="ndhien@cit.udn.vn" w:date="2021-03-24T12:12:00Z">
                <w:rPr>
                  <w:rStyle w:val="Hyperlink"/>
                  <w:noProof/>
                </w:rPr>
              </w:rPrChange>
            </w:rPr>
            <w:delText>AAAAA</w:delText>
          </w:r>
          <w:r w:rsidRPr="00932745" w:rsidDel="008B7B08">
            <w:rPr>
              <w:noProof/>
              <w:webHidden/>
              <w:rPrChange w:id="757" w:author="ndhien@cit.udn.vn" w:date="2021-03-24T12:12:00Z">
                <w:rPr>
                  <w:noProof/>
                  <w:webHidden/>
                </w:rPr>
              </w:rPrChange>
            </w:rPr>
            <w:tab/>
          </w:r>
          <w:r w:rsidRPr="00932745" w:rsidDel="008B7B08">
            <w:rPr>
              <w:noProof/>
              <w:webHidden/>
              <w:rPrChange w:id="758" w:author="ndhien@cit.udn.vn" w:date="2021-03-24T12:12:00Z">
                <w:rPr>
                  <w:noProof/>
                  <w:webHidden/>
                </w:rPr>
              </w:rPrChange>
            </w:rPr>
            <w:fldChar w:fldCharType="begin"/>
          </w:r>
          <w:r w:rsidRPr="00932745" w:rsidDel="008B7B08">
            <w:rPr>
              <w:noProof/>
              <w:webHidden/>
              <w:rPrChange w:id="759" w:author="ndhien@cit.udn.vn" w:date="2021-03-24T12:12:00Z">
                <w:rPr>
                  <w:noProof/>
                  <w:webHidden/>
                </w:rPr>
              </w:rPrChange>
            </w:rPr>
            <w:delInstrText xml:space="preserve"> PAGEREF _Toc67480322 \h </w:delInstrText>
          </w:r>
        </w:del>
      </w:ins>
      <w:del w:id="760" w:author="This PC" w:date="2025-12-04T21:39:00Z">
        <w:r w:rsidRPr="00932745" w:rsidDel="008B7B08">
          <w:rPr>
            <w:noProof/>
            <w:webHidden/>
            <w:rPrChange w:id="761" w:author="ndhien@cit.udn.vn" w:date="2021-03-24T12:12:00Z">
              <w:rPr>
                <w:iCs/>
                <w:noProof/>
                <w:webHidden/>
              </w:rPr>
            </w:rPrChange>
          </w:rPr>
        </w:r>
        <w:r w:rsidRPr="00932745" w:rsidDel="008B7B08">
          <w:rPr>
            <w:noProof/>
            <w:webHidden/>
            <w:rPrChange w:id="762" w:author="ndhien@cit.udn.vn" w:date="2021-03-24T12:12:00Z">
              <w:rPr>
                <w:noProof/>
                <w:webHidden/>
              </w:rPr>
            </w:rPrChange>
          </w:rPr>
          <w:fldChar w:fldCharType="separate"/>
        </w:r>
      </w:del>
      <w:ins w:id="763" w:author="ndhien@cit.udn.vn" w:date="2021-03-24T12:11:00Z">
        <w:del w:id="764" w:author="This PC" w:date="2025-12-04T21:39:00Z">
          <w:r w:rsidRPr="00932745" w:rsidDel="008B7B08">
            <w:rPr>
              <w:noProof/>
              <w:webHidden/>
              <w:rPrChange w:id="765" w:author="ndhien@cit.udn.vn" w:date="2021-03-24T12:12:00Z">
                <w:rPr>
                  <w:noProof/>
                  <w:webHidden/>
                </w:rPr>
              </w:rPrChange>
            </w:rPr>
            <w:delText>4</w:delText>
          </w:r>
          <w:r w:rsidRPr="00932745" w:rsidDel="008B7B08">
            <w:rPr>
              <w:noProof/>
              <w:webHidden/>
              <w:rPrChange w:id="766" w:author="ndhien@cit.udn.vn" w:date="2021-03-24T12:12:00Z">
                <w:rPr>
                  <w:noProof/>
                  <w:webHidden/>
                </w:rPr>
              </w:rPrChange>
            </w:rPr>
            <w:fldChar w:fldCharType="end"/>
          </w:r>
          <w:r w:rsidRPr="00932745" w:rsidDel="008B7B08">
            <w:rPr>
              <w:rStyle w:val="Hyperlink"/>
              <w:noProof/>
              <w:sz w:val="24"/>
              <w:szCs w:val="26"/>
              <w:rPrChange w:id="767" w:author="ndhien@cit.udn.vn" w:date="2021-03-24T12:12:00Z">
                <w:rPr>
                  <w:rStyle w:val="Hyperlink"/>
                  <w:noProof/>
                </w:rPr>
              </w:rPrChange>
            </w:rPr>
            <w:fldChar w:fldCharType="end"/>
          </w:r>
        </w:del>
      </w:ins>
    </w:p>
    <w:p w14:paraId="0D3F92E0" w14:textId="67A087C2" w:rsidR="00932745" w:rsidRPr="00932745" w:rsidDel="008B7B08" w:rsidRDefault="00932745" w:rsidP="00793890">
      <w:pPr>
        <w:pStyle w:val="Heading1"/>
        <w:rPr>
          <w:ins w:id="768" w:author="ndhien@cit.udn.vn" w:date="2021-03-24T12:11:00Z"/>
          <w:del w:id="769" w:author="This PC" w:date="2025-12-04T21:39:00Z"/>
          <w:rPrChange w:id="770" w:author="ndhien@cit.udn.vn" w:date="2021-03-24T12:12:00Z">
            <w:rPr>
              <w:ins w:id="771" w:author="ndhien@cit.udn.vn" w:date="2021-03-24T12:11:00Z"/>
              <w:del w:id="772" w:author="This PC" w:date="2025-12-04T21:39:00Z"/>
              <w:rFonts w:cstheme="minorBidi"/>
            </w:rPr>
          </w:rPrChange>
        </w:rPr>
        <w:pPrChange w:id="773" w:author="This PC" w:date="2025-12-04T21:39:00Z">
          <w:pPr>
            <w:pStyle w:val="TOC2"/>
          </w:pPr>
        </w:pPrChange>
      </w:pPr>
      <w:ins w:id="774" w:author="ndhien@cit.udn.vn" w:date="2021-03-24T12:11:00Z">
        <w:del w:id="775" w:author="This PC" w:date="2025-12-04T21:39:00Z">
          <w:r w:rsidRPr="00932745" w:rsidDel="008B7B08">
            <w:rPr>
              <w:rStyle w:val="Hyperlink"/>
              <w:noProof/>
              <w:sz w:val="24"/>
              <w:szCs w:val="26"/>
              <w:rPrChange w:id="776" w:author="ndhien@cit.udn.vn" w:date="2021-03-24T12:12:00Z">
                <w:rPr>
                  <w:rStyle w:val="Hyperlink"/>
                  <w:noProof/>
                </w:rPr>
              </w:rPrChange>
            </w:rPr>
            <w:fldChar w:fldCharType="begin"/>
          </w:r>
          <w:r w:rsidRPr="00932745" w:rsidDel="008B7B08">
            <w:rPr>
              <w:rStyle w:val="Hyperlink"/>
              <w:noProof/>
              <w:sz w:val="24"/>
              <w:szCs w:val="26"/>
              <w:rPrChange w:id="777" w:author="ndhien@cit.udn.vn" w:date="2021-03-24T12:12:00Z">
                <w:rPr>
                  <w:rStyle w:val="Hyperlink"/>
                  <w:noProof/>
                </w:rPr>
              </w:rPrChange>
            </w:rPr>
            <w:delInstrText xml:space="preserve"> </w:delInstrText>
          </w:r>
          <w:r w:rsidRPr="00932745" w:rsidDel="008B7B08">
            <w:rPr>
              <w:noProof/>
              <w:rPrChange w:id="778" w:author="ndhien@cit.udn.vn" w:date="2021-03-24T12:12:00Z">
                <w:rPr>
                  <w:noProof/>
                </w:rPr>
              </w:rPrChange>
            </w:rPr>
            <w:delInstrText>HYPERLINK \l "_Toc67480323"</w:delInstrText>
          </w:r>
          <w:r w:rsidRPr="00932745" w:rsidDel="008B7B08">
            <w:rPr>
              <w:rStyle w:val="Hyperlink"/>
              <w:noProof/>
              <w:sz w:val="24"/>
              <w:szCs w:val="26"/>
              <w:rPrChange w:id="779" w:author="ndhien@cit.udn.vn" w:date="2021-03-24T12:12:00Z">
                <w:rPr>
                  <w:rStyle w:val="Hyperlink"/>
                  <w:noProof/>
                </w:rPr>
              </w:rPrChange>
            </w:rPr>
            <w:delInstrText xml:space="preserve"> </w:delInstrText>
          </w:r>
          <w:r w:rsidRPr="00932745" w:rsidDel="008B7B08">
            <w:rPr>
              <w:rStyle w:val="Hyperlink"/>
              <w:iCs w:val="0"/>
              <w:noProof/>
              <w:sz w:val="24"/>
              <w:szCs w:val="26"/>
              <w:rPrChange w:id="780" w:author="ndhien@cit.udn.vn" w:date="2021-03-24T12:12:00Z">
                <w:rPr>
                  <w:rStyle w:val="Hyperlink"/>
                  <w:iCs/>
                  <w:noProof/>
                  <w:sz w:val="24"/>
                  <w:szCs w:val="26"/>
                </w:rPr>
              </w:rPrChange>
            </w:rPr>
          </w:r>
          <w:r w:rsidRPr="00932745" w:rsidDel="008B7B08">
            <w:rPr>
              <w:rStyle w:val="Hyperlink"/>
              <w:noProof/>
              <w:sz w:val="24"/>
              <w:szCs w:val="26"/>
              <w:rPrChange w:id="781" w:author="ndhien@cit.udn.vn" w:date="2021-03-24T12:12:00Z">
                <w:rPr>
                  <w:rStyle w:val="Hyperlink"/>
                  <w:noProof/>
                </w:rPr>
              </w:rPrChange>
            </w:rPr>
            <w:fldChar w:fldCharType="separate"/>
          </w:r>
          <w:r w:rsidRPr="00932745" w:rsidDel="008B7B08">
            <w:rPr>
              <w:rStyle w:val="Hyperlink"/>
              <w:noProof/>
              <w:sz w:val="24"/>
              <w:szCs w:val="26"/>
              <w:rPrChange w:id="782" w:author="ndhien@cit.udn.vn" w:date="2021-03-24T12:12:00Z">
                <w:rPr>
                  <w:rStyle w:val="Hyperlink"/>
                  <w:noProof/>
                </w:rPr>
              </w:rPrChange>
            </w:rPr>
            <w:delText>2.</w:delText>
          </w:r>
          <w:r w:rsidRPr="00932745" w:rsidDel="008B7B08">
            <w:rPr>
              <w:noProof/>
              <w:rPrChange w:id="783" w:author="ndhien@cit.udn.vn" w:date="2021-03-24T12:12:00Z">
                <w:rPr>
                  <w:rFonts w:cstheme="minorBidi"/>
                  <w:noProof/>
                </w:rPr>
              </w:rPrChange>
            </w:rPr>
            <w:tab/>
          </w:r>
          <w:r w:rsidRPr="00932745" w:rsidDel="008B7B08">
            <w:rPr>
              <w:rStyle w:val="Hyperlink"/>
              <w:noProof/>
              <w:sz w:val="24"/>
              <w:szCs w:val="26"/>
              <w:rPrChange w:id="784" w:author="ndhien@cit.udn.vn" w:date="2021-03-24T12:12:00Z">
                <w:rPr>
                  <w:rStyle w:val="Hyperlink"/>
                  <w:noProof/>
                </w:rPr>
              </w:rPrChange>
            </w:rPr>
            <w:delText>BBBBBBB</w:delText>
          </w:r>
          <w:r w:rsidRPr="00932745" w:rsidDel="008B7B08">
            <w:rPr>
              <w:noProof/>
              <w:webHidden/>
              <w:rPrChange w:id="785" w:author="ndhien@cit.udn.vn" w:date="2021-03-24T12:12:00Z">
                <w:rPr>
                  <w:noProof/>
                  <w:webHidden/>
                </w:rPr>
              </w:rPrChange>
            </w:rPr>
            <w:tab/>
          </w:r>
          <w:r w:rsidRPr="00932745" w:rsidDel="008B7B08">
            <w:rPr>
              <w:noProof/>
              <w:webHidden/>
              <w:rPrChange w:id="786" w:author="ndhien@cit.udn.vn" w:date="2021-03-24T12:12:00Z">
                <w:rPr>
                  <w:noProof/>
                  <w:webHidden/>
                </w:rPr>
              </w:rPrChange>
            </w:rPr>
            <w:fldChar w:fldCharType="begin"/>
          </w:r>
          <w:r w:rsidRPr="00932745" w:rsidDel="008B7B08">
            <w:rPr>
              <w:noProof/>
              <w:webHidden/>
              <w:rPrChange w:id="787" w:author="ndhien@cit.udn.vn" w:date="2021-03-24T12:12:00Z">
                <w:rPr>
                  <w:noProof/>
                  <w:webHidden/>
                </w:rPr>
              </w:rPrChange>
            </w:rPr>
            <w:delInstrText xml:space="preserve"> PAGEREF _Toc67480323 \h </w:delInstrText>
          </w:r>
        </w:del>
      </w:ins>
      <w:del w:id="788" w:author="This PC" w:date="2025-12-04T21:39:00Z">
        <w:r w:rsidRPr="00932745" w:rsidDel="008B7B08">
          <w:rPr>
            <w:noProof/>
            <w:webHidden/>
            <w:rPrChange w:id="789" w:author="ndhien@cit.udn.vn" w:date="2021-03-24T12:12:00Z">
              <w:rPr>
                <w:iCs/>
                <w:noProof/>
                <w:webHidden/>
              </w:rPr>
            </w:rPrChange>
          </w:rPr>
        </w:r>
        <w:r w:rsidRPr="00932745" w:rsidDel="008B7B08">
          <w:rPr>
            <w:noProof/>
            <w:webHidden/>
            <w:rPrChange w:id="790" w:author="ndhien@cit.udn.vn" w:date="2021-03-24T12:12:00Z">
              <w:rPr>
                <w:noProof/>
                <w:webHidden/>
              </w:rPr>
            </w:rPrChange>
          </w:rPr>
          <w:fldChar w:fldCharType="separate"/>
        </w:r>
      </w:del>
      <w:ins w:id="791" w:author="ndhien@cit.udn.vn" w:date="2021-03-24T12:11:00Z">
        <w:del w:id="792" w:author="This PC" w:date="2025-12-04T21:39:00Z">
          <w:r w:rsidRPr="00932745" w:rsidDel="008B7B08">
            <w:rPr>
              <w:noProof/>
              <w:webHidden/>
              <w:rPrChange w:id="793" w:author="ndhien@cit.udn.vn" w:date="2021-03-24T12:12:00Z">
                <w:rPr>
                  <w:noProof/>
                  <w:webHidden/>
                </w:rPr>
              </w:rPrChange>
            </w:rPr>
            <w:delText>4</w:delText>
          </w:r>
          <w:r w:rsidRPr="00932745" w:rsidDel="008B7B08">
            <w:rPr>
              <w:noProof/>
              <w:webHidden/>
              <w:rPrChange w:id="794" w:author="ndhien@cit.udn.vn" w:date="2021-03-24T12:12:00Z">
                <w:rPr>
                  <w:noProof/>
                  <w:webHidden/>
                </w:rPr>
              </w:rPrChange>
            </w:rPr>
            <w:fldChar w:fldCharType="end"/>
          </w:r>
          <w:r w:rsidRPr="00932745" w:rsidDel="008B7B08">
            <w:rPr>
              <w:rStyle w:val="Hyperlink"/>
              <w:noProof/>
              <w:sz w:val="24"/>
              <w:szCs w:val="26"/>
              <w:rPrChange w:id="795" w:author="ndhien@cit.udn.vn" w:date="2021-03-24T12:12:00Z">
                <w:rPr>
                  <w:rStyle w:val="Hyperlink"/>
                  <w:noProof/>
                </w:rPr>
              </w:rPrChange>
            </w:rPr>
            <w:fldChar w:fldCharType="end"/>
          </w:r>
        </w:del>
      </w:ins>
    </w:p>
    <w:p w14:paraId="5AF25BF6" w14:textId="237E5E21" w:rsidR="00932745" w:rsidRPr="00932745" w:rsidDel="008B7B08" w:rsidRDefault="00932745" w:rsidP="00793890">
      <w:pPr>
        <w:pStyle w:val="Heading1"/>
        <w:rPr>
          <w:ins w:id="796" w:author="ndhien@cit.udn.vn" w:date="2021-03-24T12:11:00Z"/>
          <w:del w:id="797" w:author="This PC" w:date="2025-12-04T21:39:00Z"/>
          <w:rPrChange w:id="798" w:author="ndhien@cit.udn.vn" w:date="2021-03-24T12:12:00Z">
            <w:rPr>
              <w:ins w:id="799" w:author="ndhien@cit.udn.vn" w:date="2021-03-24T12:11:00Z"/>
              <w:del w:id="800" w:author="This PC" w:date="2025-12-04T21:39:00Z"/>
              <w:rFonts w:cstheme="minorBidi"/>
            </w:rPr>
          </w:rPrChange>
        </w:rPr>
        <w:pPrChange w:id="801" w:author="This PC" w:date="2025-12-04T21:39:00Z">
          <w:pPr>
            <w:pStyle w:val="TOC2"/>
          </w:pPr>
        </w:pPrChange>
      </w:pPr>
      <w:ins w:id="802" w:author="ndhien@cit.udn.vn" w:date="2021-03-24T12:11:00Z">
        <w:del w:id="803" w:author="This PC" w:date="2025-12-04T21:39:00Z">
          <w:r w:rsidRPr="00932745" w:rsidDel="008B7B08">
            <w:rPr>
              <w:rStyle w:val="Hyperlink"/>
              <w:noProof/>
              <w:sz w:val="24"/>
              <w:szCs w:val="26"/>
              <w:rPrChange w:id="804" w:author="ndhien@cit.udn.vn" w:date="2021-03-24T12:12:00Z">
                <w:rPr>
                  <w:rStyle w:val="Hyperlink"/>
                  <w:noProof/>
                </w:rPr>
              </w:rPrChange>
            </w:rPr>
            <w:fldChar w:fldCharType="begin"/>
          </w:r>
          <w:r w:rsidRPr="00932745" w:rsidDel="008B7B08">
            <w:rPr>
              <w:rStyle w:val="Hyperlink"/>
              <w:noProof/>
              <w:sz w:val="24"/>
              <w:szCs w:val="26"/>
              <w:rPrChange w:id="805" w:author="ndhien@cit.udn.vn" w:date="2021-03-24T12:12:00Z">
                <w:rPr>
                  <w:rStyle w:val="Hyperlink"/>
                  <w:noProof/>
                </w:rPr>
              </w:rPrChange>
            </w:rPr>
            <w:delInstrText xml:space="preserve"> </w:delInstrText>
          </w:r>
          <w:r w:rsidRPr="00932745" w:rsidDel="008B7B08">
            <w:rPr>
              <w:noProof/>
              <w:rPrChange w:id="806" w:author="ndhien@cit.udn.vn" w:date="2021-03-24T12:12:00Z">
                <w:rPr>
                  <w:noProof/>
                </w:rPr>
              </w:rPrChange>
            </w:rPr>
            <w:delInstrText>HYPERLINK \l "_Toc67480324"</w:delInstrText>
          </w:r>
          <w:r w:rsidRPr="00932745" w:rsidDel="008B7B08">
            <w:rPr>
              <w:rStyle w:val="Hyperlink"/>
              <w:noProof/>
              <w:sz w:val="24"/>
              <w:szCs w:val="26"/>
              <w:rPrChange w:id="807" w:author="ndhien@cit.udn.vn" w:date="2021-03-24T12:12:00Z">
                <w:rPr>
                  <w:rStyle w:val="Hyperlink"/>
                  <w:noProof/>
                </w:rPr>
              </w:rPrChange>
            </w:rPr>
            <w:delInstrText xml:space="preserve"> </w:delInstrText>
          </w:r>
          <w:r w:rsidRPr="00932745" w:rsidDel="008B7B08">
            <w:rPr>
              <w:rStyle w:val="Hyperlink"/>
              <w:iCs w:val="0"/>
              <w:noProof/>
              <w:sz w:val="24"/>
              <w:szCs w:val="26"/>
              <w:rPrChange w:id="808" w:author="ndhien@cit.udn.vn" w:date="2021-03-24T12:12:00Z">
                <w:rPr>
                  <w:rStyle w:val="Hyperlink"/>
                  <w:iCs/>
                  <w:noProof/>
                  <w:sz w:val="24"/>
                  <w:szCs w:val="26"/>
                </w:rPr>
              </w:rPrChange>
            </w:rPr>
          </w:r>
          <w:r w:rsidRPr="00932745" w:rsidDel="008B7B08">
            <w:rPr>
              <w:rStyle w:val="Hyperlink"/>
              <w:noProof/>
              <w:sz w:val="24"/>
              <w:szCs w:val="26"/>
              <w:rPrChange w:id="809" w:author="ndhien@cit.udn.vn" w:date="2021-03-24T12:12:00Z">
                <w:rPr>
                  <w:rStyle w:val="Hyperlink"/>
                  <w:noProof/>
                </w:rPr>
              </w:rPrChange>
            </w:rPr>
            <w:fldChar w:fldCharType="separate"/>
          </w:r>
          <w:r w:rsidRPr="00932745" w:rsidDel="008B7B08">
            <w:rPr>
              <w:rStyle w:val="Hyperlink"/>
              <w:noProof/>
              <w:sz w:val="24"/>
              <w:szCs w:val="26"/>
              <w:rPrChange w:id="810" w:author="ndhien@cit.udn.vn" w:date="2021-03-24T12:12:00Z">
                <w:rPr>
                  <w:rStyle w:val="Hyperlink"/>
                  <w:noProof/>
                </w:rPr>
              </w:rPrChange>
            </w:rPr>
            <w:delText>3.</w:delText>
          </w:r>
          <w:r w:rsidRPr="00932745" w:rsidDel="008B7B08">
            <w:rPr>
              <w:noProof/>
              <w:rPrChange w:id="811" w:author="ndhien@cit.udn.vn" w:date="2021-03-24T12:12:00Z">
                <w:rPr>
                  <w:rFonts w:cstheme="minorBidi"/>
                  <w:noProof/>
                </w:rPr>
              </w:rPrChange>
            </w:rPr>
            <w:tab/>
          </w:r>
          <w:r w:rsidRPr="00932745" w:rsidDel="008B7B08">
            <w:rPr>
              <w:rStyle w:val="Hyperlink"/>
              <w:noProof/>
              <w:sz w:val="24"/>
              <w:szCs w:val="26"/>
              <w:rPrChange w:id="812" w:author="ndhien@cit.udn.vn" w:date="2021-03-24T12:12:00Z">
                <w:rPr>
                  <w:rStyle w:val="Hyperlink"/>
                  <w:noProof/>
                </w:rPr>
              </w:rPrChange>
            </w:rPr>
            <w:delText>Kết chương 3</w:delText>
          </w:r>
          <w:r w:rsidRPr="00932745" w:rsidDel="008B7B08">
            <w:rPr>
              <w:noProof/>
              <w:webHidden/>
              <w:rPrChange w:id="813" w:author="ndhien@cit.udn.vn" w:date="2021-03-24T12:12:00Z">
                <w:rPr>
                  <w:noProof/>
                  <w:webHidden/>
                </w:rPr>
              </w:rPrChange>
            </w:rPr>
            <w:tab/>
          </w:r>
          <w:r w:rsidRPr="00932745" w:rsidDel="008B7B08">
            <w:rPr>
              <w:noProof/>
              <w:webHidden/>
              <w:rPrChange w:id="814" w:author="ndhien@cit.udn.vn" w:date="2021-03-24T12:12:00Z">
                <w:rPr>
                  <w:noProof/>
                  <w:webHidden/>
                </w:rPr>
              </w:rPrChange>
            </w:rPr>
            <w:fldChar w:fldCharType="begin"/>
          </w:r>
          <w:r w:rsidRPr="00932745" w:rsidDel="008B7B08">
            <w:rPr>
              <w:noProof/>
              <w:webHidden/>
              <w:rPrChange w:id="815" w:author="ndhien@cit.udn.vn" w:date="2021-03-24T12:12:00Z">
                <w:rPr>
                  <w:noProof/>
                  <w:webHidden/>
                </w:rPr>
              </w:rPrChange>
            </w:rPr>
            <w:delInstrText xml:space="preserve"> PAGEREF _Toc67480324 \h </w:delInstrText>
          </w:r>
        </w:del>
      </w:ins>
      <w:del w:id="816" w:author="This PC" w:date="2025-12-04T21:39:00Z">
        <w:r w:rsidRPr="00932745" w:rsidDel="008B7B08">
          <w:rPr>
            <w:noProof/>
            <w:webHidden/>
            <w:rPrChange w:id="817" w:author="ndhien@cit.udn.vn" w:date="2021-03-24T12:12:00Z">
              <w:rPr>
                <w:iCs/>
                <w:noProof/>
                <w:webHidden/>
              </w:rPr>
            </w:rPrChange>
          </w:rPr>
        </w:r>
        <w:r w:rsidRPr="00932745" w:rsidDel="008B7B08">
          <w:rPr>
            <w:noProof/>
            <w:webHidden/>
            <w:rPrChange w:id="818" w:author="ndhien@cit.udn.vn" w:date="2021-03-24T12:12:00Z">
              <w:rPr>
                <w:noProof/>
                <w:webHidden/>
              </w:rPr>
            </w:rPrChange>
          </w:rPr>
          <w:fldChar w:fldCharType="separate"/>
        </w:r>
      </w:del>
      <w:ins w:id="819" w:author="ndhien@cit.udn.vn" w:date="2021-03-24T12:11:00Z">
        <w:del w:id="820" w:author="This PC" w:date="2025-12-04T21:39:00Z">
          <w:r w:rsidRPr="00932745" w:rsidDel="008B7B08">
            <w:rPr>
              <w:noProof/>
              <w:webHidden/>
              <w:rPrChange w:id="821" w:author="ndhien@cit.udn.vn" w:date="2021-03-24T12:12:00Z">
                <w:rPr>
                  <w:noProof/>
                  <w:webHidden/>
                </w:rPr>
              </w:rPrChange>
            </w:rPr>
            <w:delText>4</w:delText>
          </w:r>
          <w:r w:rsidRPr="00932745" w:rsidDel="008B7B08">
            <w:rPr>
              <w:noProof/>
              <w:webHidden/>
              <w:rPrChange w:id="822" w:author="ndhien@cit.udn.vn" w:date="2021-03-24T12:12:00Z">
                <w:rPr>
                  <w:noProof/>
                  <w:webHidden/>
                </w:rPr>
              </w:rPrChange>
            </w:rPr>
            <w:fldChar w:fldCharType="end"/>
          </w:r>
          <w:r w:rsidRPr="00932745" w:rsidDel="008B7B08">
            <w:rPr>
              <w:rStyle w:val="Hyperlink"/>
              <w:noProof/>
              <w:sz w:val="24"/>
              <w:szCs w:val="26"/>
              <w:rPrChange w:id="823" w:author="ndhien@cit.udn.vn" w:date="2021-03-24T12:12:00Z">
                <w:rPr>
                  <w:rStyle w:val="Hyperlink"/>
                  <w:noProof/>
                </w:rPr>
              </w:rPrChange>
            </w:rPr>
            <w:fldChar w:fldCharType="end"/>
          </w:r>
        </w:del>
      </w:ins>
    </w:p>
    <w:p w14:paraId="1EBEDC3D" w14:textId="4065E0E7" w:rsidR="00932745" w:rsidRPr="00932745" w:rsidDel="008B7B08" w:rsidRDefault="00932745" w:rsidP="00793890">
      <w:pPr>
        <w:pStyle w:val="Heading1"/>
        <w:rPr>
          <w:ins w:id="824" w:author="ndhien@cit.udn.vn" w:date="2021-03-24T12:11:00Z"/>
          <w:del w:id="825" w:author="This PC" w:date="2025-12-04T21:39:00Z"/>
          <w:rPrChange w:id="826" w:author="ndhien@cit.udn.vn" w:date="2021-03-24T12:12:00Z">
            <w:rPr>
              <w:ins w:id="827" w:author="ndhien@cit.udn.vn" w:date="2021-03-24T12:11:00Z"/>
              <w:del w:id="828" w:author="This PC" w:date="2025-12-04T21:39:00Z"/>
              <w:rFonts w:asciiTheme="minorHAnsi" w:hAnsiTheme="minorHAnsi" w:cstheme="minorBidi"/>
              <w:b w:val="0"/>
              <w:sz w:val="22"/>
              <w:szCs w:val="22"/>
            </w:rPr>
          </w:rPrChange>
        </w:rPr>
      </w:pPr>
      <w:ins w:id="829" w:author="ndhien@cit.udn.vn" w:date="2021-03-24T12:11:00Z">
        <w:del w:id="830" w:author="This PC" w:date="2025-12-04T21:39:00Z">
          <w:r w:rsidRPr="00932745" w:rsidDel="008B7B08">
            <w:rPr>
              <w:rStyle w:val="Hyperlink"/>
              <w:noProof/>
              <w:sz w:val="24"/>
              <w:rPrChange w:id="831" w:author="ndhien@cit.udn.vn" w:date="2021-03-24T12:12:00Z">
                <w:rPr>
                  <w:rStyle w:val="Hyperlink"/>
                  <w:noProof/>
                  <w:szCs w:val="26"/>
                </w:rPr>
              </w:rPrChange>
            </w:rPr>
            <w:fldChar w:fldCharType="begin"/>
          </w:r>
          <w:r w:rsidRPr="00932745" w:rsidDel="008B7B08">
            <w:rPr>
              <w:rStyle w:val="Hyperlink"/>
              <w:noProof/>
              <w:sz w:val="24"/>
              <w:rPrChange w:id="832" w:author="ndhien@cit.udn.vn" w:date="2021-03-24T12:12:00Z">
                <w:rPr>
                  <w:rStyle w:val="Hyperlink"/>
                  <w:noProof/>
                  <w:szCs w:val="26"/>
                </w:rPr>
              </w:rPrChange>
            </w:rPr>
            <w:delInstrText xml:space="preserve"> </w:delInstrText>
          </w:r>
          <w:r w:rsidRPr="00932745" w:rsidDel="008B7B08">
            <w:delInstrText>HYPERLINK \l "_Toc67480325"</w:delInstrText>
          </w:r>
          <w:r w:rsidRPr="00932745" w:rsidDel="008B7B08">
            <w:rPr>
              <w:rStyle w:val="Hyperlink"/>
              <w:noProof/>
              <w:sz w:val="24"/>
              <w:rPrChange w:id="833" w:author="ndhien@cit.udn.vn" w:date="2021-03-24T12:12:00Z">
                <w:rPr>
                  <w:rStyle w:val="Hyperlink"/>
                  <w:noProof/>
                  <w:szCs w:val="26"/>
                </w:rPr>
              </w:rPrChange>
            </w:rPr>
            <w:delInstrText xml:space="preserve"> </w:delInstrText>
          </w:r>
          <w:r w:rsidRPr="00932745" w:rsidDel="008B7B08">
            <w:rPr>
              <w:rStyle w:val="Hyperlink"/>
              <w:noProof/>
              <w:sz w:val="24"/>
              <w:rPrChange w:id="834" w:author="ndhien@cit.udn.vn" w:date="2021-03-24T12:12:00Z">
                <w:rPr>
                  <w:rStyle w:val="Hyperlink"/>
                  <w:noProof/>
                  <w:sz w:val="24"/>
                </w:rPr>
              </w:rPrChange>
            </w:rPr>
          </w:r>
          <w:r w:rsidRPr="00932745" w:rsidDel="008B7B08">
            <w:rPr>
              <w:rStyle w:val="Hyperlink"/>
              <w:noProof/>
              <w:sz w:val="24"/>
              <w:rPrChange w:id="835" w:author="ndhien@cit.udn.vn" w:date="2021-03-24T12:12:00Z">
                <w:rPr>
                  <w:rStyle w:val="Hyperlink"/>
                  <w:noProof/>
                  <w:szCs w:val="26"/>
                </w:rPr>
              </w:rPrChange>
            </w:rPr>
            <w:fldChar w:fldCharType="separate"/>
          </w:r>
          <w:r w:rsidRPr="00932745" w:rsidDel="008B7B08">
            <w:rPr>
              <w:rStyle w:val="Hyperlink"/>
              <w:noProof/>
              <w:sz w:val="24"/>
              <w:rPrChange w:id="836" w:author="ndhien@cit.udn.vn" w:date="2021-03-24T12:12:00Z">
                <w:rPr>
                  <w:rStyle w:val="Hyperlink"/>
                  <w:noProof/>
                  <w:szCs w:val="26"/>
                </w:rPr>
              </w:rPrChange>
            </w:rPr>
            <w:delText>KẾT LUẬN</w:delText>
          </w:r>
          <w:r w:rsidRPr="00932745" w:rsidDel="008B7B08">
            <w:rPr>
              <w:webHidden/>
            </w:rPr>
            <w:tab/>
          </w:r>
          <w:r w:rsidRPr="000F71F3" w:rsidDel="008B7B08">
            <w:rPr>
              <w:noProof/>
              <w:webHidden/>
            </w:rPr>
            <w:fldChar w:fldCharType="begin"/>
          </w:r>
          <w:r w:rsidRPr="00932745" w:rsidDel="008B7B08">
            <w:rPr>
              <w:webHidden/>
            </w:rPr>
            <w:delInstrText xml:space="preserve"> PAGEREF _Toc67480325 \h </w:delInstrText>
          </w:r>
        </w:del>
      </w:ins>
      <w:del w:id="837" w:author="This PC" w:date="2025-12-04T21:39:00Z">
        <w:r w:rsidRPr="000F71F3" w:rsidDel="008B7B08">
          <w:rPr>
            <w:noProof/>
            <w:webHidden/>
          </w:rPr>
        </w:r>
        <w:r w:rsidRPr="000F71F3" w:rsidDel="008B7B08">
          <w:rPr>
            <w:noProof/>
            <w:webHidden/>
          </w:rPr>
          <w:fldChar w:fldCharType="separate"/>
        </w:r>
      </w:del>
      <w:ins w:id="838" w:author="ndhien@cit.udn.vn" w:date="2021-03-24T12:11:00Z">
        <w:del w:id="839" w:author="This PC" w:date="2025-12-04T21:39:00Z">
          <w:r w:rsidRPr="00932745" w:rsidDel="008B7B08">
            <w:rPr>
              <w:webHidden/>
            </w:rPr>
            <w:delText>5</w:delText>
          </w:r>
          <w:r w:rsidRPr="000F71F3" w:rsidDel="008B7B08">
            <w:rPr>
              <w:noProof/>
              <w:webHidden/>
            </w:rPr>
            <w:fldChar w:fldCharType="end"/>
          </w:r>
          <w:r w:rsidRPr="00932745" w:rsidDel="008B7B08">
            <w:rPr>
              <w:rStyle w:val="Hyperlink"/>
              <w:noProof/>
              <w:sz w:val="24"/>
              <w:rPrChange w:id="840" w:author="ndhien@cit.udn.vn" w:date="2021-03-24T12:12:00Z">
                <w:rPr>
                  <w:rStyle w:val="Hyperlink"/>
                  <w:noProof/>
                  <w:szCs w:val="26"/>
                </w:rPr>
              </w:rPrChange>
            </w:rPr>
            <w:fldChar w:fldCharType="end"/>
          </w:r>
        </w:del>
      </w:ins>
    </w:p>
    <w:p w14:paraId="1B13CAE8" w14:textId="7A7DD1A8" w:rsidR="00932745" w:rsidRPr="00932745" w:rsidDel="008B7B08" w:rsidRDefault="00932745" w:rsidP="00793890">
      <w:pPr>
        <w:pStyle w:val="Heading1"/>
        <w:rPr>
          <w:ins w:id="841" w:author="ndhien@cit.udn.vn" w:date="2021-03-24T12:11:00Z"/>
          <w:del w:id="842" w:author="This PC" w:date="2025-12-04T21:39:00Z"/>
          <w:rPrChange w:id="843" w:author="ndhien@cit.udn.vn" w:date="2021-03-24T12:12:00Z">
            <w:rPr>
              <w:ins w:id="844" w:author="ndhien@cit.udn.vn" w:date="2021-03-24T12:11:00Z"/>
              <w:del w:id="845" w:author="This PC" w:date="2025-12-04T21:39:00Z"/>
              <w:rFonts w:cstheme="minorBidi"/>
            </w:rPr>
          </w:rPrChange>
        </w:rPr>
        <w:pPrChange w:id="846" w:author="This PC" w:date="2025-12-04T21:39:00Z">
          <w:pPr>
            <w:pStyle w:val="TOC2"/>
          </w:pPr>
        </w:pPrChange>
      </w:pPr>
      <w:ins w:id="847" w:author="ndhien@cit.udn.vn" w:date="2021-03-24T12:11:00Z">
        <w:del w:id="848" w:author="This PC" w:date="2025-12-04T21:39:00Z">
          <w:r w:rsidRPr="00932745" w:rsidDel="008B7B08">
            <w:rPr>
              <w:rStyle w:val="Hyperlink"/>
              <w:noProof/>
              <w:sz w:val="24"/>
              <w:szCs w:val="26"/>
              <w:rPrChange w:id="849" w:author="ndhien@cit.udn.vn" w:date="2021-03-24T12:12:00Z">
                <w:rPr>
                  <w:rStyle w:val="Hyperlink"/>
                  <w:noProof/>
                </w:rPr>
              </w:rPrChange>
            </w:rPr>
            <w:fldChar w:fldCharType="begin"/>
          </w:r>
          <w:r w:rsidRPr="00932745" w:rsidDel="008B7B08">
            <w:rPr>
              <w:rStyle w:val="Hyperlink"/>
              <w:noProof/>
              <w:sz w:val="24"/>
              <w:szCs w:val="26"/>
              <w:rPrChange w:id="850" w:author="ndhien@cit.udn.vn" w:date="2021-03-24T12:12:00Z">
                <w:rPr>
                  <w:rStyle w:val="Hyperlink"/>
                  <w:noProof/>
                </w:rPr>
              </w:rPrChange>
            </w:rPr>
            <w:delInstrText xml:space="preserve"> </w:delInstrText>
          </w:r>
          <w:r w:rsidRPr="00932745" w:rsidDel="008B7B08">
            <w:rPr>
              <w:noProof/>
              <w:rPrChange w:id="851" w:author="ndhien@cit.udn.vn" w:date="2021-03-24T12:12:00Z">
                <w:rPr>
                  <w:noProof/>
                </w:rPr>
              </w:rPrChange>
            </w:rPr>
            <w:delInstrText>HYPERLINK \l "_Toc67480326"</w:delInstrText>
          </w:r>
          <w:r w:rsidRPr="00932745" w:rsidDel="008B7B08">
            <w:rPr>
              <w:rStyle w:val="Hyperlink"/>
              <w:noProof/>
              <w:sz w:val="24"/>
              <w:szCs w:val="26"/>
              <w:rPrChange w:id="852" w:author="ndhien@cit.udn.vn" w:date="2021-03-24T12:12:00Z">
                <w:rPr>
                  <w:rStyle w:val="Hyperlink"/>
                  <w:noProof/>
                </w:rPr>
              </w:rPrChange>
            </w:rPr>
            <w:delInstrText xml:space="preserve"> </w:delInstrText>
          </w:r>
          <w:r w:rsidRPr="00932745" w:rsidDel="008B7B08">
            <w:rPr>
              <w:rStyle w:val="Hyperlink"/>
              <w:iCs w:val="0"/>
              <w:noProof/>
              <w:sz w:val="24"/>
              <w:szCs w:val="26"/>
              <w:rPrChange w:id="853" w:author="ndhien@cit.udn.vn" w:date="2021-03-24T12:12:00Z">
                <w:rPr>
                  <w:rStyle w:val="Hyperlink"/>
                  <w:iCs/>
                  <w:noProof/>
                  <w:sz w:val="24"/>
                  <w:szCs w:val="26"/>
                </w:rPr>
              </w:rPrChange>
            </w:rPr>
          </w:r>
          <w:r w:rsidRPr="00932745" w:rsidDel="008B7B08">
            <w:rPr>
              <w:rStyle w:val="Hyperlink"/>
              <w:noProof/>
              <w:sz w:val="24"/>
              <w:szCs w:val="26"/>
              <w:rPrChange w:id="854" w:author="ndhien@cit.udn.vn" w:date="2021-03-24T12:12:00Z">
                <w:rPr>
                  <w:rStyle w:val="Hyperlink"/>
                  <w:noProof/>
                </w:rPr>
              </w:rPrChange>
            </w:rPr>
            <w:fldChar w:fldCharType="separate"/>
          </w:r>
          <w:r w:rsidRPr="00932745" w:rsidDel="008B7B08">
            <w:rPr>
              <w:rStyle w:val="Hyperlink"/>
              <w:b w:val="0"/>
              <w:noProof/>
              <w:sz w:val="24"/>
              <w:szCs w:val="26"/>
              <w:rPrChange w:id="855" w:author="ndhien@cit.udn.vn" w:date="2021-03-24T12:12:00Z">
                <w:rPr>
                  <w:rStyle w:val="Hyperlink"/>
                  <w:b w:val="0"/>
                  <w:noProof/>
                </w:rPr>
              </w:rPrChange>
            </w:rPr>
            <w:delText>1.</w:delText>
          </w:r>
          <w:r w:rsidRPr="00932745" w:rsidDel="008B7B08">
            <w:rPr>
              <w:noProof/>
              <w:rPrChange w:id="856" w:author="ndhien@cit.udn.vn" w:date="2021-03-24T12:12:00Z">
                <w:rPr>
                  <w:rFonts w:cstheme="minorBidi"/>
                  <w:noProof/>
                </w:rPr>
              </w:rPrChange>
            </w:rPr>
            <w:tab/>
          </w:r>
          <w:r w:rsidRPr="00932745" w:rsidDel="008B7B08">
            <w:rPr>
              <w:rStyle w:val="Hyperlink"/>
              <w:b w:val="0"/>
              <w:noProof/>
              <w:sz w:val="24"/>
              <w:szCs w:val="26"/>
              <w:rPrChange w:id="857" w:author="ndhien@cit.udn.vn" w:date="2021-03-24T12:12:00Z">
                <w:rPr>
                  <w:rStyle w:val="Hyperlink"/>
                  <w:b w:val="0"/>
                  <w:noProof/>
                </w:rPr>
              </w:rPrChange>
            </w:rPr>
            <w:delText>Kết quả đạt được</w:delText>
          </w:r>
          <w:r w:rsidRPr="00932745" w:rsidDel="008B7B08">
            <w:rPr>
              <w:noProof/>
              <w:webHidden/>
              <w:rPrChange w:id="858" w:author="ndhien@cit.udn.vn" w:date="2021-03-24T12:12:00Z">
                <w:rPr>
                  <w:noProof/>
                  <w:webHidden/>
                </w:rPr>
              </w:rPrChange>
            </w:rPr>
            <w:tab/>
          </w:r>
          <w:r w:rsidRPr="00932745" w:rsidDel="008B7B08">
            <w:rPr>
              <w:noProof/>
              <w:webHidden/>
              <w:rPrChange w:id="859" w:author="ndhien@cit.udn.vn" w:date="2021-03-24T12:12:00Z">
                <w:rPr>
                  <w:noProof/>
                  <w:webHidden/>
                </w:rPr>
              </w:rPrChange>
            </w:rPr>
            <w:fldChar w:fldCharType="begin"/>
          </w:r>
          <w:r w:rsidRPr="00932745" w:rsidDel="008B7B08">
            <w:rPr>
              <w:noProof/>
              <w:webHidden/>
              <w:rPrChange w:id="860" w:author="ndhien@cit.udn.vn" w:date="2021-03-24T12:12:00Z">
                <w:rPr>
                  <w:noProof/>
                  <w:webHidden/>
                </w:rPr>
              </w:rPrChange>
            </w:rPr>
            <w:delInstrText xml:space="preserve"> PAGEREF _Toc67480326 \h </w:delInstrText>
          </w:r>
        </w:del>
      </w:ins>
      <w:del w:id="861" w:author="This PC" w:date="2025-12-04T21:39:00Z">
        <w:r w:rsidRPr="00932745" w:rsidDel="008B7B08">
          <w:rPr>
            <w:noProof/>
            <w:webHidden/>
            <w:rPrChange w:id="862" w:author="ndhien@cit.udn.vn" w:date="2021-03-24T12:12:00Z">
              <w:rPr>
                <w:iCs/>
                <w:noProof/>
                <w:webHidden/>
              </w:rPr>
            </w:rPrChange>
          </w:rPr>
        </w:r>
        <w:r w:rsidRPr="00932745" w:rsidDel="008B7B08">
          <w:rPr>
            <w:noProof/>
            <w:webHidden/>
            <w:rPrChange w:id="863" w:author="ndhien@cit.udn.vn" w:date="2021-03-24T12:12:00Z">
              <w:rPr>
                <w:noProof/>
                <w:webHidden/>
              </w:rPr>
            </w:rPrChange>
          </w:rPr>
          <w:fldChar w:fldCharType="separate"/>
        </w:r>
      </w:del>
      <w:ins w:id="864" w:author="ndhien@cit.udn.vn" w:date="2021-03-24T12:11:00Z">
        <w:del w:id="865" w:author="This PC" w:date="2025-12-04T21:39:00Z">
          <w:r w:rsidRPr="00932745" w:rsidDel="008B7B08">
            <w:rPr>
              <w:noProof/>
              <w:webHidden/>
              <w:rPrChange w:id="866" w:author="ndhien@cit.udn.vn" w:date="2021-03-24T12:12:00Z">
                <w:rPr>
                  <w:noProof/>
                  <w:webHidden/>
                </w:rPr>
              </w:rPrChange>
            </w:rPr>
            <w:delText>5</w:delText>
          </w:r>
          <w:r w:rsidRPr="00932745" w:rsidDel="008B7B08">
            <w:rPr>
              <w:noProof/>
              <w:webHidden/>
              <w:rPrChange w:id="867" w:author="ndhien@cit.udn.vn" w:date="2021-03-24T12:12:00Z">
                <w:rPr>
                  <w:noProof/>
                  <w:webHidden/>
                </w:rPr>
              </w:rPrChange>
            </w:rPr>
            <w:fldChar w:fldCharType="end"/>
          </w:r>
          <w:r w:rsidRPr="00932745" w:rsidDel="008B7B08">
            <w:rPr>
              <w:rStyle w:val="Hyperlink"/>
              <w:noProof/>
              <w:sz w:val="24"/>
              <w:szCs w:val="26"/>
              <w:rPrChange w:id="868" w:author="ndhien@cit.udn.vn" w:date="2021-03-24T12:12:00Z">
                <w:rPr>
                  <w:rStyle w:val="Hyperlink"/>
                  <w:noProof/>
                </w:rPr>
              </w:rPrChange>
            </w:rPr>
            <w:fldChar w:fldCharType="end"/>
          </w:r>
        </w:del>
      </w:ins>
    </w:p>
    <w:p w14:paraId="615BE957" w14:textId="4FA923D2" w:rsidR="00932745" w:rsidRPr="00932745" w:rsidDel="008B7B08" w:rsidRDefault="00932745" w:rsidP="00793890">
      <w:pPr>
        <w:pStyle w:val="Heading1"/>
        <w:rPr>
          <w:ins w:id="869" w:author="ndhien@cit.udn.vn" w:date="2021-03-24T12:11:00Z"/>
          <w:del w:id="870" w:author="This PC" w:date="2025-12-04T21:39:00Z"/>
          <w:rPrChange w:id="871" w:author="ndhien@cit.udn.vn" w:date="2021-03-24T12:12:00Z">
            <w:rPr>
              <w:ins w:id="872" w:author="ndhien@cit.udn.vn" w:date="2021-03-24T12:11:00Z"/>
              <w:del w:id="873" w:author="This PC" w:date="2025-12-04T21:39:00Z"/>
              <w:rFonts w:cstheme="minorBidi"/>
            </w:rPr>
          </w:rPrChange>
        </w:rPr>
        <w:pPrChange w:id="874" w:author="This PC" w:date="2025-12-04T21:39:00Z">
          <w:pPr>
            <w:pStyle w:val="TOC2"/>
          </w:pPr>
        </w:pPrChange>
      </w:pPr>
      <w:ins w:id="875" w:author="ndhien@cit.udn.vn" w:date="2021-03-24T12:11:00Z">
        <w:del w:id="876" w:author="This PC" w:date="2025-12-04T21:39:00Z">
          <w:r w:rsidRPr="00932745" w:rsidDel="008B7B08">
            <w:rPr>
              <w:rStyle w:val="Hyperlink"/>
              <w:noProof/>
              <w:sz w:val="24"/>
              <w:szCs w:val="26"/>
              <w:rPrChange w:id="877" w:author="ndhien@cit.udn.vn" w:date="2021-03-24T12:12:00Z">
                <w:rPr>
                  <w:rStyle w:val="Hyperlink"/>
                  <w:noProof/>
                </w:rPr>
              </w:rPrChange>
            </w:rPr>
            <w:fldChar w:fldCharType="begin"/>
          </w:r>
          <w:r w:rsidRPr="00932745" w:rsidDel="008B7B08">
            <w:rPr>
              <w:rStyle w:val="Hyperlink"/>
              <w:noProof/>
              <w:sz w:val="24"/>
              <w:szCs w:val="26"/>
              <w:rPrChange w:id="878" w:author="ndhien@cit.udn.vn" w:date="2021-03-24T12:12:00Z">
                <w:rPr>
                  <w:rStyle w:val="Hyperlink"/>
                  <w:noProof/>
                </w:rPr>
              </w:rPrChange>
            </w:rPr>
            <w:delInstrText xml:space="preserve"> </w:delInstrText>
          </w:r>
          <w:r w:rsidRPr="00932745" w:rsidDel="008B7B08">
            <w:rPr>
              <w:noProof/>
              <w:rPrChange w:id="879" w:author="ndhien@cit.udn.vn" w:date="2021-03-24T12:12:00Z">
                <w:rPr>
                  <w:noProof/>
                </w:rPr>
              </w:rPrChange>
            </w:rPr>
            <w:delInstrText>HYPERLINK \l "_Toc67480327"</w:delInstrText>
          </w:r>
          <w:r w:rsidRPr="00932745" w:rsidDel="008B7B08">
            <w:rPr>
              <w:rStyle w:val="Hyperlink"/>
              <w:noProof/>
              <w:sz w:val="24"/>
              <w:szCs w:val="26"/>
              <w:rPrChange w:id="880" w:author="ndhien@cit.udn.vn" w:date="2021-03-24T12:12:00Z">
                <w:rPr>
                  <w:rStyle w:val="Hyperlink"/>
                  <w:noProof/>
                </w:rPr>
              </w:rPrChange>
            </w:rPr>
            <w:delInstrText xml:space="preserve"> </w:delInstrText>
          </w:r>
          <w:r w:rsidRPr="00932745" w:rsidDel="008B7B08">
            <w:rPr>
              <w:rStyle w:val="Hyperlink"/>
              <w:iCs w:val="0"/>
              <w:noProof/>
              <w:sz w:val="24"/>
              <w:szCs w:val="26"/>
              <w:rPrChange w:id="881" w:author="ndhien@cit.udn.vn" w:date="2021-03-24T12:12:00Z">
                <w:rPr>
                  <w:rStyle w:val="Hyperlink"/>
                  <w:iCs/>
                  <w:noProof/>
                  <w:sz w:val="24"/>
                  <w:szCs w:val="26"/>
                </w:rPr>
              </w:rPrChange>
            </w:rPr>
          </w:r>
          <w:r w:rsidRPr="00932745" w:rsidDel="008B7B08">
            <w:rPr>
              <w:rStyle w:val="Hyperlink"/>
              <w:noProof/>
              <w:sz w:val="24"/>
              <w:szCs w:val="26"/>
              <w:rPrChange w:id="882" w:author="ndhien@cit.udn.vn" w:date="2021-03-24T12:12:00Z">
                <w:rPr>
                  <w:rStyle w:val="Hyperlink"/>
                  <w:noProof/>
                </w:rPr>
              </w:rPrChange>
            </w:rPr>
            <w:fldChar w:fldCharType="separate"/>
          </w:r>
          <w:r w:rsidRPr="00932745" w:rsidDel="008B7B08">
            <w:rPr>
              <w:rStyle w:val="Hyperlink"/>
              <w:b w:val="0"/>
              <w:noProof/>
              <w:sz w:val="24"/>
              <w:szCs w:val="26"/>
              <w:rPrChange w:id="883" w:author="ndhien@cit.udn.vn" w:date="2021-03-24T12:12:00Z">
                <w:rPr>
                  <w:rStyle w:val="Hyperlink"/>
                  <w:b w:val="0"/>
                  <w:noProof/>
                </w:rPr>
              </w:rPrChange>
            </w:rPr>
            <w:delText>2.</w:delText>
          </w:r>
          <w:r w:rsidRPr="00932745" w:rsidDel="008B7B08">
            <w:rPr>
              <w:noProof/>
              <w:rPrChange w:id="884" w:author="ndhien@cit.udn.vn" w:date="2021-03-24T12:12:00Z">
                <w:rPr>
                  <w:rFonts w:cstheme="minorBidi"/>
                  <w:noProof/>
                </w:rPr>
              </w:rPrChange>
            </w:rPr>
            <w:tab/>
          </w:r>
          <w:r w:rsidRPr="00932745" w:rsidDel="008B7B08">
            <w:rPr>
              <w:rStyle w:val="Hyperlink"/>
              <w:b w:val="0"/>
              <w:noProof/>
              <w:sz w:val="24"/>
              <w:szCs w:val="26"/>
              <w:rPrChange w:id="885" w:author="ndhien@cit.udn.vn" w:date="2021-03-24T12:12:00Z">
                <w:rPr>
                  <w:rStyle w:val="Hyperlink"/>
                  <w:b w:val="0"/>
                  <w:noProof/>
                </w:rPr>
              </w:rPrChange>
            </w:rPr>
            <w:delText>Hướng nghiên cứu</w:delText>
          </w:r>
          <w:r w:rsidRPr="00932745" w:rsidDel="008B7B08">
            <w:rPr>
              <w:noProof/>
              <w:webHidden/>
              <w:rPrChange w:id="886" w:author="ndhien@cit.udn.vn" w:date="2021-03-24T12:12:00Z">
                <w:rPr>
                  <w:noProof/>
                  <w:webHidden/>
                </w:rPr>
              </w:rPrChange>
            </w:rPr>
            <w:tab/>
          </w:r>
          <w:r w:rsidRPr="00932745" w:rsidDel="008B7B08">
            <w:rPr>
              <w:noProof/>
              <w:webHidden/>
              <w:rPrChange w:id="887" w:author="ndhien@cit.udn.vn" w:date="2021-03-24T12:12:00Z">
                <w:rPr>
                  <w:noProof/>
                  <w:webHidden/>
                </w:rPr>
              </w:rPrChange>
            </w:rPr>
            <w:fldChar w:fldCharType="begin"/>
          </w:r>
          <w:r w:rsidRPr="00932745" w:rsidDel="008B7B08">
            <w:rPr>
              <w:noProof/>
              <w:webHidden/>
              <w:rPrChange w:id="888" w:author="ndhien@cit.udn.vn" w:date="2021-03-24T12:12:00Z">
                <w:rPr>
                  <w:noProof/>
                  <w:webHidden/>
                </w:rPr>
              </w:rPrChange>
            </w:rPr>
            <w:delInstrText xml:space="preserve"> PAGEREF _Toc67480327 \h </w:delInstrText>
          </w:r>
        </w:del>
      </w:ins>
      <w:del w:id="889" w:author="This PC" w:date="2025-12-04T21:39:00Z">
        <w:r w:rsidRPr="00932745" w:rsidDel="008B7B08">
          <w:rPr>
            <w:noProof/>
            <w:webHidden/>
            <w:rPrChange w:id="890" w:author="ndhien@cit.udn.vn" w:date="2021-03-24T12:12:00Z">
              <w:rPr>
                <w:iCs/>
                <w:noProof/>
                <w:webHidden/>
              </w:rPr>
            </w:rPrChange>
          </w:rPr>
        </w:r>
        <w:r w:rsidRPr="00932745" w:rsidDel="008B7B08">
          <w:rPr>
            <w:noProof/>
            <w:webHidden/>
            <w:rPrChange w:id="891" w:author="ndhien@cit.udn.vn" w:date="2021-03-24T12:12:00Z">
              <w:rPr>
                <w:noProof/>
                <w:webHidden/>
              </w:rPr>
            </w:rPrChange>
          </w:rPr>
          <w:fldChar w:fldCharType="separate"/>
        </w:r>
      </w:del>
      <w:ins w:id="892" w:author="ndhien@cit.udn.vn" w:date="2021-03-24T12:11:00Z">
        <w:del w:id="893" w:author="This PC" w:date="2025-12-04T21:39:00Z">
          <w:r w:rsidRPr="00932745" w:rsidDel="008B7B08">
            <w:rPr>
              <w:noProof/>
              <w:webHidden/>
              <w:rPrChange w:id="894" w:author="ndhien@cit.udn.vn" w:date="2021-03-24T12:12:00Z">
                <w:rPr>
                  <w:noProof/>
                  <w:webHidden/>
                </w:rPr>
              </w:rPrChange>
            </w:rPr>
            <w:delText>5</w:delText>
          </w:r>
          <w:r w:rsidRPr="00932745" w:rsidDel="008B7B08">
            <w:rPr>
              <w:noProof/>
              <w:webHidden/>
              <w:rPrChange w:id="895" w:author="ndhien@cit.udn.vn" w:date="2021-03-24T12:12:00Z">
                <w:rPr>
                  <w:noProof/>
                  <w:webHidden/>
                </w:rPr>
              </w:rPrChange>
            </w:rPr>
            <w:fldChar w:fldCharType="end"/>
          </w:r>
          <w:r w:rsidRPr="00932745" w:rsidDel="008B7B08">
            <w:rPr>
              <w:rStyle w:val="Hyperlink"/>
              <w:noProof/>
              <w:sz w:val="24"/>
              <w:szCs w:val="26"/>
              <w:rPrChange w:id="896" w:author="ndhien@cit.udn.vn" w:date="2021-03-24T12:12:00Z">
                <w:rPr>
                  <w:rStyle w:val="Hyperlink"/>
                  <w:noProof/>
                </w:rPr>
              </w:rPrChange>
            </w:rPr>
            <w:fldChar w:fldCharType="end"/>
          </w:r>
        </w:del>
      </w:ins>
    </w:p>
    <w:p w14:paraId="1E139E40" w14:textId="29F04AB7" w:rsidR="00932745" w:rsidRPr="00932745" w:rsidDel="008B7B08" w:rsidRDefault="00932745" w:rsidP="00793890">
      <w:pPr>
        <w:pStyle w:val="Heading1"/>
        <w:rPr>
          <w:ins w:id="897" w:author="ndhien@cit.udn.vn" w:date="2021-03-24T12:11:00Z"/>
          <w:del w:id="898" w:author="This PC" w:date="2025-12-04T21:39:00Z"/>
          <w:rPrChange w:id="899" w:author="ndhien@cit.udn.vn" w:date="2021-03-24T12:12:00Z">
            <w:rPr>
              <w:ins w:id="900" w:author="ndhien@cit.udn.vn" w:date="2021-03-24T12:11:00Z"/>
              <w:del w:id="901" w:author="This PC" w:date="2025-12-04T21:39:00Z"/>
              <w:rFonts w:cstheme="minorBidi"/>
            </w:rPr>
          </w:rPrChange>
        </w:rPr>
        <w:pPrChange w:id="902" w:author="This PC" w:date="2025-12-04T21:39:00Z">
          <w:pPr>
            <w:pStyle w:val="TOC2"/>
          </w:pPr>
        </w:pPrChange>
      </w:pPr>
      <w:ins w:id="903" w:author="ndhien@cit.udn.vn" w:date="2021-03-24T12:11:00Z">
        <w:del w:id="904" w:author="This PC" w:date="2025-12-04T21:39:00Z">
          <w:r w:rsidRPr="00932745" w:rsidDel="008B7B08">
            <w:rPr>
              <w:rStyle w:val="Hyperlink"/>
              <w:noProof/>
              <w:sz w:val="24"/>
              <w:szCs w:val="26"/>
              <w:rPrChange w:id="905" w:author="ndhien@cit.udn.vn" w:date="2021-03-24T12:12:00Z">
                <w:rPr>
                  <w:rStyle w:val="Hyperlink"/>
                  <w:noProof/>
                </w:rPr>
              </w:rPrChange>
            </w:rPr>
            <w:fldChar w:fldCharType="begin"/>
          </w:r>
          <w:r w:rsidRPr="00932745" w:rsidDel="008B7B08">
            <w:rPr>
              <w:rStyle w:val="Hyperlink"/>
              <w:noProof/>
              <w:sz w:val="24"/>
              <w:szCs w:val="26"/>
              <w:rPrChange w:id="906" w:author="ndhien@cit.udn.vn" w:date="2021-03-24T12:12:00Z">
                <w:rPr>
                  <w:rStyle w:val="Hyperlink"/>
                  <w:noProof/>
                </w:rPr>
              </w:rPrChange>
            </w:rPr>
            <w:delInstrText xml:space="preserve"> </w:delInstrText>
          </w:r>
          <w:r w:rsidRPr="00932745" w:rsidDel="008B7B08">
            <w:rPr>
              <w:noProof/>
              <w:rPrChange w:id="907" w:author="ndhien@cit.udn.vn" w:date="2021-03-24T12:12:00Z">
                <w:rPr>
                  <w:noProof/>
                </w:rPr>
              </w:rPrChange>
            </w:rPr>
            <w:delInstrText>HYPERLINK \l "_Toc67480328"</w:delInstrText>
          </w:r>
          <w:r w:rsidRPr="00932745" w:rsidDel="008B7B08">
            <w:rPr>
              <w:rStyle w:val="Hyperlink"/>
              <w:noProof/>
              <w:sz w:val="24"/>
              <w:szCs w:val="26"/>
              <w:rPrChange w:id="908" w:author="ndhien@cit.udn.vn" w:date="2021-03-24T12:12:00Z">
                <w:rPr>
                  <w:rStyle w:val="Hyperlink"/>
                  <w:noProof/>
                </w:rPr>
              </w:rPrChange>
            </w:rPr>
            <w:delInstrText xml:space="preserve"> </w:delInstrText>
          </w:r>
          <w:r w:rsidRPr="00932745" w:rsidDel="008B7B08">
            <w:rPr>
              <w:rStyle w:val="Hyperlink"/>
              <w:iCs w:val="0"/>
              <w:noProof/>
              <w:sz w:val="24"/>
              <w:szCs w:val="26"/>
              <w:rPrChange w:id="909" w:author="ndhien@cit.udn.vn" w:date="2021-03-24T12:12:00Z">
                <w:rPr>
                  <w:rStyle w:val="Hyperlink"/>
                  <w:iCs/>
                  <w:noProof/>
                  <w:sz w:val="24"/>
                  <w:szCs w:val="26"/>
                </w:rPr>
              </w:rPrChange>
            </w:rPr>
          </w:r>
          <w:r w:rsidRPr="00932745" w:rsidDel="008B7B08">
            <w:rPr>
              <w:rStyle w:val="Hyperlink"/>
              <w:noProof/>
              <w:sz w:val="24"/>
              <w:szCs w:val="26"/>
              <w:rPrChange w:id="910" w:author="ndhien@cit.udn.vn" w:date="2021-03-24T12:12:00Z">
                <w:rPr>
                  <w:rStyle w:val="Hyperlink"/>
                  <w:noProof/>
                </w:rPr>
              </w:rPrChange>
            </w:rPr>
            <w:fldChar w:fldCharType="separate"/>
          </w:r>
          <w:r w:rsidRPr="00932745" w:rsidDel="008B7B08">
            <w:rPr>
              <w:rStyle w:val="Hyperlink"/>
              <w:noProof/>
              <w:sz w:val="24"/>
              <w:szCs w:val="26"/>
              <w:rPrChange w:id="911" w:author="ndhien@cit.udn.vn" w:date="2021-03-24T12:12:00Z">
                <w:rPr>
                  <w:rStyle w:val="Hyperlink"/>
                  <w:noProof/>
                </w:rPr>
              </w:rPrChange>
            </w:rPr>
            <w:delText>Với những hạn chế và tồn tại nêu trên, hướng nghiên cứu …dự kiến như sau:</w:delText>
          </w:r>
          <w:r w:rsidRPr="00932745" w:rsidDel="008B7B08">
            <w:rPr>
              <w:noProof/>
              <w:webHidden/>
              <w:rPrChange w:id="912" w:author="ndhien@cit.udn.vn" w:date="2021-03-24T12:12:00Z">
                <w:rPr>
                  <w:noProof/>
                  <w:webHidden/>
                </w:rPr>
              </w:rPrChange>
            </w:rPr>
            <w:tab/>
          </w:r>
          <w:r w:rsidRPr="00932745" w:rsidDel="008B7B08">
            <w:rPr>
              <w:noProof/>
              <w:webHidden/>
              <w:rPrChange w:id="913" w:author="ndhien@cit.udn.vn" w:date="2021-03-24T12:12:00Z">
                <w:rPr>
                  <w:noProof/>
                  <w:webHidden/>
                </w:rPr>
              </w:rPrChange>
            </w:rPr>
            <w:fldChar w:fldCharType="begin"/>
          </w:r>
          <w:r w:rsidRPr="00932745" w:rsidDel="008B7B08">
            <w:rPr>
              <w:noProof/>
              <w:webHidden/>
              <w:rPrChange w:id="914" w:author="ndhien@cit.udn.vn" w:date="2021-03-24T12:12:00Z">
                <w:rPr>
                  <w:noProof/>
                  <w:webHidden/>
                </w:rPr>
              </w:rPrChange>
            </w:rPr>
            <w:delInstrText xml:space="preserve"> PAGEREF _Toc67480328 \h </w:delInstrText>
          </w:r>
        </w:del>
      </w:ins>
      <w:del w:id="915" w:author="This PC" w:date="2025-12-04T21:39:00Z">
        <w:r w:rsidRPr="00932745" w:rsidDel="008B7B08">
          <w:rPr>
            <w:noProof/>
            <w:webHidden/>
            <w:rPrChange w:id="916" w:author="ndhien@cit.udn.vn" w:date="2021-03-24T12:12:00Z">
              <w:rPr>
                <w:iCs/>
                <w:noProof/>
                <w:webHidden/>
              </w:rPr>
            </w:rPrChange>
          </w:rPr>
        </w:r>
        <w:r w:rsidRPr="00932745" w:rsidDel="008B7B08">
          <w:rPr>
            <w:noProof/>
            <w:webHidden/>
            <w:rPrChange w:id="917" w:author="ndhien@cit.udn.vn" w:date="2021-03-24T12:12:00Z">
              <w:rPr>
                <w:noProof/>
                <w:webHidden/>
              </w:rPr>
            </w:rPrChange>
          </w:rPr>
          <w:fldChar w:fldCharType="separate"/>
        </w:r>
      </w:del>
      <w:ins w:id="918" w:author="ndhien@cit.udn.vn" w:date="2021-03-24T12:11:00Z">
        <w:del w:id="919" w:author="This PC" w:date="2025-12-04T21:39:00Z">
          <w:r w:rsidRPr="00932745" w:rsidDel="008B7B08">
            <w:rPr>
              <w:noProof/>
              <w:webHidden/>
              <w:rPrChange w:id="920" w:author="ndhien@cit.udn.vn" w:date="2021-03-24T12:12:00Z">
                <w:rPr>
                  <w:noProof/>
                  <w:webHidden/>
                </w:rPr>
              </w:rPrChange>
            </w:rPr>
            <w:delText>5</w:delText>
          </w:r>
          <w:r w:rsidRPr="00932745" w:rsidDel="008B7B08">
            <w:rPr>
              <w:noProof/>
              <w:webHidden/>
              <w:rPrChange w:id="921" w:author="ndhien@cit.udn.vn" w:date="2021-03-24T12:12:00Z">
                <w:rPr>
                  <w:noProof/>
                  <w:webHidden/>
                </w:rPr>
              </w:rPrChange>
            </w:rPr>
            <w:fldChar w:fldCharType="end"/>
          </w:r>
          <w:r w:rsidRPr="00932745" w:rsidDel="008B7B08">
            <w:rPr>
              <w:rStyle w:val="Hyperlink"/>
              <w:noProof/>
              <w:sz w:val="24"/>
              <w:szCs w:val="26"/>
              <w:rPrChange w:id="922" w:author="ndhien@cit.udn.vn" w:date="2021-03-24T12:12:00Z">
                <w:rPr>
                  <w:rStyle w:val="Hyperlink"/>
                  <w:noProof/>
                </w:rPr>
              </w:rPrChange>
            </w:rPr>
            <w:fldChar w:fldCharType="end"/>
          </w:r>
        </w:del>
      </w:ins>
    </w:p>
    <w:p w14:paraId="71AAC973" w14:textId="7A2E9116" w:rsidR="00932745" w:rsidRPr="00932745" w:rsidDel="008B7B08" w:rsidRDefault="00932745" w:rsidP="00793890">
      <w:pPr>
        <w:pStyle w:val="Heading1"/>
        <w:rPr>
          <w:ins w:id="923" w:author="ndhien@cit.udn.vn" w:date="2021-03-24T12:11:00Z"/>
          <w:del w:id="924" w:author="This PC" w:date="2025-12-04T21:39:00Z"/>
          <w:rPrChange w:id="925" w:author="ndhien@cit.udn.vn" w:date="2021-03-24T12:12:00Z">
            <w:rPr>
              <w:ins w:id="926" w:author="ndhien@cit.udn.vn" w:date="2021-03-24T12:11:00Z"/>
              <w:del w:id="927" w:author="This PC" w:date="2025-12-04T21:39:00Z"/>
              <w:rFonts w:asciiTheme="minorHAnsi" w:hAnsiTheme="minorHAnsi" w:cstheme="minorBidi"/>
              <w:b w:val="0"/>
              <w:sz w:val="22"/>
              <w:szCs w:val="22"/>
            </w:rPr>
          </w:rPrChange>
        </w:rPr>
      </w:pPr>
      <w:ins w:id="928" w:author="ndhien@cit.udn.vn" w:date="2021-03-24T12:11:00Z">
        <w:del w:id="929" w:author="This PC" w:date="2025-12-04T21:39:00Z">
          <w:r w:rsidRPr="00932745" w:rsidDel="008B7B08">
            <w:rPr>
              <w:rStyle w:val="Hyperlink"/>
              <w:noProof/>
              <w:sz w:val="24"/>
              <w:rPrChange w:id="930" w:author="ndhien@cit.udn.vn" w:date="2021-03-24T12:12:00Z">
                <w:rPr>
                  <w:rStyle w:val="Hyperlink"/>
                  <w:noProof/>
                  <w:szCs w:val="26"/>
                </w:rPr>
              </w:rPrChange>
            </w:rPr>
            <w:fldChar w:fldCharType="begin"/>
          </w:r>
          <w:r w:rsidRPr="00932745" w:rsidDel="008B7B08">
            <w:rPr>
              <w:rStyle w:val="Hyperlink"/>
              <w:noProof/>
              <w:sz w:val="24"/>
              <w:rPrChange w:id="931" w:author="ndhien@cit.udn.vn" w:date="2021-03-24T12:12:00Z">
                <w:rPr>
                  <w:rStyle w:val="Hyperlink"/>
                  <w:noProof/>
                  <w:szCs w:val="26"/>
                </w:rPr>
              </w:rPrChange>
            </w:rPr>
            <w:delInstrText xml:space="preserve"> </w:delInstrText>
          </w:r>
          <w:r w:rsidRPr="00932745" w:rsidDel="008B7B08">
            <w:delInstrText>HYPERLINK \l "_Toc67480329"</w:delInstrText>
          </w:r>
          <w:r w:rsidRPr="00932745" w:rsidDel="008B7B08">
            <w:rPr>
              <w:rStyle w:val="Hyperlink"/>
              <w:noProof/>
              <w:sz w:val="24"/>
              <w:rPrChange w:id="932" w:author="ndhien@cit.udn.vn" w:date="2021-03-24T12:12:00Z">
                <w:rPr>
                  <w:rStyle w:val="Hyperlink"/>
                  <w:noProof/>
                  <w:szCs w:val="26"/>
                </w:rPr>
              </w:rPrChange>
            </w:rPr>
            <w:delInstrText xml:space="preserve"> </w:delInstrText>
          </w:r>
          <w:r w:rsidRPr="00932745" w:rsidDel="008B7B08">
            <w:rPr>
              <w:rStyle w:val="Hyperlink"/>
              <w:noProof/>
              <w:sz w:val="24"/>
              <w:rPrChange w:id="933" w:author="ndhien@cit.udn.vn" w:date="2021-03-24T12:12:00Z">
                <w:rPr>
                  <w:rStyle w:val="Hyperlink"/>
                  <w:noProof/>
                  <w:sz w:val="24"/>
                </w:rPr>
              </w:rPrChange>
            </w:rPr>
          </w:r>
          <w:r w:rsidRPr="00932745" w:rsidDel="008B7B08">
            <w:rPr>
              <w:rStyle w:val="Hyperlink"/>
              <w:noProof/>
              <w:sz w:val="24"/>
              <w:rPrChange w:id="934" w:author="ndhien@cit.udn.vn" w:date="2021-03-24T12:12:00Z">
                <w:rPr>
                  <w:rStyle w:val="Hyperlink"/>
                  <w:noProof/>
                  <w:szCs w:val="26"/>
                </w:rPr>
              </w:rPrChange>
            </w:rPr>
            <w:fldChar w:fldCharType="separate"/>
          </w:r>
          <w:r w:rsidRPr="00932745" w:rsidDel="008B7B08">
            <w:rPr>
              <w:rStyle w:val="Hyperlink"/>
              <w:noProof/>
              <w:sz w:val="24"/>
              <w:rPrChange w:id="935" w:author="ndhien@cit.udn.vn" w:date="2021-03-24T12:12:00Z">
                <w:rPr>
                  <w:rStyle w:val="Hyperlink"/>
                  <w:noProof/>
                  <w:szCs w:val="26"/>
                </w:rPr>
              </w:rPrChange>
            </w:rPr>
            <w:delText>PHỤ LỤC</w:delText>
          </w:r>
          <w:r w:rsidRPr="00932745" w:rsidDel="008B7B08">
            <w:rPr>
              <w:webHidden/>
            </w:rPr>
            <w:tab/>
          </w:r>
          <w:r w:rsidRPr="000F71F3" w:rsidDel="008B7B08">
            <w:rPr>
              <w:noProof/>
              <w:webHidden/>
            </w:rPr>
            <w:fldChar w:fldCharType="begin"/>
          </w:r>
          <w:r w:rsidRPr="00932745" w:rsidDel="008B7B08">
            <w:rPr>
              <w:webHidden/>
            </w:rPr>
            <w:delInstrText xml:space="preserve"> PAGEREF _Toc67480329 \h </w:delInstrText>
          </w:r>
        </w:del>
      </w:ins>
      <w:del w:id="936" w:author="This PC" w:date="2025-12-04T21:39:00Z">
        <w:r w:rsidRPr="000F71F3" w:rsidDel="008B7B08">
          <w:rPr>
            <w:noProof/>
            <w:webHidden/>
          </w:rPr>
        </w:r>
        <w:r w:rsidRPr="000F71F3" w:rsidDel="008B7B08">
          <w:rPr>
            <w:noProof/>
            <w:webHidden/>
          </w:rPr>
          <w:fldChar w:fldCharType="separate"/>
        </w:r>
      </w:del>
      <w:ins w:id="937" w:author="ndhien@cit.udn.vn" w:date="2021-03-24T12:11:00Z">
        <w:del w:id="938" w:author="This PC" w:date="2025-12-04T21:39:00Z">
          <w:r w:rsidRPr="00932745" w:rsidDel="008B7B08">
            <w:rPr>
              <w:webHidden/>
            </w:rPr>
            <w:delText>i</w:delText>
          </w:r>
          <w:r w:rsidRPr="000F71F3" w:rsidDel="008B7B08">
            <w:rPr>
              <w:noProof/>
              <w:webHidden/>
            </w:rPr>
            <w:fldChar w:fldCharType="end"/>
          </w:r>
          <w:r w:rsidRPr="00932745" w:rsidDel="008B7B08">
            <w:rPr>
              <w:rStyle w:val="Hyperlink"/>
              <w:noProof/>
              <w:sz w:val="24"/>
              <w:rPrChange w:id="939" w:author="ndhien@cit.udn.vn" w:date="2021-03-24T12:12:00Z">
                <w:rPr>
                  <w:rStyle w:val="Hyperlink"/>
                  <w:noProof/>
                  <w:szCs w:val="26"/>
                </w:rPr>
              </w:rPrChange>
            </w:rPr>
            <w:fldChar w:fldCharType="end"/>
          </w:r>
        </w:del>
      </w:ins>
    </w:p>
    <w:p w14:paraId="7E5BC7F2" w14:textId="278EE29E" w:rsidR="00F83E27" w:rsidRPr="00932745" w:rsidDel="008B7B08" w:rsidRDefault="00F83E27" w:rsidP="00793890">
      <w:pPr>
        <w:pStyle w:val="Heading1"/>
        <w:rPr>
          <w:del w:id="940" w:author="This PC" w:date="2025-12-04T21:39:00Z"/>
          <w:rPrChange w:id="941" w:author="ndhien@cit.udn.vn" w:date="2021-03-24T12:12:00Z">
            <w:rPr>
              <w:del w:id="942" w:author="This PC" w:date="2025-12-04T21:39:00Z"/>
              <w:rFonts w:asciiTheme="minorHAnsi" w:hAnsiTheme="minorHAnsi" w:cstheme="minorBidi"/>
              <w:b w:val="0"/>
              <w:sz w:val="22"/>
              <w:szCs w:val="22"/>
            </w:rPr>
          </w:rPrChange>
        </w:rPr>
      </w:pPr>
      <w:del w:id="943" w:author="This PC" w:date="2025-12-04T21:39:00Z">
        <w:r w:rsidRPr="00932745" w:rsidDel="008B7B08">
          <w:rPr>
            <w:rStyle w:val="Hyperlink"/>
            <w:noProof/>
            <w:sz w:val="24"/>
            <w:rPrChange w:id="944" w:author="ndhien@cit.udn.vn" w:date="2021-03-24T12:12:00Z">
              <w:rPr>
                <w:rStyle w:val="Hyperlink"/>
                <w:noProof/>
                <w:szCs w:val="26"/>
              </w:rPr>
            </w:rPrChange>
          </w:rPr>
          <w:fldChar w:fldCharType="begin"/>
        </w:r>
        <w:r w:rsidRPr="00932745" w:rsidDel="008B7B08">
          <w:rPr>
            <w:rStyle w:val="Hyperlink"/>
            <w:noProof/>
            <w:sz w:val="24"/>
            <w:rPrChange w:id="945" w:author="ndhien@cit.udn.vn" w:date="2021-03-24T12:12:00Z">
              <w:rPr>
                <w:rStyle w:val="Hyperlink"/>
                <w:noProof/>
                <w:szCs w:val="26"/>
              </w:rPr>
            </w:rPrChange>
          </w:rPr>
          <w:delInstrText xml:space="preserve"> </w:delInstrText>
        </w:r>
        <w:r w:rsidRPr="00932745" w:rsidDel="008B7B08">
          <w:delInstrText>HYPERLINK \l "_Toc67479789"</w:delInstrText>
        </w:r>
        <w:r w:rsidRPr="00932745" w:rsidDel="008B7B08">
          <w:rPr>
            <w:rStyle w:val="Hyperlink"/>
            <w:noProof/>
            <w:sz w:val="24"/>
            <w:rPrChange w:id="946" w:author="ndhien@cit.udn.vn" w:date="2021-03-24T12:12:00Z">
              <w:rPr>
                <w:rStyle w:val="Hyperlink"/>
                <w:noProof/>
                <w:szCs w:val="26"/>
              </w:rPr>
            </w:rPrChange>
          </w:rPr>
          <w:delInstrText xml:space="preserve"> </w:delInstrText>
        </w:r>
        <w:r w:rsidRPr="00932745" w:rsidDel="008B7B08">
          <w:rPr>
            <w:rStyle w:val="Hyperlink"/>
            <w:noProof/>
            <w:sz w:val="24"/>
            <w:rPrChange w:id="947" w:author="ndhien@cit.udn.vn" w:date="2021-03-24T12:12:00Z">
              <w:rPr>
                <w:rStyle w:val="Hyperlink"/>
                <w:noProof/>
                <w:sz w:val="24"/>
              </w:rPr>
            </w:rPrChange>
          </w:rPr>
        </w:r>
        <w:r w:rsidRPr="00932745" w:rsidDel="008B7B08">
          <w:rPr>
            <w:rStyle w:val="Hyperlink"/>
            <w:noProof/>
            <w:sz w:val="24"/>
            <w:rPrChange w:id="948" w:author="ndhien@cit.udn.vn" w:date="2021-03-24T12:12:00Z">
              <w:rPr>
                <w:rStyle w:val="Hyperlink"/>
                <w:noProof/>
                <w:szCs w:val="26"/>
              </w:rPr>
            </w:rPrChange>
          </w:rPr>
          <w:fldChar w:fldCharType="separate"/>
        </w:r>
      </w:del>
      <w:ins w:id="949" w:author="ndhien@cit.udn.vn" w:date="2021-03-24T12:11:00Z">
        <w:del w:id="950" w:author="This PC" w:date="2025-12-04T21:39:00Z">
          <w:r w:rsidR="00932745" w:rsidRPr="00932745" w:rsidDel="008B7B08">
            <w:rPr>
              <w:rStyle w:val="Hyperlink"/>
              <w:bCs/>
              <w:sz w:val="24"/>
            </w:rPr>
            <w:delText>Error! Hyperlink reference not valid.</w:delText>
          </w:r>
        </w:del>
      </w:ins>
      <w:del w:id="951" w:author="This PC" w:date="2025-12-04T21:39:00Z">
        <w:r w:rsidRPr="00932745" w:rsidDel="008B7B08">
          <w:rPr>
            <w:rStyle w:val="Hyperlink"/>
            <w:noProof/>
            <w:sz w:val="24"/>
            <w:rPrChange w:id="952" w:author="ndhien@cit.udn.vn" w:date="2021-03-24T12:12:00Z">
              <w:rPr>
                <w:rStyle w:val="Hyperlink"/>
                <w:noProof/>
                <w:szCs w:val="26"/>
              </w:rPr>
            </w:rPrChange>
          </w:rPr>
          <w:delText>ABC</w:delText>
        </w:r>
        <w:r w:rsidRPr="00932745" w:rsidDel="008B7B08">
          <w:rPr>
            <w:webHidden/>
          </w:rPr>
          <w:tab/>
        </w:r>
        <w:r w:rsidRPr="000F71F3" w:rsidDel="008B7B08">
          <w:rPr>
            <w:noProof/>
            <w:webHidden/>
          </w:rPr>
          <w:fldChar w:fldCharType="begin"/>
        </w:r>
        <w:r w:rsidRPr="00932745" w:rsidDel="008B7B08">
          <w:rPr>
            <w:webHidden/>
          </w:rPr>
          <w:delInstrText xml:space="preserve"> PAGEREF _Toc67479789 \h </w:delInstrText>
        </w:r>
        <w:r w:rsidRPr="000F71F3" w:rsidDel="008B7B08">
          <w:rPr>
            <w:noProof/>
            <w:webHidden/>
          </w:rPr>
        </w:r>
        <w:r w:rsidRPr="000F71F3" w:rsidDel="008B7B08">
          <w:rPr>
            <w:noProof/>
            <w:webHidden/>
          </w:rPr>
          <w:fldChar w:fldCharType="separate"/>
        </w:r>
        <w:r w:rsidRPr="00932745" w:rsidDel="008B7B08">
          <w:rPr>
            <w:webHidden/>
          </w:rPr>
          <w:delText>iv</w:delText>
        </w:r>
        <w:r w:rsidRPr="000F71F3" w:rsidDel="008B7B08">
          <w:rPr>
            <w:noProof/>
            <w:webHidden/>
          </w:rPr>
          <w:fldChar w:fldCharType="end"/>
        </w:r>
        <w:r w:rsidRPr="00932745" w:rsidDel="008B7B08">
          <w:rPr>
            <w:rStyle w:val="Hyperlink"/>
            <w:noProof/>
            <w:sz w:val="24"/>
            <w:rPrChange w:id="953" w:author="ndhien@cit.udn.vn" w:date="2021-03-24T12:12:00Z">
              <w:rPr>
                <w:rStyle w:val="Hyperlink"/>
                <w:noProof/>
                <w:szCs w:val="26"/>
              </w:rPr>
            </w:rPrChange>
          </w:rPr>
          <w:fldChar w:fldCharType="end"/>
        </w:r>
      </w:del>
    </w:p>
    <w:p w14:paraId="22127D10" w14:textId="485E0B16" w:rsidR="00F83E27" w:rsidRPr="00932745" w:rsidDel="008B7B08" w:rsidRDefault="00F83E27" w:rsidP="00793890">
      <w:pPr>
        <w:pStyle w:val="Heading1"/>
        <w:rPr>
          <w:del w:id="954" w:author="This PC" w:date="2025-12-04T21:39:00Z"/>
          <w:rPrChange w:id="955" w:author="ndhien@cit.udn.vn" w:date="2021-03-24T12:12:00Z">
            <w:rPr>
              <w:del w:id="956" w:author="This PC" w:date="2025-12-04T21:39:00Z"/>
              <w:rFonts w:asciiTheme="minorHAnsi" w:hAnsiTheme="minorHAnsi" w:cstheme="minorBidi"/>
              <w:b w:val="0"/>
              <w:sz w:val="22"/>
              <w:szCs w:val="22"/>
            </w:rPr>
          </w:rPrChange>
        </w:rPr>
      </w:pPr>
      <w:del w:id="957" w:author="This PC" w:date="2025-12-04T21:39:00Z">
        <w:r w:rsidRPr="00932745" w:rsidDel="008B7B08">
          <w:rPr>
            <w:rStyle w:val="Hyperlink"/>
            <w:noProof/>
            <w:sz w:val="24"/>
            <w:rPrChange w:id="958" w:author="ndhien@cit.udn.vn" w:date="2021-03-24T12:12:00Z">
              <w:rPr>
                <w:rStyle w:val="Hyperlink"/>
                <w:noProof/>
                <w:szCs w:val="26"/>
              </w:rPr>
            </w:rPrChange>
          </w:rPr>
          <w:fldChar w:fldCharType="begin"/>
        </w:r>
        <w:r w:rsidRPr="00932745" w:rsidDel="008B7B08">
          <w:rPr>
            <w:rStyle w:val="Hyperlink"/>
            <w:noProof/>
            <w:sz w:val="24"/>
            <w:rPrChange w:id="959" w:author="ndhien@cit.udn.vn" w:date="2021-03-24T12:12:00Z">
              <w:rPr>
                <w:rStyle w:val="Hyperlink"/>
                <w:noProof/>
                <w:szCs w:val="26"/>
              </w:rPr>
            </w:rPrChange>
          </w:rPr>
          <w:delInstrText xml:space="preserve"> </w:delInstrText>
        </w:r>
        <w:r w:rsidRPr="00932745" w:rsidDel="008B7B08">
          <w:delInstrText>HYPERLINK \l "_Toc67479790"</w:delInstrText>
        </w:r>
        <w:r w:rsidRPr="00932745" w:rsidDel="008B7B08">
          <w:rPr>
            <w:rStyle w:val="Hyperlink"/>
            <w:noProof/>
            <w:sz w:val="24"/>
            <w:rPrChange w:id="960" w:author="ndhien@cit.udn.vn" w:date="2021-03-24T12:12:00Z">
              <w:rPr>
                <w:rStyle w:val="Hyperlink"/>
                <w:noProof/>
                <w:szCs w:val="26"/>
              </w:rPr>
            </w:rPrChange>
          </w:rPr>
          <w:delInstrText xml:space="preserve"> </w:delInstrText>
        </w:r>
        <w:r w:rsidRPr="00932745" w:rsidDel="008B7B08">
          <w:rPr>
            <w:rStyle w:val="Hyperlink"/>
            <w:noProof/>
            <w:sz w:val="24"/>
            <w:rPrChange w:id="961" w:author="ndhien@cit.udn.vn" w:date="2021-03-24T12:12:00Z">
              <w:rPr>
                <w:rStyle w:val="Hyperlink"/>
                <w:noProof/>
                <w:sz w:val="24"/>
              </w:rPr>
            </w:rPrChange>
          </w:rPr>
        </w:r>
        <w:r w:rsidRPr="00932745" w:rsidDel="008B7B08">
          <w:rPr>
            <w:rStyle w:val="Hyperlink"/>
            <w:noProof/>
            <w:sz w:val="24"/>
            <w:rPrChange w:id="962" w:author="ndhien@cit.udn.vn" w:date="2021-03-24T12:12:00Z">
              <w:rPr>
                <w:rStyle w:val="Hyperlink"/>
                <w:noProof/>
                <w:szCs w:val="26"/>
              </w:rPr>
            </w:rPrChange>
          </w:rPr>
          <w:fldChar w:fldCharType="separate"/>
        </w:r>
      </w:del>
      <w:ins w:id="963" w:author="ndhien@cit.udn.vn" w:date="2021-03-24T12:11:00Z">
        <w:del w:id="964" w:author="This PC" w:date="2025-12-04T21:39:00Z">
          <w:r w:rsidR="00932745" w:rsidRPr="00932745" w:rsidDel="008B7B08">
            <w:rPr>
              <w:rStyle w:val="Hyperlink"/>
              <w:bCs/>
              <w:sz w:val="24"/>
            </w:rPr>
            <w:delText>Error! Hyperlink reference not valid.</w:delText>
          </w:r>
        </w:del>
      </w:ins>
      <w:del w:id="965" w:author="This PC" w:date="2025-12-04T21:39:00Z">
        <w:r w:rsidRPr="00932745" w:rsidDel="008B7B08">
          <w:rPr>
            <w:rStyle w:val="Hyperlink"/>
            <w:noProof/>
            <w:sz w:val="24"/>
            <w:rPrChange w:id="966" w:author="ndhien@cit.udn.vn" w:date="2021-03-24T12:12:00Z">
              <w:rPr>
                <w:rStyle w:val="Hyperlink"/>
                <w:noProof/>
                <w:szCs w:val="26"/>
              </w:rPr>
            </w:rPrChange>
          </w:rPr>
          <w:delText>DANH MỤC CÁC TỪ VIẾT TẮT</w:delText>
        </w:r>
        <w:r w:rsidRPr="00932745" w:rsidDel="008B7B08">
          <w:rPr>
            <w:webHidden/>
          </w:rPr>
          <w:tab/>
        </w:r>
        <w:r w:rsidRPr="000F71F3" w:rsidDel="008B7B08">
          <w:rPr>
            <w:noProof/>
            <w:webHidden/>
          </w:rPr>
          <w:fldChar w:fldCharType="begin"/>
        </w:r>
        <w:r w:rsidRPr="00932745" w:rsidDel="008B7B08">
          <w:rPr>
            <w:webHidden/>
          </w:rPr>
          <w:delInstrText xml:space="preserve"> PAGEREF _Toc67479790 \h </w:delInstrText>
        </w:r>
        <w:r w:rsidRPr="000F71F3" w:rsidDel="008B7B08">
          <w:rPr>
            <w:noProof/>
            <w:webHidden/>
          </w:rPr>
        </w:r>
        <w:r w:rsidRPr="000F71F3" w:rsidDel="008B7B08">
          <w:rPr>
            <w:noProof/>
            <w:webHidden/>
          </w:rPr>
          <w:fldChar w:fldCharType="separate"/>
        </w:r>
        <w:r w:rsidRPr="00932745" w:rsidDel="008B7B08">
          <w:rPr>
            <w:webHidden/>
          </w:rPr>
          <w:delText>vii</w:delText>
        </w:r>
        <w:r w:rsidRPr="000F71F3" w:rsidDel="008B7B08">
          <w:rPr>
            <w:noProof/>
            <w:webHidden/>
          </w:rPr>
          <w:fldChar w:fldCharType="end"/>
        </w:r>
        <w:r w:rsidRPr="00932745" w:rsidDel="008B7B08">
          <w:rPr>
            <w:rStyle w:val="Hyperlink"/>
            <w:noProof/>
            <w:sz w:val="24"/>
            <w:rPrChange w:id="967" w:author="ndhien@cit.udn.vn" w:date="2021-03-24T12:12:00Z">
              <w:rPr>
                <w:rStyle w:val="Hyperlink"/>
                <w:noProof/>
                <w:szCs w:val="26"/>
              </w:rPr>
            </w:rPrChange>
          </w:rPr>
          <w:fldChar w:fldCharType="end"/>
        </w:r>
      </w:del>
    </w:p>
    <w:p w14:paraId="3A5482E3" w14:textId="19B20FEF" w:rsidR="00F83E27" w:rsidRPr="00932745" w:rsidDel="008B7B08" w:rsidRDefault="00F83E27" w:rsidP="00793890">
      <w:pPr>
        <w:pStyle w:val="Heading1"/>
        <w:rPr>
          <w:del w:id="968" w:author="This PC" w:date="2025-12-04T21:39:00Z"/>
          <w:rPrChange w:id="969" w:author="ndhien@cit.udn.vn" w:date="2021-03-24T12:12:00Z">
            <w:rPr>
              <w:del w:id="970" w:author="This PC" w:date="2025-12-04T21:39:00Z"/>
              <w:rFonts w:asciiTheme="minorHAnsi" w:hAnsiTheme="minorHAnsi" w:cstheme="minorBidi"/>
              <w:b w:val="0"/>
              <w:sz w:val="22"/>
              <w:szCs w:val="22"/>
            </w:rPr>
          </w:rPrChange>
        </w:rPr>
      </w:pPr>
      <w:del w:id="971" w:author="This PC" w:date="2025-12-04T21:39:00Z">
        <w:r w:rsidRPr="00932745" w:rsidDel="008B7B08">
          <w:rPr>
            <w:rStyle w:val="Hyperlink"/>
            <w:noProof/>
            <w:sz w:val="24"/>
            <w:rPrChange w:id="972" w:author="ndhien@cit.udn.vn" w:date="2021-03-24T12:12:00Z">
              <w:rPr>
                <w:rStyle w:val="Hyperlink"/>
                <w:noProof/>
                <w:szCs w:val="26"/>
              </w:rPr>
            </w:rPrChange>
          </w:rPr>
          <w:fldChar w:fldCharType="begin"/>
        </w:r>
        <w:r w:rsidRPr="00932745" w:rsidDel="008B7B08">
          <w:rPr>
            <w:rStyle w:val="Hyperlink"/>
            <w:noProof/>
            <w:sz w:val="24"/>
            <w:rPrChange w:id="973" w:author="ndhien@cit.udn.vn" w:date="2021-03-24T12:12:00Z">
              <w:rPr>
                <w:rStyle w:val="Hyperlink"/>
                <w:noProof/>
                <w:szCs w:val="26"/>
              </w:rPr>
            </w:rPrChange>
          </w:rPr>
          <w:delInstrText xml:space="preserve"> </w:delInstrText>
        </w:r>
        <w:r w:rsidRPr="00932745" w:rsidDel="008B7B08">
          <w:delInstrText>HYPERLINK \l "_Toc67479791"</w:delInstrText>
        </w:r>
        <w:r w:rsidRPr="00932745" w:rsidDel="008B7B08">
          <w:rPr>
            <w:rStyle w:val="Hyperlink"/>
            <w:noProof/>
            <w:sz w:val="24"/>
            <w:rPrChange w:id="974" w:author="ndhien@cit.udn.vn" w:date="2021-03-24T12:12:00Z">
              <w:rPr>
                <w:rStyle w:val="Hyperlink"/>
                <w:noProof/>
                <w:szCs w:val="26"/>
              </w:rPr>
            </w:rPrChange>
          </w:rPr>
          <w:delInstrText xml:space="preserve"> </w:delInstrText>
        </w:r>
        <w:r w:rsidRPr="00932745" w:rsidDel="008B7B08">
          <w:rPr>
            <w:rStyle w:val="Hyperlink"/>
            <w:noProof/>
            <w:sz w:val="24"/>
            <w:rPrChange w:id="975" w:author="ndhien@cit.udn.vn" w:date="2021-03-24T12:12:00Z">
              <w:rPr>
                <w:rStyle w:val="Hyperlink"/>
                <w:noProof/>
                <w:sz w:val="24"/>
              </w:rPr>
            </w:rPrChange>
          </w:rPr>
        </w:r>
        <w:r w:rsidRPr="00932745" w:rsidDel="008B7B08">
          <w:rPr>
            <w:rStyle w:val="Hyperlink"/>
            <w:noProof/>
            <w:sz w:val="24"/>
            <w:rPrChange w:id="976" w:author="ndhien@cit.udn.vn" w:date="2021-03-24T12:12:00Z">
              <w:rPr>
                <w:rStyle w:val="Hyperlink"/>
                <w:noProof/>
                <w:szCs w:val="26"/>
              </w:rPr>
            </w:rPrChange>
          </w:rPr>
          <w:fldChar w:fldCharType="separate"/>
        </w:r>
      </w:del>
      <w:ins w:id="977" w:author="ndhien@cit.udn.vn" w:date="2021-03-24T12:11:00Z">
        <w:del w:id="978" w:author="This PC" w:date="2025-12-04T21:39:00Z">
          <w:r w:rsidR="00932745" w:rsidRPr="00932745" w:rsidDel="008B7B08">
            <w:rPr>
              <w:rStyle w:val="Hyperlink"/>
              <w:bCs/>
              <w:sz w:val="24"/>
            </w:rPr>
            <w:delText>Error! Hyperlink reference not valid.</w:delText>
          </w:r>
        </w:del>
      </w:ins>
      <w:del w:id="979" w:author="This PC" w:date="2025-12-04T21:39:00Z">
        <w:r w:rsidRPr="00932745" w:rsidDel="008B7B08">
          <w:rPr>
            <w:rStyle w:val="Hyperlink"/>
            <w:noProof/>
            <w:sz w:val="24"/>
            <w:rPrChange w:id="980" w:author="ndhien@cit.udn.vn" w:date="2021-03-24T12:12:00Z">
              <w:rPr>
                <w:rStyle w:val="Hyperlink"/>
                <w:noProof/>
                <w:szCs w:val="26"/>
              </w:rPr>
            </w:rPrChange>
          </w:rPr>
          <w:delText>DANH MỤC HÌNH VẼ</w:delText>
        </w:r>
        <w:r w:rsidRPr="00932745" w:rsidDel="008B7B08">
          <w:rPr>
            <w:webHidden/>
          </w:rPr>
          <w:tab/>
        </w:r>
        <w:r w:rsidRPr="000F71F3" w:rsidDel="008B7B08">
          <w:rPr>
            <w:noProof/>
            <w:webHidden/>
          </w:rPr>
          <w:fldChar w:fldCharType="begin"/>
        </w:r>
        <w:r w:rsidRPr="00932745" w:rsidDel="008B7B08">
          <w:rPr>
            <w:webHidden/>
          </w:rPr>
          <w:delInstrText xml:space="preserve"> PAGEREF _Toc67479791 \h </w:delInstrText>
        </w:r>
        <w:r w:rsidRPr="000F71F3" w:rsidDel="008B7B08">
          <w:rPr>
            <w:noProof/>
            <w:webHidden/>
          </w:rPr>
        </w:r>
        <w:r w:rsidRPr="000F71F3" w:rsidDel="008B7B08">
          <w:rPr>
            <w:noProof/>
            <w:webHidden/>
          </w:rPr>
          <w:fldChar w:fldCharType="separate"/>
        </w:r>
        <w:r w:rsidRPr="00932745" w:rsidDel="008B7B08">
          <w:rPr>
            <w:webHidden/>
          </w:rPr>
          <w:delText>viii</w:delText>
        </w:r>
        <w:r w:rsidRPr="000F71F3" w:rsidDel="008B7B08">
          <w:rPr>
            <w:noProof/>
            <w:webHidden/>
          </w:rPr>
          <w:fldChar w:fldCharType="end"/>
        </w:r>
        <w:r w:rsidRPr="00932745" w:rsidDel="008B7B08">
          <w:rPr>
            <w:rStyle w:val="Hyperlink"/>
            <w:noProof/>
            <w:sz w:val="24"/>
            <w:rPrChange w:id="981" w:author="ndhien@cit.udn.vn" w:date="2021-03-24T12:12:00Z">
              <w:rPr>
                <w:rStyle w:val="Hyperlink"/>
                <w:noProof/>
                <w:szCs w:val="26"/>
              </w:rPr>
            </w:rPrChange>
          </w:rPr>
          <w:fldChar w:fldCharType="end"/>
        </w:r>
      </w:del>
    </w:p>
    <w:p w14:paraId="572E2185" w14:textId="4E361E33" w:rsidR="00F83E27" w:rsidRPr="00932745" w:rsidDel="008B7B08" w:rsidRDefault="00F83E27" w:rsidP="00793890">
      <w:pPr>
        <w:pStyle w:val="Heading1"/>
        <w:rPr>
          <w:del w:id="982" w:author="This PC" w:date="2025-12-04T21:39:00Z"/>
          <w:rPrChange w:id="983" w:author="ndhien@cit.udn.vn" w:date="2021-03-24T12:12:00Z">
            <w:rPr>
              <w:del w:id="984" w:author="This PC" w:date="2025-12-04T21:39:00Z"/>
              <w:rFonts w:asciiTheme="minorHAnsi" w:hAnsiTheme="minorHAnsi" w:cstheme="minorBidi"/>
              <w:b w:val="0"/>
              <w:sz w:val="22"/>
              <w:szCs w:val="22"/>
            </w:rPr>
          </w:rPrChange>
        </w:rPr>
      </w:pPr>
      <w:del w:id="985" w:author="This PC" w:date="2025-12-04T21:39:00Z">
        <w:r w:rsidRPr="00932745" w:rsidDel="008B7B08">
          <w:rPr>
            <w:rStyle w:val="Hyperlink"/>
            <w:noProof/>
            <w:sz w:val="24"/>
            <w:rPrChange w:id="986" w:author="ndhien@cit.udn.vn" w:date="2021-03-24T12:12:00Z">
              <w:rPr>
                <w:rStyle w:val="Hyperlink"/>
                <w:noProof/>
                <w:szCs w:val="26"/>
              </w:rPr>
            </w:rPrChange>
          </w:rPr>
          <w:fldChar w:fldCharType="begin"/>
        </w:r>
        <w:r w:rsidRPr="00932745" w:rsidDel="008B7B08">
          <w:rPr>
            <w:rStyle w:val="Hyperlink"/>
            <w:noProof/>
            <w:sz w:val="24"/>
            <w:rPrChange w:id="987" w:author="ndhien@cit.udn.vn" w:date="2021-03-24T12:12:00Z">
              <w:rPr>
                <w:rStyle w:val="Hyperlink"/>
                <w:noProof/>
                <w:szCs w:val="26"/>
              </w:rPr>
            </w:rPrChange>
          </w:rPr>
          <w:delInstrText xml:space="preserve"> </w:delInstrText>
        </w:r>
        <w:r w:rsidRPr="00932745" w:rsidDel="008B7B08">
          <w:delInstrText>HYPERLINK \l "_Toc67479792"</w:delInstrText>
        </w:r>
        <w:r w:rsidRPr="00932745" w:rsidDel="008B7B08">
          <w:rPr>
            <w:rStyle w:val="Hyperlink"/>
            <w:noProof/>
            <w:sz w:val="24"/>
            <w:rPrChange w:id="988" w:author="ndhien@cit.udn.vn" w:date="2021-03-24T12:12:00Z">
              <w:rPr>
                <w:rStyle w:val="Hyperlink"/>
                <w:noProof/>
                <w:szCs w:val="26"/>
              </w:rPr>
            </w:rPrChange>
          </w:rPr>
          <w:delInstrText xml:space="preserve"> </w:delInstrText>
        </w:r>
        <w:r w:rsidRPr="00932745" w:rsidDel="008B7B08">
          <w:rPr>
            <w:rStyle w:val="Hyperlink"/>
            <w:noProof/>
            <w:sz w:val="24"/>
            <w:rPrChange w:id="989" w:author="ndhien@cit.udn.vn" w:date="2021-03-24T12:12:00Z">
              <w:rPr>
                <w:rStyle w:val="Hyperlink"/>
                <w:noProof/>
                <w:sz w:val="24"/>
              </w:rPr>
            </w:rPrChange>
          </w:rPr>
        </w:r>
        <w:r w:rsidRPr="00932745" w:rsidDel="008B7B08">
          <w:rPr>
            <w:rStyle w:val="Hyperlink"/>
            <w:noProof/>
            <w:sz w:val="24"/>
            <w:rPrChange w:id="990" w:author="ndhien@cit.udn.vn" w:date="2021-03-24T12:12:00Z">
              <w:rPr>
                <w:rStyle w:val="Hyperlink"/>
                <w:noProof/>
                <w:szCs w:val="26"/>
              </w:rPr>
            </w:rPrChange>
          </w:rPr>
          <w:fldChar w:fldCharType="separate"/>
        </w:r>
      </w:del>
      <w:ins w:id="991" w:author="ndhien@cit.udn.vn" w:date="2021-03-24T12:11:00Z">
        <w:del w:id="992" w:author="This PC" w:date="2025-12-04T21:39:00Z">
          <w:r w:rsidR="00932745" w:rsidRPr="00932745" w:rsidDel="008B7B08">
            <w:rPr>
              <w:rStyle w:val="Hyperlink"/>
              <w:bCs/>
              <w:sz w:val="24"/>
            </w:rPr>
            <w:delText>Error! Hyperlink reference not valid.</w:delText>
          </w:r>
        </w:del>
      </w:ins>
      <w:del w:id="993" w:author="This PC" w:date="2025-12-04T21:39:00Z">
        <w:r w:rsidRPr="00932745" w:rsidDel="008B7B08">
          <w:rPr>
            <w:rStyle w:val="Hyperlink"/>
            <w:noProof/>
            <w:sz w:val="24"/>
            <w:rPrChange w:id="994" w:author="ndhien@cit.udn.vn" w:date="2021-03-24T12:12:00Z">
              <w:rPr>
                <w:rStyle w:val="Hyperlink"/>
                <w:noProof/>
                <w:szCs w:val="26"/>
              </w:rPr>
            </w:rPrChange>
          </w:rPr>
          <w:delText>MỞ ĐẦU</w:delText>
        </w:r>
        <w:r w:rsidRPr="00932745" w:rsidDel="008B7B08">
          <w:rPr>
            <w:webHidden/>
          </w:rPr>
          <w:tab/>
        </w:r>
        <w:r w:rsidRPr="000F71F3" w:rsidDel="008B7B08">
          <w:rPr>
            <w:noProof/>
            <w:webHidden/>
          </w:rPr>
          <w:fldChar w:fldCharType="begin"/>
        </w:r>
        <w:r w:rsidRPr="00932745" w:rsidDel="008B7B08">
          <w:rPr>
            <w:webHidden/>
          </w:rPr>
          <w:delInstrText xml:space="preserve"> PAGEREF _Toc67479792 \h </w:delInstrText>
        </w:r>
        <w:r w:rsidRPr="000F71F3" w:rsidDel="008B7B08">
          <w:rPr>
            <w:noProof/>
            <w:webHidden/>
          </w:rPr>
        </w:r>
        <w:r w:rsidRPr="000F71F3" w:rsidDel="008B7B08">
          <w:rPr>
            <w:noProof/>
            <w:webHidden/>
          </w:rPr>
          <w:fldChar w:fldCharType="separate"/>
        </w:r>
        <w:r w:rsidRPr="00932745" w:rsidDel="008B7B08">
          <w:rPr>
            <w:webHidden/>
          </w:rPr>
          <w:delText>1</w:delText>
        </w:r>
        <w:r w:rsidRPr="000F71F3" w:rsidDel="008B7B08">
          <w:rPr>
            <w:noProof/>
            <w:webHidden/>
          </w:rPr>
          <w:fldChar w:fldCharType="end"/>
        </w:r>
        <w:r w:rsidRPr="00932745" w:rsidDel="008B7B08">
          <w:rPr>
            <w:rStyle w:val="Hyperlink"/>
            <w:noProof/>
            <w:sz w:val="24"/>
            <w:rPrChange w:id="995" w:author="ndhien@cit.udn.vn" w:date="2021-03-24T12:12:00Z">
              <w:rPr>
                <w:rStyle w:val="Hyperlink"/>
                <w:noProof/>
                <w:szCs w:val="26"/>
              </w:rPr>
            </w:rPrChange>
          </w:rPr>
          <w:fldChar w:fldCharType="end"/>
        </w:r>
      </w:del>
    </w:p>
    <w:p w14:paraId="1FC8CA1A" w14:textId="31628262" w:rsidR="00F83E27" w:rsidRPr="00932745" w:rsidDel="008B7B08" w:rsidRDefault="00F83E27" w:rsidP="00793890">
      <w:pPr>
        <w:pStyle w:val="Heading1"/>
        <w:rPr>
          <w:del w:id="996" w:author="This PC" w:date="2025-12-04T21:39:00Z"/>
          <w:rPrChange w:id="997" w:author="ndhien@cit.udn.vn" w:date="2021-03-24T12:12:00Z">
            <w:rPr>
              <w:del w:id="998" w:author="This PC" w:date="2025-12-04T21:39:00Z"/>
              <w:rFonts w:cstheme="minorBidi"/>
            </w:rPr>
          </w:rPrChange>
        </w:rPr>
        <w:pPrChange w:id="999" w:author="This PC" w:date="2025-12-04T21:39:00Z">
          <w:pPr>
            <w:pStyle w:val="TOC2"/>
          </w:pPr>
        </w:pPrChange>
      </w:pPr>
      <w:del w:id="1000" w:author="This PC" w:date="2025-12-04T21:39:00Z">
        <w:r w:rsidRPr="00932745" w:rsidDel="008B7B08">
          <w:rPr>
            <w:rStyle w:val="Hyperlink"/>
            <w:noProof/>
            <w:sz w:val="24"/>
            <w:szCs w:val="26"/>
            <w:rPrChange w:id="1001" w:author="ndhien@cit.udn.vn" w:date="2021-03-24T12:12:00Z">
              <w:rPr>
                <w:rStyle w:val="Hyperlink"/>
                <w:noProof/>
              </w:rPr>
            </w:rPrChange>
          </w:rPr>
          <w:fldChar w:fldCharType="begin"/>
        </w:r>
        <w:r w:rsidRPr="00932745" w:rsidDel="008B7B08">
          <w:rPr>
            <w:rStyle w:val="Hyperlink"/>
            <w:noProof/>
            <w:sz w:val="24"/>
            <w:szCs w:val="26"/>
            <w:rPrChange w:id="1002" w:author="ndhien@cit.udn.vn" w:date="2021-03-24T12:12:00Z">
              <w:rPr>
                <w:rStyle w:val="Hyperlink"/>
                <w:noProof/>
              </w:rPr>
            </w:rPrChange>
          </w:rPr>
          <w:delInstrText xml:space="preserve"> </w:delInstrText>
        </w:r>
        <w:r w:rsidRPr="000F71F3" w:rsidDel="008B7B08">
          <w:delInstrText>HYPERLINK \l "_Toc67479793"</w:delInstrText>
        </w:r>
        <w:r w:rsidRPr="00932745" w:rsidDel="008B7B08">
          <w:rPr>
            <w:rStyle w:val="Hyperlink"/>
            <w:noProof/>
            <w:sz w:val="24"/>
            <w:szCs w:val="26"/>
            <w:rPrChange w:id="1003" w:author="ndhien@cit.udn.vn" w:date="2021-03-24T12:12:00Z">
              <w:rPr>
                <w:rStyle w:val="Hyperlink"/>
                <w:noProof/>
              </w:rPr>
            </w:rPrChange>
          </w:rPr>
          <w:delInstrText xml:space="preserve"> </w:delInstrText>
        </w:r>
        <w:r w:rsidRPr="00932745" w:rsidDel="008B7B08">
          <w:rPr>
            <w:rStyle w:val="Hyperlink"/>
            <w:iCs w:val="0"/>
            <w:noProof/>
            <w:sz w:val="24"/>
            <w:szCs w:val="26"/>
            <w:rPrChange w:id="1004" w:author="ndhien@cit.udn.vn" w:date="2021-03-24T12:12:00Z">
              <w:rPr>
                <w:rStyle w:val="Hyperlink"/>
                <w:iCs/>
                <w:noProof/>
                <w:sz w:val="24"/>
                <w:szCs w:val="26"/>
              </w:rPr>
            </w:rPrChange>
          </w:rPr>
        </w:r>
        <w:r w:rsidRPr="00932745" w:rsidDel="008B7B08">
          <w:rPr>
            <w:rStyle w:val="Hyperlink"/>
            <w:noProof/>
            <w:sz w:val="24"/>
            <w:szCs w:val="26"/>
            <w:rPrChange w:id="1005" w:author="ndhien@cit.udn.vn" w:date="2021-03-24T12:12:00Z">
              <w:rPr>
                <w:rStyle w:val="Hyperlink"/>
                <w:noProof/>
              </w:rPr>
            </w:rPrChange>
          </w:rPr>
          <w:fldChar w:fldCharType="separate"/>
        </w:r>
      </w:del>
      <w:ins w:id="1006" w:author="ndhien@cit.udn.vn" w:date="2021-03-24T12:11:00Z">
        <w:del w:id="1007" w:author="This PC" w:date="2025-12-04T21:39:00Z">
          <w:r w:rsidR="00932745" w:rsidRPr="00932745" w:rsidDel="008B7B08">
            <w:rPr>
              <w:rStyle w:val="Hyperlink"/>
              <w:bCs/>
              <w:sz w:val="24"/>
            </w:rPr>
            <w:delText>Error! Hyperlink reference not valid.</w:delText>
          </w:r>
        </w:del>
      </w:ins>
      <w:del w:id="1008" w:author="This PC" w:date="2025-12-04T21:39:00Z">
        <w:r w:rsidRPr="00932745" w:rsidDel="008B7B08">
          <w:rPr>
            <w:rStyle w:val="Hyperlink"/>
            <w:noProof/>
            <w:sz w:val="24"/>
            <w:szCs w:val="26"/>
            <w:rPrChange w:id="1009" w:author="ndhien@cit.udn.vn" w:date="2021-03-24T12:12:00Z">
              <w:rPr>
                <w:rStyle w:val="Hyperlink"/>
                <w:noProof/>
              </w:rPr>
            </w:rPrChange>
          </w:rPr>
          <w:delText>1. Giới thiệu</w:delText>
        </w:r>
        <w:r w:rsidRPr="000F71F3" w:rsidDel="008B7B08">
          <w:rPr>
            <w:webHidden/>
          </w:rPr>
          <w:tab/>
        </w:r>
        <w:r w:rsidRPr="000F71F3" w:rsidDel="008B7B08">
          <w:rPr>
            <w:noProof/>
            <w:webHidden/>
          </w:rPr>
          <w:fldChar w:fldCharType="begin"/>
        </w:r>
        <w:r w:rsidRPr="000F71F3" w:rsidDel="008B7B08">
          <w:rPr>
            <w:webHidden/>
          </w:rPr>
          <w:delInstrText xml:space="preserve"> PAGEREF _Toc67479793 \h </w:delInstrText>
        </w:r>
        <w:r w:rsidRPr="000F71F3" w:rsidDel="008B7B08">
          <w:rPr>
            <w:noProof/>
            <w:webHidden/>
          </w:rPr>
        </w:r>
        <w:r w:rsidRPr="000F71F3" w:rsidDel="008B7B08">
          <w:rPr>
            <w:noProof/>
            <w:webHidden/>
          </w:rPr>
          <w:fldChar w:fldCharType="separate"/>
        </w:r>
        <w:r w:rsidRPr="000F71F3" w:rsidDel="008B7B08">
          <w:rPr>
            <w:webHidden/>
          </w:rPr>
          <w:delText>1</w:delText>
        </w:r>
        <w:r w:rsidRPr="000F71F3" w:rsidDel="008B7B08">
          <w:rPr>
            <w:noProof/>
            <w:webHidden/>
          </w:rPr>
          <w:fldChar w:fldCharType="end"/>
        </w:r>
        <w:r w:rsidRPr="00932745" w:rsidDel="008B7B08">
          <w:rPr>
            <w:rStyle w:val="Hyperlink"/>
            <w:noProof/>
            <w:sz w:val="24"/>
            <w:szCs w:val="26"/>
            <w:rPrChange w:id="1010" w:author="ndhien@cit.udn.vn" w:date="2021-03-24T12:12:00Z">
              <w:rPr>
                <w:rStyle w:val="Hyperlink"/>
                <w:noProof/>
              </w:rPr>
            </w:rPrChange>
          </w:rPr>
          <w:fldChar w:fldCharType="end"/>
        </w:r>
      </w:del>
    </w:p>
    <w:p w14:paraId="74FE18AA" w14:textId="0043E80D" w:rsidR="00F83E27" w:rsidRPr="00932745" w:rsidDel="008B7B08" w:rsidRDefault="00F83E27" w:rsidP="00793890">
      <w:pPr>
        <w:pStyle w:val="Heading1"/>
        <w:rPr>
          <w:del w:id="1011" w:author="This PC" w:date="2025-12-04T21:39:00Z"/>
          <w:rPrChange w:id="1012" w:author="ndhien@cit.udn.vn" w:date="2021-03-24T12:12:00Z">
            <w:rPr>
              <w:del w:id="1013" w:author="This PC" w:date="2025-12-04T21:39:00Z"/>
              <w:rFonts w:cstheme="minorBidi"/>
            </w:rPr>
          </w:rPrChange>
        </w:rPr>
        <w:pPrChange w:id="1014" w:author="This PC" w:date="2025-12-04T21:39:00Z">
          <w:pPr>
            <w:pStyle w:val="TOC2"/>
          </w:pPr>
        </w:pPrChange>
      </w:pPr>
      <w:del w:id="1015" w:author="This PC" w:date="2025-12-04T21:39:00Z">
        <w:r w:rsidRPr="00932745" w:rsidDel="008B7B08">
          <w:rPr>
            <w:rStyle w:val="Hyperlink"/>
            <w:noProof/>
            <w:sz w:val="24"/>
            <w:szCs w:val="26"/>
            <w:rPrChange w:id="1016" w:author="ndhien@cit.udn.vn" w:date="2021-03-24T12:12:00Z">
              <w:rPr>
                <w:rStyle w:val="Hyperlink"/>
                <w:noProof/>
              </w:rPr>
            </w:rPrChange>
          </w:rPr>
          <w:fldChar w:fldCharType="begin"/>
        </w:r>
        <w:r w:rsidRPr="00932745" w:rsidDel="008B7B08">
          <w:rPr>
            <w:rStyle w:val="Hyperlink"/>
            <w:noProof/>
            <w:sz w:val="24"/>
            <w:szCs w:val="26"/>
            <w:rPrChange w:id="1017" w:author="ndhien@cit.udn.vn" w:date="2021-03-24T12:12:00Z">
              <w:rPr>
                <w:rStyle w:val="Hyperlink"/>
                <w:noProof/>
              </w:rPr>
            </w:rPrChange>
          </w:rPr>
          <w:delInstrText xml:space="preserve"> </w:delInstrText>
        </w:r>
        <w:r w:rsidRPr="000F71F3" w:rsidDel="008B7B08">
          <w:delInstrText>HYPERLINK \l "_Toc67479794"</w:delInstrText>
        </w:r>
        <w:r w:rsidRPr="00932745" w:rsidDel="008B7B08">
          <w:rPr>
            <w:rStyle w:val="Hyperlink"/>
            <w:noProof/>
            <w:sz w:val="24"/>
            <w:szCs w:val="26"/>
            <w:rPrChange w:id="1018" w:author="ndhien@cit.udn.vn" w:date="2021-03-24T12:12:00Z">
              <w:rPr>
                <w:rStyle w:val="Hyperlink"/>
                <w:noProof/>
              </w:rPr>
            </w:rPrChange>
          </w:rPr>
          <w:delInstrText xml:space="preserve"> </w:delInstrText>
        </w:r>
        <w:r w:rsidRPr="00932745" w:rsidDel="008B7B08">
          <w:rPr>
            <w:rStyle w:val="Hyperlink"/>
            <w:iCs w:val="0"/>
            <w:noProof/>
            <w:sz w:val="24"/>
            <w:szCs w:val="26"/>
            <w:rPrChange w:id="1019" w:author="ndhien@cit.udn.vn" w:date="2021-03-24T12:12:00Z">
              <w:rPr>
                <w:rStyle w:val="Hyperlink"/>
                <w:iCs/>
                <w:noProof/>
                <w:sz w:val="24"/>
                <w:szCs w:val="26"/>
              </w:rPr>
            </w:rPrChange>
          </w:rPr>
        </w:r>
        <w:r w:rsidRPr="00932745" w:rsidDel="008B7B08">
          <w:rPr>
            <w:rStyle w:val="Hyperlink"/>
            <w:noProof/>
            <w:sz w:val="24"/>
            <w:szCs w:val="26"/>
            <w:rPrChange w:id="1020" w:author="ndhien@cit.udn.vn" w:date="2021-03-24T12:12:00Z">
              <w:rPr>
                <w:rStyle w:val="Hyperlink"/>
                <w:noProof/>
              </w:rPr>
            </w:rPrChange>
          </w:rPr>
          <w:fldChar w:fldCharType="separate"/>
        </w:r>
      </w:del>
      <w:ins w:id="1021" w:author="ndhien@cit.udn.vn" w:date="2021-03-24T12:11:00Z">
        <w:del w:id="1022" w:author="This PC" w:date="2025-12-04T21:39:00Z">
          <w:r w:rsidR="00932745" w:rsidRPr="00932745" w:rsidDel="008B7B08">
            <w:rPr>
              <w:rStyle w:val="Hyperlink"/>
              <w:bCs/>
              <w:sz w:val="24"/>
            </w:rPr>
            <w:delText>Error! Hyperlink reference not valid.</w:delText>
          </w:r>
        </w:del>
      </w:ins>
      <w:del w:id="1023" w:author="This PC" w:date="2025-12-04T21:39:00Z">
        <w:r w:rsidRPr="00932745" w:rsidDel="008B7B08">
          <w:rPr>
            <w:rStyle w:val="Hyperlink"/>
            <w:noProof/>
            <w:sz w:val="24"/>
            <w:szCs w:val="26"/>
            <w:rPrChange w:id="1024" w:author="ndhien@cit.udn.vn" w:date="2021-03-24T12:12:00Z">
              <w:rPr>
                <w:rStyle w:val="Hyperlink"/>
                <w:noProof/>
              </w:rPr>
            </w:rPrChange>
          </w:rPr>
          <w:delText>2. Mục tiêu của đề tài</w:delText>
        </w:r>
        <w:r w:rsidRPr="000F71F3" w:rsidDel="008B7B08">
          <w:rPr>
            <w:webHidden/>
          </w:rPr>
          <w:tab/>
        </w:r>
        <w:r w:rsidRPr="000F71F3" w:rsidDel="008B7B08">
          <w:rPr>
            <w:noProof/>
            <w:webHidden/>
          </w:rPr>
          <w:fldChar w:fldCharType="begin"/>
        </w:r>
        <w:r w:rsidRPr="000F71F3" w:rsidDel="008B7B08">
          <w:rPr>
            <w:webHidden/>
          </w:rPr>
          <w:delInstrText xml:space="preserve"> PAGEREF _Toc67479794 \h </w:delInstrText>
        </w:r>
        <w:r w:rsidRPr="000F71F3" w:rsidDel="008B7B08">
          <w:rPr>
            <w:noProof/>
            <w:webHidden/>
          </w:rPr>
        </w:r>
        <w:r w:rsidRPr="000F71F3" w:rsidDel="008B7B08">
          <w:rPr>
            <w:noProof/>
            <w:webHidden/>
          </w:rPr>
          <w:fldChar w:fldCharType="separate"/>
        </w:r>
        <w:r w:rsidRPr="000F71F3" w:rsidDel="008B7B08">
          <w:rPr>
            <w:webHidden/>
          </w:rPr>
          <w:delText>1</w:delText>
        </w:r>
        <w:r w:rsidRPr="000F71F3" w:rsidDel="008B7B08">
          <w:rPr>
            <w:noProof/>
            <w:webHidden/>
          </w:rPr>
          <w:fldChar w:fldCharType="end"/>
        </w:r>
        <w:r w:rsidRPr="00932745" w:rsidDel="008B7B08">
          <w:rPr>
            <w:rStyle w:val="Hyperlink"/>
            <w:noProof/>
            <w:sz w:val="24"/>
            <w:szCs w:val="26"/>
            <w:rPrChange w:id="1025" w:author="ndhien@cit.udn.vn" w:date="2021-03-24T12:12:00Z">
              <w:rPr>
                <w:rStyle w:val="Hyperlink"/>
                <w:noProof/>
              </w:rPr>
            </w:rPrChange>
          </w:rPr>
          <w:fldChar w:fldCharType="end"/>
        </w:r>
      </w:del>
    </w:p>
    <w:p w14:paraId="53052E10" w14:textId="17D2C3B7" w:rsidR="00F83E27" w:rsidRPr="00932745" w:rsidDel="008B7B08" w:rsidRDefault="00F83E27" w:rsidP="00793890">
      <w:pPr>
        <w:pStyle w:val="Heading1"/>
        <w:rPr>
          <w:del w:id="1026" w:author="This PC" w:date="2025-12-04T21:39:00Z"/>
          <w:rPrChange w:id="1027" w:author="ndhien@cit.udn.vn" w:date="2021-03-24T12:12:00Z">
            <w:rPr>
              <w:del w:id="1028" w:author="This PC" w:date="2025-12-04T21:39:00Z"/>
              <w:rFonts w:cstheme="minorBidi"/>
            </w:rPr>
          </w:rPrChange>
        </w:rPr>
        <w:pPrChange w:id="1029" w:author="This PC" w:date="2025-12-04T21:39:00Z">
          <w:pPr>
            <w:pStyle w:val="TOC2"/>
          </w:pPr>
        </w:pPrChange>
      </w:pPr>
      <w:del w:id="1030" w:author="This PC" w:date="2025-12-04T21:39:00Z">
        <w:r w:rsidRPr="00932745" w:rsidDel="008B7B08">
          <w:rPr>
            <w:rStyle w:val="Hyperlink"/>
            <w:noProof/>
            <w:sz w:val="24"/>
            <w:szCs w:val="26"/>
            <w:rPrChange w:id="1031" w:author="ndhien@cit.udn.vn" w:date="2021-03-24T12:12:00Z">
              <w:rPr>
                <w:rStyle w:val="Hyperlink"/>
                <w:noProof/>
              </w:rPr>
            </w:rPrChange>
          </w:rPr>
          <w:fldChar w:fldCharType="begin"/>
        </w:r>
        <w:r w:rsidRPr="00932745" w:rsidDel="008B7B08">
          <w:rPr>
            <w:rStyle w:val="Hyperlink"/>
            <w:noProof/>
            <w:sz w:val="24"/>
            <w:szCs w:val="26"/>
            <w:rPrChange w:id="1032" w:author="ndhien@cit.udn.vn" w:date="2021-03-24T12:12:00Z">
              <w:rPr>
                <w:rStyle w:val="Hyperlink"/>
                <w:noProof/>
              </w:rPr>
            </w:rPrChange>
          </w:rPr>
          <w:delInstrText xml:space="preserve"> </w:delInstrText>
        </w:r>
        <w:r w:rsidRPr="000F71F3" w:rsidDel="008B7B08">
          <w:delInstrText>HYPERLINK \l "_Toc67479795"</w:delInstrText>
        </w:r>
        <w:r w:rsidRPr="00932745" w:rsidDel="008B7B08">
          <w:rPr>
            <w:rStyle w:val="Hyperlink"/>
            <w:noProof/>
            <w:sz w:val="24"/>
            <w:szCs w:val="26"/>
            <w:rPrChange w:id="1033" w:author="ndhien@cit.udn.vn" w:date="2021-03-24T12:12:00Z">
              <w:rPr>
                <w:rStyle w:val="Hyperlink"/>
                <w:noProof/>
              </w:rPr>
            </w:rPrChange>
          </w:rPr>
          <w:delInstrText xml:space="preserve"> </w:delInstrText>
        </w:r>
        <w:r w:rsidRPr="00932745" w:rsidDel="008B7B08">
          <w:rPr>
            <w:rStyle w:val="Hyperlink"/>
            <w:iCs w:val="0"/>
            <w:noProof/>
            <w:sz w:val="24"/>
            <w:szCs w:val="26"/>
            <w:rPrChange w:id="1034" w:author="ndhien@cit.udn.vn" w:date="2021-03-24T12:12:00Z">
              <w:rPr>
                <w:rStyle w:val="Hyperlink"/>
                <w:iCs/>
                <w:noProof/>
                <w:sz w:val="24"/>
                <w:szCs w:val="26"/>
              </w:rPr>
            </w:rPrChange>
          </w:rPr>
        </w:r>
        <w:r w:rsidRPr="00932745" w:rsidDel="008B7B08">
          <w:rPr>
            <w:rStyle w:val="Hyperlink"/>
            <w:noProof/>
            <w:sz w:val="24"/>
            <w:szCs w:val="26"/>
            <w:rPrChange w:id="1035" w:author="ndhien@cit.udn.vn" w:date="2021-03-24T12:12:00Z">
              <w:rPr>
                <w:rStyle w:val="Hyperlink"/>
                <w:noProof/>
              </w:rPr>
            </w:rPrChange>
          </w:rPr>
          <w:fldChar w:fldCharType="separate"/>
        </w:r>
      </w:del>
      <w:ins w:id="1036" w:author="ndhien@cit.udn.vn" w:date="2021-03-24T12:11:00Z">
        <w:del w:id="1037" w:author="This PC" w:date="2025-12-04T21:39:00Z">
          <w:r w:rsidR="00932745" w:rsidRPr="00932745" w:rsidDel="008B7B08">
            <w:rPr>
              <w:rStyle w:val="Hyperlink"/>
              <w:bCs/>
              <w:sz w:val="24"/>
            </w:rPr>
            <w:delText>Error! Hyperlink reference not valid.</w:delText>
          </w:r>
        </w:del>
      </w:ins>
      <w:del w:id="1038" w:author="This PC" w:date="2025-12-04T21:39:00Z">
        <w:r w:rsidRPr="00932745" w:rsidDel="008B7B08">
          <w:rPr>
            <w:rStyle w:val="Hyperlink"/>
            <w:noProof/>
            <w:sz w:val="24"/>
            <w:szCs w:val="26"/>
            <w:rPrChange w:id="1039" w:author="ndhien@cit.udn.vn" w:date="2021-03-24T12:12:00Z">
              <w:rPr>
                <w:rStyle w:val="Hyperlink"/>
                <w:noProof/>
              </w:rPr>
            </w:rPrChange>
          </w:rPr>
          <w:delText>3.</w:delText>
        </w:r>
        <w:r w:rsidRPr="000F71F3" w:rsidDel="008B7B08">
          <w:rPr>
            <w:webHidden/>
          </w:rPr>
          <w:tab/>
        </w:r>
        <w:r w:rsidRPr="000F71F3" w:rsidDel="008B7B08">
          <w:rPr>
            <w:noProof/>
            <w:webHidden/>
          </w:rPr>
          <w:fldChar w:fldCharType="begin"/>
        </w:r>
        <w:r w:rsidRPr="000F71F3" w:rsidDel="008B7B08">
          <w:rPr>
            <w:webHidden/>
          </w:rPr>
          <w:delInstrText xml:space="preserve"> PAGEREF _Toc67479795 \h </w:delInstrText>
        </w:r>
        <w:r w:rsidRPr="000F71F3" w:rsidDel="008B7B08">
          <w:rPr>
            <w:noProof/>
            <w:webHidden/>
          </w:rPr>
        </w:r>
        <w:r w:rsidRPr="000F71F3" w:rsidDel="008B7B08">
          <w:rPr>
            <w:noProof/>
            <w:webHidden/>
          </w:rPr>
          <w:fldChar w:fldCharType="separate"/>
        </w:r>
        <w:r w:rsidRPr="000F71F3" w:rsidDel="008B7B08">
          <w:rPr>
            <w:webHidden/>
          </w:rPr>
          <w:delText>1</w:delText>
        </w:r>
        <w:r w:rsidRPr="000F71F3" w:rsidDel="008B7B08">
          <w:rPr>
            <w:noProof/>
            <w:webHidden/>
          </w:rPr>
          <w:fldChar w:fldCharType="end"/>
        </w:r>
        <w:r w:rsidRPr="00932745" w:rsidDel="008B7B08">
          <w:rPr>
            <w:rStyle w:val="Hyperlink"/>
            <w:noProof/>
            <w:sz w:val="24"/>
            <w:szCs w:val="26"/>
            <w:rPrChange w:id="1040" w:author="ndhien@cit.udn.vn" w:date="2021-03-24T12:12:00Z">
              <w:rPr>
                <w:rStyle w:val="Hyperlink"/>
                <w:noProof/>
              </w:rPr>
            </w:rPrChange>
          </w:rPr>
          <w:fldChar w:fldCharType="end"/>
        </w:r>
      </w:del>
    </w:p>
    <w:p w14:paraId="08C502D8" w14:textId="4147D793" w:rsidR="00F83E27" w:rsidRPr="00932745" w:rsidDel="008B7B08" w:rsidRDefault="00F83E27" w:rsidP="00793890">
      <w:pPr>
        <w:pStyle w:val="Heading1"/>
        <w:rPr>
          <w:del w:id="1041" w:author="This PC" w:date="2025-12-04T21:39:00Z"/>
          <w:rPrChange w:id="1042" w:author="ndhien@cit.udn.vn" w:date="2021-03-24T12:12:00Z">
            <w:rPr>
              <w:del w:id="1043" w:author="This PC" w:date="2025-12-04T21:39:00Z"/>
              <w:rFonts w:cstheme="minorBidi"/>
            </w:rPr>
          </w:rPrChange>
        </w:rPr>
        <w:pPrChange w:id="1044" w:author="This PC" w:date="2025-12-04T21:39:00Z">
          <w:pPr>
            <w:pStyle w:val="TOC2"/>
          </w:pPr>
        </w:pPrChange>
      </w:pPr>
      <w:del w:id="1045" w:author="This PC" w:date="2025-12-04T21:39:00Z">
        <w:r w:rsidRPr="00932745" w:rsidDel="008B7B08">
          <w:rPr>
            <w:rStyle w:val="Hyperlink"/>
            <w:noProof/>
            <w:sz w:val="24"/>
            <w:szCs w:val="26"/>
            <w:rPrChange w:id="1046" w:author="ndhien@cit.udn.vn" w:date="2021-03-24T12:12:00Z">
              <w:rPr>
                <w:rStyle w:val="Hyperlink"/>
                <w:noProof/>
              </w:rPr>
            </w:rPrChange>
          </w:rPr>
          <w:fldChar w:fldCharType="begin"/>
        </w:r>
        <w:r w:rsidRPr="00932745" w:rsidDel="008B7B08">
          <w:rPr>
            <w:rStyle w:val="Hyperlink"/>
            <w:noProof/>
            <w:sz w:val="24"/>
            <w:szCs w:val="26"/>
            <w:rPrChange w:id="1047" w:author="ndhien@cit.udn.vn" w:date="2021-03-24T12:12:00Z">
              <w:rPr>
                <w:rStyle w:val="Hyperlink"/>
                <w:noProof/>
              </w:rPr>
            </w:rPrChange>
          </w:rPr>
          <w:delInstrText xml:space="preserve"> </w:delInstrText>
        </w:r>
        <w:r w:rsidRPr="000F71F3" w:rsidDel="008B7B08">
          <w:delInstrText>HYPERLINK \l "_Toc67479796"</w:delInstrText>
        </w:r>
        <w:r w:rsidRPr="00932745" w:rsidDel="008B7B08">
          <w:rPr>
            <w:rStyle w:val="Hyperlink"/>
            <w:noProof/>
            <w:sz w:val="24"/>
            <w:szCs w:val="26"/>
            <w:rPrChange w:id="1048" w:author="ndhien@cit.udn.vn" w:date="2021-03-24T12:12:00Z">
              <w:rPr>
                <w:rStyle w:val="Hyperlink"/>
                <w:noProof/>
              </w:rPr>
            </w:rPrChange>
          </w:rPr>
          <w:delInstrText xml:space="preserve"> </w:delInstrText>
        </w:r>
        <w:r w:rsidRPr="00932745" w:rsidDel="008B7B08">
          <w:rPr>
            <w:rStyle w:val="Hyperlink"/>
            <w:iCs w:val="0"/>
            <w:noProof/>
            <w:sz w:val="24"/>
            <w:szCs w:val="26"/>
            <w:rPrChange w:id="1049" w:author="ndhien@cit.udn.vn" w:date="2021-03-24T12:12:00Z">
              <w:rPr>
                <w:rStyle w:val="Hyperlink"/>
                <w:iCs/>
                <w:noProof/>
                <w:sz w:val="24"/>
                <w:szCs w:val="26"/>
              </w:rPr>
            </w:rPrChange>
          </w:rPr>
        </w:r>
        <w:r w:rsidRPr="00932745" w:rsidDel="008B7B08">
          <w:rPr>
            <w:rStyle w:val="Hyperlink"/>
            <w:noProof/>
            <w:sz w:val="24"/>
            <w:szCs w:val="26"/>
            <w:rPrChange w:id="1050" w:author="ndhien@cit.udn.vn" w:date="2021-03-24T12:12:00Z">
              <w:rPr>
                <w:rStyle w:val="Hyperlink"/>
                <w:noProof/>
              </w:rPr>
            </w:rPrChange>
          </w:rPr>
          <w:fldChar w:fldCharType="separate"/>
        </w:r>
      </w:del>
      <w:ins w:id="1051" w:author="ndhien@cit.udn.vn" w:date="2021-03-24T12:11:00Z">
        <w:del w:id="1052" w:author="This PC" w:date="2025-12-04T21:39:00Z">
          <w:r w:rsidR="00932745" w:rsidRPr="00932745" w:rsidDel="008B7B08">
            <w:rPr>
              <w:rStyle w:val="Hyperlink"/>
              <w:bCs/>
              <w:sz w:val="24"/>
            </w:rPr>
            <w:delText>Error! Hyperlink reference not valid.</w:delText>
          </w:r>
        </w:del>
      </w:ins>
      <w:del w:id="1053" w:author="This PC" w:date="2025-12-04T21:39:00Z">
        <w:r w:rsidRPr="00932745" w:rsidDel="008B7B08">
          <w:rPr>
            <w:rStyle w:val="Hyperlink"/>
            <w:noProof/>
            <w:sz w:val="24"/>
            <w:szCs w:val="26"/>
            <w:rPrChange w:id="1054" w:author="ndhien@cit.udn.vn" w:date="2021-03-24T12:12:00Z">
              <w:rPr>
                <w:rStyle w:val="Hyperlink"/>
                <w:noProof/>
              </w:rPr>
            </w:rPrChange>
          </w:rPr>
          <w:delText>Nội dung và kế hoạch thực hiện</w:delText>
        </w:r>
        <w:r w:rsidRPr="000F71F3" w:rsidDel="008B7B08">
          <w:rPr>
            <w:webHidden/>
          </w:rPr>
          <w:tab/>
        </w:r>
        <w:r w:rsidRPr="000F71F3" w:rsidDel="008B7B08">
          <w:rPr>
            <w:noProof/>
            <w:webHidden/>
          </w:rPr>
          <w:fldChar w:fldCharType="begin"/>
        </w:r>
        <w:r w:rsidRPr="000F71F3" w:rsidDel="008B7B08">
          <w:rPr>
            <w:webHidden/>
          </w:rPr>
          <w:delInstrText xml:space="preserve"> PAGEREF _Toc67479796 \h </w:delInstrText>
        </w:r>
        <w:r w:rsidRPr="000F71F3" w:rsidDel="008B7B08">
          <w:rPr>
            <w:noProof/>
            <w:webHidden/>
          </w:rPr>
        </w:r>
        <w:r w:rsidRPr="000F71F3" w:rsidDel="008B7B08">
          <w:rPr>
            <w:noProof/>
            <w:webHidden/>
          </w:rPr>
          <w:fldChar w:fldCharType="separate"/>
        </w:r>
        <w:r w:rsidRPr="000F71F3" w:rsidDel="008B7B08">
          <w:rPr>
            <w:webHidden/>
          </w:rPr>
          <w:delText>1</w:delText>
        </w:r>
        <w:r w:rsidRPr="000F71F3" w:rsidDel="008B7B08">
          <w:rPr>
            <w:noProof/>
            <w:webHidden/>
          </w:rPr>
          <w:fldChar w:fldCharType="end"/>
        </w:r>
        <w:r w:rsidRPr="00932745" w:rsidDel="008B7B08">
          <w:rPr>
            <w:rStyle w:val="Hyperlink"/>
            <w:noProof/>
            <w:sz w:val="24"/>
            <w:szCs w:val="26"/>
            <w:rPrChange w:id="1055" w:author="ndhien@cit.udn.vn" w:date="2021-03-24T12:12:00Z">
              <w:rPr>
                <w:rStyle w:val="Hyperlink"/>
                <w:noProof/>
              </w:rPr>
            </w:rPrChange>
          </w:rPr>
          <w:fldChar w:fldCharType="end"/>
        </w:r>
      </w:del>
    </w:p>
    <w:p w14:paraId="090AC295" w14:textId="489F9B61" w:rsidR="00F83E27" w:rsidRPr="00932745" w:rsidDel="008B7B08" w:rsidRDefault="00F83E27" w:rsidP="00793890">
      <w:pPr>
        <w:pStyle w:val="Heading1"/>
        <w:rPr>
          <w:del w:id="1056" w:author="This PC" w:date="2025-12-04T21:39:00Z"/>
          <w:rPrChange w:id="1057" w:author="ndhien@cit.udn.vn" w:date="2021-03-24T12:12:00Z">
            <w:rPr>
              <w:del w:id="1058" w:author="This PC" w:date="2025-12-04T21:39:00Z"/>
              <w:rFonts w:cstheme="minorBidi"/>
            </w:rPr>
          </w:rPrChange>
        </w:rPr>
        <w:pPrChange w:id="1059" w:author="This PC" w:date="2025-12-04T21:39:00Z">
          <w:pPr>
            <w:pStyle w:val="TOC2"/>
          </w:pPr>
        </w:pPrChange>
      </w:pPr>
      <w:del w:id="1060" w:author="This PC" w:date="2025-12-04T21:39:00Z">
        <w:r w:rsidRPr="00932745" w:rsidDel="008B7B08">
          <w:rPr>
            <w:rStyle w:val="Hyperlink"/>
            <w:noProof/>
            <w:sz w:val="24"/>
            <w:szCs w:val="26"/>
            <w:rPrChange w:id="1061" w:author="ndhien@cit.udn.vn" w:date="2021-03-24T12:12:00Z">
              <w:rPr>
                <w:rStyle w:val="Hyperlink"/>
                <w:noProof/>
              </w:rPr>
            </w:rPrChange>
          </w:rPr>
          <w:fldChar w:fldCharType="begin"/>
        </w:r>
        <w:r w:rsidRPr="00932745" w:rsidDel="008B7B08">
          <w:rPr>
            <w:rStyle w:val="Hyperlink"/>
            <w:noProof/>
            <w:sz w:val="24"/>
            <w:szCs w:val="26"/>
            <w:rPrChange w:id="1062" w:author="ndhien@cit.udn.vn" w:date="2021-03-24T12:12:00Z">
              <w:rPr>
                <w:rStyle w:val="Hyperlink"/>
                <w:noProof/>
              </w:rPr>
            </w:rPrChange>
          </w:rPr>
          <w:delInstrText xml:space="preserve"> </w:delInstrText>
        </w:r>
        <w:r w:rsidRPr="000F71F3" w:rsidDel="008B7B08">
          <w:delInstrText>HYPERLINK \l "_Toc67479797"</w:delInstrText>
        </w:r>
        <w:r w:rsidRPr="00932745" w:rsidDel="008B7B08">
          <w:rPr>
            <w:rStyle w:val="Hyperlink"/>
            <w:noProof/>
            <w:sz w:val="24"/>
            <w:szCs w:val="26"/>
            <w:rPrChange w:id="1063" w:author="ndhien@cit.udn.vn" w:date="2021-03-24T12:12:00Z">
              <w:rPr>
                <w:rStyle w:val="Hyperlink"/>
                <w:noProof/>
              </w:rPr>
            </w:rPrChange>
          </w:rPr>
          <w:delInstrText xml:space="preserve"> </w:delInstrText>
        </w:r>
        <w:r w:rsidRPr="00932745" w:rsidDel="008B7B08">
          <w:rPr>
            <w:rStyle w:val="Hyperlink"/>
            <w:iCs w:val="0"/>
            <w:noProof/>
            <w:sz w:val="24"/>
            <w:szCs w:val="26"/>
            <w:rPrChange w:id="1064" w:author="ndhien@cit.udn.vn" w:date="2021-03-24T12:12:00Z">
              <w:rPr>
                <w:rStyle w:val="Hyperlink"/>
                <w:iCs/>
                <w:noProof/>
                <w:sz w:val="24"/>
                <w:szCs w:val="26"/>
              </w:rPr>
            </w:rPrChange>
          </w:rPr>
        </w:r>
        <w:r w:rsidRPr="00932745" w:rsidDel="008B7B08">
          <w:rPr>
            <w:rStyle w:val="Hyperlink"/>
            <w:noProof/>
            <w:sz w:val="24"/>
            <w:szCs w:val="26"/>
            <w:rPrChange w:id="1065" w:author="ndhien@cit.udn.vn" w:date="2021-03-24T12:12:00Z">
              <w:rPr>
                <w:rStyle w:val="Hyperlink"/>
                <w:noProof/>
              </w:rPr>
            </w:rPrChange>
          </w:rPr>
          <w:fldChar w:fldCharType="separate"/>
        </w:r>
      </w:del>
      <w:ins w:id="1066" w:author="ndhien@cit.udn.vn" w:date="2021-03-24T12:11:00Z">
        <w:del w:id="1067" w:author="This PC" w:date="2025-12-04T21:39:00Z">
          <w:r w:rsidR="00932745" w:rsidRPr="00932745" w:rsidDel="008B7B08">
            <w:rPr>
              <w:rStyle w:val="Hyperlink"/>
              <w:bCs/>
              <w:sz w:val="24"/>
            </w:rPr>
            <w:delText>Error! Hyperlink reference not valid.</w:delText>
          </w:r>
        </w:del>
      </w:ins>
      <w:del w:id="1068" w:author="This PC" w:date="2025-12-04T21:39:00Z">
        <w:r w:rsidRPr="00932745" w:rsidDel="008B7B08">
          <w:rPr>
            <w:rStyle w:val="Hyperlink"/>
            <w:noProof/>
            <w:sz w:val="24"/>
            <w:szCs w:val="26"/>
            <w:rPrChange w:id="1069" w:author="ndhien@cit.udn.vn" w:date="2021-03-24T12:12:00Z">
              <w:rPr>
                <w:rStyle w:val="Hyperlink"/>
                <w:noProof/>
              </w:rPr>
            </w:rPrChange>
          </w:rPr>
          <w:delText>4. Bố cục báo cáo</w:delText>
        </w:r>
        <w:r w:rsidRPr="000F71F3" w:rsidDel="008B7B08">
          <w:rPr>
            <w:webHidden/>
          </w:rPr>
          <w:tab/>
        </w:r>
        <w:r w:rsidRPr="000F71F3" w:rsidDel="008B7B08">
          <w:rPr>
            <w:noProof/>
            <w:webHidden/>
          </w:rPr>
          <w:fldChar w:fldCharType="begin"/>
        </w:r>
        <w:r w:rsidRPr="000F71F3" w:rsidDel="008B7B08">
          <w:rPr>
            <w:webHidden/>
          </w:rPr>
          <w:delInstrText xml:space="preserve"> PAGEREF _Toc67479797 \h </w:delInstrText>
        </w:r>
        <w:r w:rsidRPr="000F71F3" w:rsidDel="008B7B08">
          <w:rPr>
            <w:noProof/>
            <w:webHidden/>
          </w:rPr>
        </w:r>
        <w:r w:rsidRPr="000F71F3" w:rsidDel="008B7B08">
          <w:rPr>
            <w:noProof/>
            <w:webHidden/>
          </w:rPr>
          <w:fldChar w:fldCharType="separate"/>
        </w:r>
        <w:r w:rsidRPr="000F71F3" w:rsidDel="008B7B08">
          <w:rPr>
            <w:webHidden/>
          </w:rPr>
          <w:delText>1</w:delText>
        </w:r>
        <w:r w:rsidRPr="000F71F3" w:rsidDel="008B7B08">
          <w:rPr>
            <w:noProof/>
            <w:webHidden/>
          </w:rPr>
          <w:fldChar w:fldCharType="end"/>
        </w:r>
        <w:r w:rsidRPr="00932745" w:rsidDel="008B7B08">
          <w:rPr>
            <w:rStyle w:val="Hyperlink"/>
            <w:noProof/>
            <w:sz w:val="24"/>
            <w:szCs w:val="26"/>
            <w:rPrChange w:id="1070" w:author="ndhien@cit.udn.vn" w:date="2021-03-24T12:12:00Z">
              <w:rPr>
                <w:rStyle w:val="Hyperlink"/>
                <w:noProof/>
              </w:rPr>
            </w:rPrChange>
          </w:rPr>
          <w:fldChar w:fldCharType="end"/>
        </w:r>
      </w:del>
    </w:p>
    <w:p w14:paraId="7CD784C0" w14:textId="3B54723E" w:rsidR="00F83E27" w:rsidRPr="00932745" w:rsidDel="008B7B08" w:rsidRDefault="00F83E27" w:rsidP="00793890">
      <w:pPr>
        <w:pStyle w:val="Heading1"/>
        <w:rPr>
          <w:del w:id="1071" w:author="This PC" w:date="2025-12-04T21:39:00Z"/>
          <w:rPrChange w:id="1072" w:author="ndhien@cit.udn.vn" w:date="2021-03-24T12:12:00Z">
            <w:rPr>
              <w:del w:id="1073" w:author="This PC" w:date="2025-12-04T21:39:00Z"/>
              <w:rFonts w:asciiTheme="minorHAnsi" w:hAnsiTheme="minorHAnsi" w:cstheme="minorBidi"/>
              <w:b w:val="0"/>
              <w:sz w:val="22"/>
              <w:szCs w:val="22"/>
            </w:rPr>
          </w:rPrChange>
        </w:rPr>
      </w:pPr>
      <w:del w:id="1074" w:author="This PC" w:date="2025-12-04T21:39:00Z">
        <w:r w:rsidRPr="00932745" w:rsidDel="008B7B08">
          <w:rPr>
            <w:rStyle w:val="Hyperlink"/>
            <w:noProof/>
            <w:sz w:val="24"/>
            <w:rPrChange w:id="1075" w:author="ndhien@cit.udn.vn" w:date="2021-03-24T12:12:00Z">
              <w:rPr>
                <w:rStyle w:val="Hyperlink"/>
                <w:noProof/>
                <w:szCs w:val="26"/>
              </w:rPr>
            </w:rPrChange>
          </w:rPr>
          <w:fldChar w:fldCharType="begin"/>
        </w:r>
        <w:r w:rsidRPr="00932745" w:rsidDel="008B7B08">
          <w:rPr>
            <w:rStyle w:val="Hyperlink"/>
            <w:noProof/>
            <w:sz w:val="24"/>
            <w:rPrChange w:id="1076" w:author="ndhien@cit.udn.vn" w:date="2021-03-24T12:12:00Z">
              <w:rPr>
                <w:rStyle w:val="Hyperlink"/>
                <w:noProof/>
                <w:szCs w:val="26"/>
              </w:rPr>
            </w:rPrChange>
          </w:rPr>
          <w:delInstrText xml:space="preserve"> </w:delInstrText>
        </w:r>
        <w:r w:rsidRPr="00932745" w:rsidDel="008B7B08">
          <w:delInstrText>HYPERLINK \l "_Toc67479798"</w:delInstrText>
        </w:r>
        <w:r w:rsidRPr="00932745" w:rsidDel="008B7B08">
          <w:rPr>
            <w:rStyle w:val="Hyperlink"/>
            <w:noProof/>
            <w:sz w:val="24"/>
            <w:rPrChange w:id="1077" w:author="ndhien@cit.udn.vn" w:date="2021-03-24T12:12:00Z">
              <w:rPr>
                <w:rStyle w:val="Hyperlink"/>
                <w:noProof/>
                <w:szCs w:val="26"/>
              </w:rPr>
            </w:rPrChange>
          </w:rPr>
          <w:delInstrText xml:space="preserve"> </w:delInstrText>
        </w:r>
        <w:r w:rsidRPr="00932745" w:rsidDel="008B7B08">
          <w:rPr>
            <w:rStyle w:val="Hyperlink"/>
            <w:noProof/>
            <w:sz w:val="24"/>
            <w:rPrChange w:id="1078" w:author="ndhien@cit.udn.vn" w:date="2021-03-24T12:12:00Z">
              <w:rPr>
                <w:rStyle w:val="Hyperlink"/>
                <w:noProof/>
                <w:sz w:val="24"/>
              </w:rPr>
            </w:rPrChange>
          </w:rPr>
        </w:r>
        <w:r w:rsidRPr="00932745" w:rsidDel="008B7B08">
          <w:rPr>
            <w:rStyle w:val="Hyperlink"/>
            <w:noProof/>
            <w:sz w:val="24"/>
            <w:rPrChange w:id="1079" w:author="ndhien@cit.udn.vn" w:date="2021-03-24T12:12:00Z">
              <w:rPr>
                <w:rStyle w:val="Hyperlink"/>
                <w:noProof/>
                <w:szCs w:val="26"/>
              </w:rPr>
            </w:rPrChange>
          </w:rPr>
          <w:fldChar w:fldCharType="separate"/>
        </w:r>
      </w:del>
      <w:ins w:id="1080" w:author="ndhien@cit.udn.vn" w:date="2021-03-24T12:11:00Z">
        <w:del w:id="1081" w:author="This PC" w:date="2025-12-04T21:39:00Z">
          <w:r w:rsidR="00932745" w:rsidRPr="00932745" w:rsidDel="008B7B08">
            <w:rPr>
              <w:rStyle w:val="Hyperlink"/>
              <w:bCs/>
              <w:sz w:val="24"/>
            </w:rPr>
            <w:delText>Error! Hyperlink reference not valid.</w:delText>
          </w:r>
        </w:del>
      </w:ins>
      <w:del w:id="1082" w:author="This PC" w:date="2025-12-04T21:39:00Z">
        <w:r w:rsidRPr="00932745" w:rsidDel="008B7B08">
          <w:rPr>
            <w:rStyle w:val="Hyperlink"/>
            <w:noProof/>
            <w:sz w:val="24"/>
            <w:rPrChange w:id="1083" w:author="ndhien@cit.udn.vn" w:date="2021-03-24T12:12:00Z">
              <w:rPr>
                <w:rStyle w:val="Hyperlink"/>
                <w:noProof/>
                <w:szCs w:val="26"/>
              </w:rPr>
            </w:rPrChange>
          </w:rPr>
          <w:delText>Chương 1. TỔNG QUAN VỀ …</w:delText>
        </w:r>
        <w:r w:rsidRPr="00932745" w:rsidDel="008B7B08">
          <w:rPr>
            <w:webHidden/>
          </w:rPr>
          <w:tab/>
        </w:r>
        <w:r w:rsidRPr="000F71F3" w:rsidDel="008B7B08">
          <w:rPr>
            <w:noProof/>
            <w:webHidden/>
          </w:rPr>
          <w:fldChar w:fldCharType="begin"/>
        </w:r>
        <w:r w:rsidRPr="00932745" w:rsidDel="008B7B08">
          <w:rPr>
            <w:webHidden/>
          </w:rPr>
          <w:delInstrText xml:space="preserve"> PAGEREF _Toc67479798 \h </w:delInstrText>
        </w:r>
        <w:r w:rsidRPr="000F71F3" w:rsidDel="008B7B08">
          <w:rPr>
            <w:noProof/>
            <w:webHidden/>
          </w:rPr>
        </w:r>
        <w:r w:rsidRPr="000F71F3" w:rsidDel="008B7B08">
          <w:rPr>
            <w:noProof/>
            <w:webHidden/>
          </w:rPr>
          <w:fldChar w:fldCharType="separate"/>
        </w:r>
        <w:r w:rsidRPr="00932745" w:rsidDel="008B7B08">
          <w:rPr>
            <w:webHidden/>
          </w:rPr>
          <w:delText>2</w:delText>
        </w:r>
        <w:r w:rsidRPr="000F71F3" w:rsidDel="008B7B08">
          <w:rPr>
            <w:noProof/>
            <w:webHidden/>
          </w:rPr>
          <w:fldChar w:fldCharType="end"/>
        </w:r>
        <w:r w:rsidRPr="00932745" w:rsidDel="008B7B08">
          <w:rPr>
            <w:rStyle w:val="Hyperlink"/>
            <w:noProof/>
            <w:sz w:val="24"/>
            <w:rPrChange w:id="1084" w:author="ndhien@cit.udn.vn" w:date="2021-03-24T12:12:00Z">
              <w:rPr>
                <w:rStyle w:val="Hyperlink"/>
                <w:noProof/>
                <w:szCs w:val="26"/>
              </w:rPr>
            </w:rPrChange>
          </w:rPr>
          <w:fldChar w:fldCharType="end"/>
        </w:r>
      </w:del>
    </w:p>
    <w:p w14:paraId="730CA38C" w14:textId="6EDCA1FE" w:rsidR="00F83E27" w:rsidRPr="00932745" w:rsidDel="008B7B08" w:rsidRDefault="00F83E27" w:rsidP="00793890">
      <w:pPr>
        <w:pStyle w:val="Heading1"/>
        <w:rPr>
          <w:del w:id="1085" w:author="This PC" w:date="2025-12-04T21:39:00Z"/>
          <w:rPrChange w:id="1086" w:author="ndhien@cit.udn.vn" w:date="2021-03-24T12:12:00Z">
            <w:rPr>
              <w:del w:id="1087" w:author="This PC" w:date="2025-12-04T21:39:00Z"/>
              <w:rFonts w:cstheme="minorBidi"/>
            </w:rPr>
          </w:rPrChange>
        </w:rPr>
        <w:pPrChange w:id="1088" w:author="This PC" w:date="2025-12-04T21:39:00Z">
          <w:pPr>
            <w:pStyle w:val="TOC2"/>
          </w:pPr>
        </w:pPrChange>
      </w:pPr>
      <w:del w:id="1089" w:author="This PC" w:date="2025-12-04T21:39:00Z">
        <w:r w:rsidRPr="00932745" w:rsidDel="008B7B08">
          <w:rPr>
            <w:rStyle w:val="Hyperlink"/>
            <w:noProof/>
            <w:sz w:val="24"/>
            <w:szCs w:val="26"/>
            <w:rPrChange w:id="1090" w:author="ndhien@cit.udn.vn" w:date="2021-03-24T12:12:00Z">
              <w:rPr>
                <w:rStyle w:val="Hyperlink"/>
                <w:noProof/>
              </w:rPr>
            </w:rPrChange>
          </w:rPr>
          <w:fldChar w:fldCharType="begin"/>
        </w:r>
        <w:r w:rsidRPr="00932745" w:rsidDel="008B7B08">
          <w:rPr>
            <w:rStyle w:val="Hyperlink"/>
            <w:noProof/>
            <w:sz w:val="24"/>
            <w:szCs w:val="26"/>
            <w:rPrChange w:id="1091" w:author="ndhien@cit.udn.vn" w:date="2021-03-24T12:12:00Z">
              <w:rPr>
                <w:rStyle w:val="Hyperlink"/>
                <w:noProof/>
              </w:rPr>
            </w:rPrChange>
          </w:rPr>
          <w:delInstrText xml:space="preserve"> </w:delInstrText>
        </w:r>
        <w:r w:rsidRPr="000F71F3" w:rsidDel="008B7B08">
          <w:delInstrText>HYPERLINK \l "_Toc67479799"</w:delInstrText>
        </w:r>
        <w:r w:rsidRPr="00932745" w:rsidDel="008B7B08">
          <w:rPr>
            <w:rStyle w:val="Hyperlink"/>
            <w:noProof/>
            <w:sz w:val="24"/>
            <w:szCs w:val="26"/>
            <w:rPrChange w:id="1092" w:author="ndhien@cit.udn.vn" w:date="2021-03-24T12:12:00Z">
              <w:rPr>
                <w:rStyle w:val="Hyperlink"/>
                <w:noProof/>
              </w:rPr>
            </w:rPrChange>
          </w:rPr>
          <w:delInstrText xml:space="preserve"> </w:delInstrText>
        </w:r>
        <w:r w:rsidRPr="00932745" w:rsidDel="008B7B08">
          <w:rPr>
            <w:rStyle w:val="Hyperlink"/>
            <w:iCs w:val="0"/>
            <w:noProof/>
            <w:sz w:val="24"/>
            <w:szCs w:val="26"/>
            <w:rPrChange w:id="1093" w:author="ndhien@cit.udn.vn" w:date="2021-03-24T12:12:00Z">
              <w:rPr>
                <w:rStyle w:val="Hyperlink"/>
                <w:iCs/>
                <w:noProof/>
                <w:sz w:val="24"/>
                <w:szCs w:val="26"/>
              </w:rPr>
            </w:rPrChange>
          </w:rPr>
        </w:r>
        <w:r w:rsidRPr="00932745" w:rsidDel="008B7B08">
          <w:rPr>
            <w:rStyle w:val="Hyperlink"/>
            <w:noProof/>
            <w:sz w:val="24"/>
            <w:szCs w:val="26"/>
            <w:rPrChange w:id="1094" w:author="ndhien@cit.udn.vn" w:date="2021-03-24T12:12:00Z">
              <w:rPr>
                <w:rStyle w:val="Hyperlink"/>
                <w:noProof/>
              </w:rPr>
            </w:rPrChange>
          </w:rPr>
          <w:fldChar w:fldCharType="separate"/>
        </w:r>
      </w:del>
      <w:ins w:id="1095" w:author="ndhien@cit.udn.vn" w:date="2021-03-24T12:11:00Z">
        <w:del w:id="1096" w:author="This PC" w:date="2025-12-04T21:39:00Z">
          <w:r w:rsidR="00932745" w:rsidRPr="00932745" w:rsidDel="008B7B08">
            <w:rPr>
              <w:rStyle w:val="Hyperlink"/>
              <w:bCs/>
              <w:sz w:val="24"/>
            </w:rPr>
            <w:delText>Error! Hyperlink reference not valid.</w:delText>
          </w:r>
        </w:del>
      </w:ins>
      <w:del w:id="1097" w:author="This PC" w:date="2025-12-04T21:39:00Z">
        <w:r w:rsidRPr="00932745" w:rsidDel="008B7B08">
          <w:rPr>
            <w:rStyle w:val="Hyperlink"/>
            <w:noProof/>
            <w:sz w:val="24"/>
            <w:szCs w:val="26"/>
            <w:rPrChange w:id="1098" w:author="ndhien@cit.udn.vn" w:date="2021-03-24T12:12:00Z">
              <w:rPr>
                <w:rStyle w:val="Hyperlink"/>
                <w:noProof/>
              </w:rPr>
            </w:rPrChange>
          </w:rPr>
          <w:delText>1. AAAAAAA</w:delText>
        </w:r>
        <w:r w:rsidRPr="000F71F3" w:rsidDel="008B7B08">
          <w:rPr>
            <w:webHidden/>
          </w:rPr>
          <w:tab/>
        </w:r>
        <w:r w:rsidRPr="000F71F3" w:rsidDel="008B7B08">
          <w:rPr>
            <w:noProof/>
            <w:webHidden/>
          </w:rPr>
          <w:fldChar w:fldCharType="begin"/>
        </w:r>
        <w:r w:rsidRPr="000F71F3" w:rsidDel="008B7B08">
          <w:rPr>
            <w:webHidden/>
          </w:rPr>
          <w:delInstrText xml:space="preserve"> PAGEREF _Toc67479799 \h </w:delInstrText>
        </w:r>
        <w:r w:rsidRPr="000F71F3" w:rsidDel="008B7B08">
          <w:rPr>
            <w:noProof/>
            <w:webHidden/>
          </w:rPr>
        </w:r>
        <w:r w:rsidRPr="000F71F3" w:rsidDel="008B7B08">
          <w:rPr>
            <w:noProof/>
            <w:webHidden/>
          </w:rPr>
          <w:fldChar w:fldCharType="separate"/>
        </w:r>
        <w:r w:rsidRPr="000F71F3" w:rsidDel="008B7B08">
          <w:rPr>
            <w:webHidden/>
          </w:rPr>
          <w:delText>2</w:delText>
        </w:r>
        <w:r w:rsidRPr="000F71F3" w:rsidDel="008B7B08">
          <w:rPr>
            <w:noProof/>
            <w:webHidden/>
          </w:rPr>
          <w:fldChar w:fldCharType="end"/>
        </w:r>
        <w:r w:rsidRPr="00932745" w:rsidDel="008B7B08">
          <w:rPr>
            <w:rStyle w:val="Hyperlink"/>
            <w:noProof/>
            <w:sz w:val="24"/>
            <w:szCs w:val="26"/>
            <w:rPrChange w:id="1099" w:author="ndhien@cit.udn.vn" w:date="2021-03-24T12:12:00Z">
              <w:rPr>
                <w:rStyle w:val="Hyperlink"/>
                <w:noProof/>
              </w:rPr>
            </w:rPrChange>
          </w:rPr>
          <w:fldChar w:fldCharType="end"/>
        </w:r>
      </w:del>
    </w:p>
    <w:p w14:paraId="46EB1DFB" w14:textId="13D2A1D4" w:rsidR="00F83E27" w:rsidRPr="00932745" w:rsidDel="008B7B08" w:rsidRDefault="00F83E27" w:rsidP="00793890">
      <w:pPr>
        <w:pStyle w:val="Heading1"/>
        <w:rPr>
          <w:del w:id="1100" w:author="This PC" w:date="2025-12-04T21:39:00Z"/>
          <w:noProof/>
          <w:rPrChange w:id="1101" w:author="ndhien@cit.udn.vn" w:date="2021-03-24T12:12:00Z">
            <w:rPr>
              <w:del w:id="1102" w:author="This PC" w:date="2025-12-04T21:39:00Z"/>
              <w:rFonts w:cstheme="minorBidi"/>
              <w:noProof/>
              <w:sz w:val="22"/>
              <w:szCs w:val="22"/>
            </w:rPr>
          </w:rPrChange>
        </w:rPr>
        <w:pPrChange w:id="1103" w:author="This PC" w:date="2025-12-04T21:39:00Z">
          <w:pPr>
            <w:pStyle w:val="TOC3"/>
          </w:pPr>
        </w:pPrChange>
      </w:pPr>
      <w:del w:id="1104" w:author="This PC" w:date="2025-12-04T21:39:00Z">
        <w:r w:rsidRPr="00932745" w:rsidDel="008B7B08">
          <w:rPr>
            <w:rStyle w:val="Hyperlink"/>
            <w:noProof/>
            <w:sz w:val="24"/>
            <w:szCs w:val="26"/>
            <w:rPrChange w:id="1105" w:author="ndhien@cit.udn.vn" w:date="2021-03-24T12:12:00Z">
              <w:rPr>
                <w:rStyle w:val="Hyperlink"/>
                <w:noProof/>
              </w:rPr>
            </w:rPrChange>
          </w:rPr>
          <w:fldChar w:fldCharType="begin"/>
        </w:r>
        <w:r w:rsidRPr="00932745" w:rsidDel="008B7B08">
          <w:rPr>
            <w:rStyle w:val="Hyperlink"/>
            <w:noProof/>
            <w:sz w:val="24"/>
            <w:szCs w:val="26"/>
            <w:rPrChange w:id="1106" w:author="ndhien@cit.udn.vn" w:date="2021-03-24T12:12:00Z">
              <w:rPr>
                <w:rStyle w:val="Hyperlink"/>
                <w:noProof/>
              </w:rPr>
            </w:rPrChange>
          </w:rPr>
          <w:delInstrText xml:space="preserve"> </w:delInstrText>
        </w:r>
        <w:r w:rsidRPr="000F71F3" w:rsidDel="008B7B08">
          <w:delInstrText>HYPERLINK \l "_Toc67479800"</w:delInstrText>
        </w:r>
        <w:r w:rsidRPr="00932745" w:rsidDel="008B7B08">
          <w:rPr>
            <w:rStyle w:val="Hyperlink"/>
            <w:noProof/>
            <w:sz w:val="24"/>
            <w:szCs w:val="26"/>
            <w:rPrChange w:id="1107" w:author="ndhien@cit.udn.vn" w:date="2021-03-24T12:12:00Z">
              <w:rPr>
                <w:rStyle w:val="Hyperlink"/>
                <w:noProof/>
              </w:rPr>
            </w:rPrChange>
          </w:rPr>
          <w:delInstrText xml:space="preserve"> </w:delInstrText>
        </w:r>
        <w:r w:rsidRPr="00932745" w:rsidDel="008B7B08">
          <w:rPr>
            <w:rStyle w:val="Hyperlink"/>
            <w:b w:val="0"/>
            <w:iCs w:val="0"/>
            <w:noProof/>
            <w:sz w:val="24"/>
            <w:szCs w:val="26"/>
            <w:rPrChange w:id="1108" w:author="ndhien@cit.udn.vn" w:date="2021-03-24T12:12:00Z">
              <w:rPr>
                <w:rStyle w:val="Hyperlink"/>
                <w:b/>
                <w:iCs/>
                <w:noProof/>
                <w:sz w:val="24"/>
                <w:szCs w:val="26"/>
              </w:rPr>
            </w:rPrChange>
          </w:rPr>
        </w:r>
        <w:r w:rsidRPr="00932745" w:rsidDel="008B7B08">
          <w:rPr>
            <w:rStyle w:val="Hyperlink"/>
            <w:noProof/>
            <w:sz w:val="24"/>
            <w:szCs w:val="26"/>
            <w:rPrChange w:id="1109" w:author="ndhien@cit.udn.vn" w:date="2021-03-24T12:12:00Z">
              <w:rPr>
                <w:rStyle w:val="Hyperlink"/>
                <w:noProof/>
              </w:rPr>
            </w:rPrChange>
          </w:rPr>
          <w:fldChar w:fldCharType="separate"/>
        </w:r>
      </w:del>
      <w:ins w:id="1110" w:author="ndhien@cit.udn.vn" w:date="2021-03-24T12:11:00Z">
        <w:del w:id="1111" w:author="This PC" w:date="2025-12-04T21:39:00Z">
          <w:r w:rsidR="00932745" w:rsidRPr="004F56E1" w:rsidDel="008B7B08">
            <w:rPr>
              <w:rStyle w:val="Hyperlink"/>
              <w:b w:val="0"/>
              <w:bCs/>
              <w:sz w:val="24"/>
            </w:rPr>
            <w:delText>Error! Hyperlink reference not valid.</w:delText>
          </w:r>
        </w:del>
      </w:ins>
      <w:del w:id="1112" w:author="This PC" w:date="2025-12-04T21:39:00Z">
        <w:r w:rsidRPr="00932745" w:rsidDel="008B7B08">
          <w:rPr>
            <w:rStyle w:val="Hyperlink"/>
            <w:noProof/>
            <w:sz w:val="24"/>
            <w:szCs w:val="26"/>
            <w:rPrChange w:id="1113" w:author="ndhien@cit.udn.vn" w:date="2021-03-24T12:12:00Z">
              <w:rPr>
                <w:rStyle w:val="Hyperlink"/>
                <w:noProof/>
              </w:rPr>
            </w:rPrChange>
          </w:rPr>
          <w:delText>1.1. aaaaaaaa111</w:delText>
        </w:r>
        <w:r w:rsidRPr="000F71F3" w:rsidDel="008B7B08">
          <w:rPr>
            <w:webHidden/>
          </w:rPr>
          <w:tab/>
        </w:r>
        <w:r w:rsidRPr="000F71F3" w:rsidDel="008B7B08">
          <w:rPr>
            <w:noProof/>
            <w:webHidden/>
          </w:rPr>
          <w:fldChar w:fldCharType="begin"/>
        </w:r>
        <w:r w:rsidRPr="000F71F3" w:rsidDel="008B7B08">
          <w:rPr>
            <w:webHidden/>
          </w:rPr>
          <w:delInstrText xml:space="preserve"> PAGEREF _Toc67479800 \h </w:delInstrText>
        </w:r>
        <w:r w:rsidRPr="000F71F3" w:rsidDel="008B7B08">
          <w:rPr>
            <w:noProof/>
            <w:webHidden/>
          </w:rPr>
        </w:r>
        <w:r w:rsidRPr="000F71F3" w:rsidDel="008B7B08">
          <w:rPr>
            <w:noProof/>
            <w:webHidden/>
          </w:rPr>
          <w:fldChar w:fldCharType="separate"/>
        </w:r>
        <w:r w:rsidRPr="000F71F3" w:rsidDel="008B7B08">
          <w:rPr>
            <w:webHidden/>
          </w:rPr>
          <w:delText>2</w:delText>
        </w:r>
        <w:r w:rsidRPr="000F71F3" w:rsidDel="008B7B08">
          <w:rPr>
            <w:noProof/>
            <w:webHidden/>
          </w:rPr>
          <w:fldChar w:fldCharType="end"/>
        </w:r>
        <w:r w:rsidRPr="00932745" w:rsidDel="008B7B08">
          <w:rPr>
            <w:rStyle w:val="Hyperlink"/>
            <w:noProof/>
            <w:sz w:val="24"/>
            <w:szCs w:val="26"/>
            <w:rPrChange w:id="1114" w:author="ndhien@cit.udn.vn" w:date="2021-03-24T12:12:00Z">
              <w:rPr>
                <w:rStyle w:val="Hyperlink"/>
                <w:noProof/>
              </w:rPr>
            </w:rPrChange>
          </w:rPr>
          <w:fldChar w:fldCharType="end"/>
        </w:r>
      </w:del>
    </w:p>
    <w:p w14:paraId="44EA0438" w14:textId="47873603" w:rsidR="00F83E27" w:rsidRPr="00932745" w:rsidDel="008B7B08" w:rsidRDefault="00F83E27" w:rsidP="00793890">
      <w:pPr>
        <w:pStyle w:val="Heading1"/>
        <w:rPr>
          <w:del w:id="1115" w:author="This PC" w:date="2025-12-04T21:39:00Z"/>
          <w:noProof/>
          <w:rPrChange w:id="1116" w:author="ndhien@cit.udn.vn" w:date="2021-03-24T12:12:00Z">
            <w:rPr>
              <w:del w:id="1117" w:author="This PC" w:date="2025-12-04T21:39:00Z"/>
              <w:rFonts w:cstheme="minorBidi"/>
              <w:noProof/>
              <w:sz w:val="22"/>
              <w:szCs w:val="22"/>
            </w:rPr>
          </w:rPrChange>
        </w:rPr>
        <w:pPrChange w:id="1118" w:author="This PC" w:date="2025-12-04T21:39:00Z">
          <w:pPr>
            <w:pStyle w:val="TOC3"/>
          </w:pPr>
        </w:pPrChange>
      </w:pPr>
      <w:del w:id="1119" w:author="This PC" w:date="2025-12-04T21:39:00Z">
        <w:r w:rsidRPr="00932745" w:rsidDel="008B7B08">
          <w:rPr>
            <w:rStyle w:val="Hyperlink"/>
            <w:noProof/>
            <w:sz w:val="24"/>
            <w:szCs w:val="26"/>
            <w:rPrChange w:id="1120" w:author="ndhien@cit.udn.vn" w:date="2021-03-24T12:12:00Z">
              <w:rPr>
                <w:rStyle w:val="Hyperlink"/>
                <w:noProof/>
              </w:rPr>
            </w:rPrChange>
          </w:rPr>
          <w:fldChar w:fldCharType="begin"/>
        </w:r>
        <w:r w:rsidRPr="00932745" w:rsidDel="008B7B08">
          <w:rPr>
            <w:rStyle w:val="Hyperlink"/>
            <w:noProof/>
            <w:sz w:val="24"/>
            <w:szCs w:val="26"/>
            <w:rPrChange w:id="1121" w:author="ndhien@cit.udn.vn" w:date="2021-03-24T12:12:00Z">
              <w:rPr>
                <w:rStyle w:val="Hyperlink"/>
                <w:noProof/>
              </w:rPr>
            </w:rPrChange>
          </w:rPr>
          <w:delInstrText xml:space="preserve"> </w:delInstrText>
        </w:r>
        <w:r w:rsidRPr="000F71F3" w:rsidDel="008B7B08">
          <w:delInstrText>HYPERLINK \l "_Toc67479801"</w:delInstrText>
        </w:r>
        <w:r w:rsidRPr="00932745" w:rsidDel="008B7B08">
          <w:rPr>
            <w:rStyle w:val="Hyperlink"/>
            <w:noProof/>
            <w:sz w:val="24"/>
            <w:szCs w:val="26"/>
            <w:rPrChange w:id="1122" w:author="ndhien@cit.udn.vn" w:date="2021-03-24T12:12:00Z">
              <w:rPr>
                <w:rStyle w:val="Hyperlink"/>
                <w:noProof/>
              </w:rPr>
            </w:rPrChange>
          </w:rPr>
          <w:delInstrText xml:space="preserve"> </w:delInstrText>
        </w:r>
        <w:r w:rsidRPr="00932745" w:rsidDel="008B7B08">
          <w:rPr>
            <w:rStyle w:val="Hyperlink"/>
            <w:b w:val="0"/>
            <w:iCs w:val="0"/>
            <w:noProof/>
            <w:sz w:val="24"/>
            <w:szCs w:val="26"/>
            <w:rPrChange w:id="1123" w:author="ndhien@cit.udn.vn" w:date="2021-03-24T12:12:00Z">
              <w:rPr>
                <w:rStyle w:val="Hyperlink"/>
                <w:b/>
                <w:iCs/>
                <w:noProof/>
                <w:sz w:val="24"/>
                <w:szCs w:val="26"/>
              </w:rPr>
            </w:rPrChange>
          </w:rPr>
        </w:r>
        <w:r w:rsidRPr="00932745" w:rsidDel="008B7B08">
          <w:rPr>
            <w:rStyle w:val="Hyperlink"/>
            <w:noProof/>
            <w:sz w:val="24"/>
            <w:szCs w:val="26"/>
            <w:rPrChange w:id="1124" w:author="ndhien@cit.udn.vn" w:date="2021-03-24T12:12:00Z">
              <w:rPr>
                <w:rStyle w:val="Hyperlink"/>
                <w:noProof/>
              </w:rPr>
            </w:rPrChange>
          </w:rPr>
          <w:fldChar w:fldCharType="separate"/>
        </w:r>
      </w:del>
      <w:ins w:id="1125" w:author="ndhien@cit.udn.vn" w:date="2021-03-24T12:11:00Z">
        <w:del w:id="1126" w:author="This PC" w:date="2025-12-04T21:39:00Z">
          <w:r w:rsidR="00932745" w:rsidRPr="004F56E1" w:rsidDel="008B7B08">
            <w:rPr>
              <w:rStyle w:val="Hyperlink"/>
              <w:b w:val="0"/>
              <w:bCs/>
              <w:sz w:val="24"/>
            </w:rPr>
            <w:delText>Error! Hyperlink reference not valid.</w:delText>
          </w:r>
        </w:del>
      </w:ins>
      <w:del w:id="1127" w:author="This PC" w:date="2025-12-04T21:39:00Z">
        <w:r w:rsidRPr="00932745" w:rsidDel="008B7B08">
          <w:rPr>
            <w:rStyle w:val="Hyperlink"/>
            <w:noProof/>
            <w:sz w:val="24"/>
            <w:szCs w:val="26"/>
            <w:rPrChange w:id="1128" w:author="ndhien@cit.udn.vn" w:date="2021-03-24T12:12:00Z">
              <w:rPr>
                <w:rStyle w:val="Hyperlink"/>
                <w:noProof/>
              </w:rPr>
            </w:rPrChange>
          </w:rPr>
          <w:delText>1.2.  aaaaaaa222</w:delText>
        </w:r>
        <w:r w:rsidRPr="000F71F3" w:rsidDel="008B7B08">
          <w:rPr>
            <w:webHidden/>
          </w:rPr>
          <w:tab/>
        </w:r>
        <w:r w:rsidRPr="000F71F3" w:rsidDel="008B7B08">
          <w:rPr>
            <w:noProof/>
            <w:webHidden/>
          </w:rPr>
          <w:fldChar w:fldCharType="begin"/>
        </w:r>
        <w:r w:rsidRPr="000F71F3" w:rsidDel="008B7B08">
          <w:rPr>
            <w:webHidden/>
          </w:rPr>
          <w:delInstrText xml:space="preserve"> PAGEREF _Toc67479801 \h </w:delInstrText>
        </w:r>
        <w:r w:rsidRPr="000F71F3" w:rsidDel="008B7B08">
          <w:rPr>
            <w:noProof/>
            <w:webHidden/>
          </w:rPr>
        </w:r>
        <w:r w:rsidRPr="000F71F3" w:rsidDel="008B7B08">
          <w:rPr>
            <w:noProof/>
            <w:webHidden/>
          </w:rPr>
          <w:fldChar w:fldCharType="separate"/>
        </w:r>
        <w:r w:rsidRPr="000F71F3" w:rsidDel="008B7B08">
          <w:rPr>
            <w:webHidden/>
          </w:rPr>
          <w:delText>2</w:delText>
        </w:r>
        <w:r w:rsidRPr="000F71F3" w:rsidDel="008B7B08">
          <w:rPr>
            <w:noProof/>
            <w:webHidden/>
          </w:rPr>
          <w:fldChar w:fldCharType="end"/>
        </w:r>
        <w:r w:rsidRPr="00932745" w:rsidDel="008B7B08">
          <w:rPr>
            <w:rStyle w:val="Hyperlink"/>
            <w:noProof/>
            <w:sz w:val="24"/>
            <w:szCs w:val="26"/>
            <w:rPrChange w:id="1129" w:author="ndhien@cit.udn.vn" w:date="2021-03-24T12:12:00Z">
              <w:rPr>
                <w:rStyle w:val="Hyperlink"/>
                <w:noProof/>
              </w:rPr>
            </w:rPrChange>
          </w:rPr>
          <w:fldChar w:fldCharType="end"/>
        </w:r>
      </w:del>
    </w:p>
    <w:p w14:paraId="60B0B09C" w14:textId="07E3C5F6" w:rsidR="00F83E27" w:rsidRPr="00932745" w:rsidDel="008B7B08" w:rsidRDefault="00F83E27" w:rsidP="00793890">
      <w:pPr>
        <w:pStyle w:val="Heading1"/>
        <w:rPr>
          <w:del w:id="1130" w:author="This PC" w:date="2025-12-04T21:39:00Z"/>
          <w:rPrChange w:id="1131" w:author="ndhien@cit.udn.vn" w:date="2021-03-24T12:12:00Z">
            <w:rPr>
              <w:del w:id="1132" w:author="This PC" w:date="2025-12-04T21:39:00Z"/>
              <w:rFonts w:cstheme="minorBidi"/>
            </w:rPr>
          </w:rPrChange>
        </w:rPr>
        <w:pPrChange w:id="1133" w:author="This PC" w:date="2025-12-04T21:39:00Z">
          <w:pPr>
            <w:pStyle w:val="TOC2"/>
          </w:pPr>
        </w:pPrChange>
      </w:pPr>
      <w:del w:id="1134" w:author="This PC" w:date="2025-12-04T21:39:00Z">
        <w:r w:rsidRPr="00932745" w:rsidDel="008B7B08">
          <w:rPr>
            <w:rStyle w:val="Hyperlink"/>
            <w:noProof/>
            <w:sz w:val="24"/>
            <w:szCs w:val="26"/>
            <w:rPrChange w:id="1135" w:author="ndhien@cit.udn.vn" w:date="2021-03-24T12:12:00Z">
              <w:rPr>
                <w:rStyle w:val="Hyperlink"/>
                <w:noProof/>
              </w:rPr>
            </w:rPrChange>
          </w:rPr>
          <w:fldChar w:fldCharType="begin"/>
        </w:r>
        <w:r w:rsidRPr="00932745" w:rsidDel="008B7B08">
          <w:rPr>
            <w:rStyle w:val="Hyperlink"/>
            <w:noProof/>
            <w:sz w:val="24"/>
            <w:szCs w:val="26"/>
            <w:rPrChange w:id="1136" w:author="ndhien@cit.udn.vn" w:date="2021-03-24T12:12:00Z">
              <w:rPr>
                <w:rStyle w:val="Hyperlink"/>
                <w:noProof/>
              </w:rPr>
            </w:rPrChange>
          </w:rPr>
          <w:delInstrText xml:space="preserve"> </w:delInstrText>
        </w:r>
        <w:r w:rsidRPr="000F71F3" w:rsidDel="008B7B08">
          <w:delInstrText>HYPERLINK \l "_Toc67479802"</w:delInstrText>
        </w:r>
        <w:r w:rsidRPr="00932745" w:rsidDel="008B7B08">
          <w:rPr>
            <w:rStyle w:val="Hyperlink"/>
            <w:noProof/>
            <w:sz w:val="24"/>
            <w:szCs w:val="26"/>
            <w:rPrChange w:id="1137" w:author="ndhien@cit.udn.vn" w:date="2021-03-24T12:12:00Z">
              <w:rPr>
                <w:rStyle w:val="Hyperlink"/>
                <w:noProof/>
              </w:rPr>
            </w:rPrChange>
          </w:rPr>
          <w:delInstrText xml:space="preserve"> </w:delInstrText>
        </w:r>
        <w:r w:rsidRPr="00932745" w:rsidDel="008B7B08">
          <w:rPr>
            <w:rStyle w:val="Hyperlink"/>
            <w:iCs w:val="0"/>
            <w:noProof/>
            <w:sz w:val="24"/>
            <w:szCs w:val="26"/>
            <w:rPrChange w:id="1138" w:author="ndhien@cit.udn.vn" w:date="2021-03-24T12:12:00Z">
              <w:rPr>
                <w:rStyle w:val="Hyperlink"/>
                <w:iCs/>
                <w:noProof/>
                <w:sz w:val="24"/>
                <w:szCs w:val="26"/>
              </w:rPr>
            </w:rPrChange>
          </w:rPr>
        </w:r>
        <w:r w:rsidRPr="00932745" w:rsidDel="008B7B08">
          <w:rPr>
            <w:rStyle w:val="Hyperlink"/>
            <w:noProof/>
            <w:sz w:val="24"/>
            <w:szCs w:val="26"/>
            <w:rPrChange w:id="1139" w:author="ndhien@cit.udn.vn" w:date="2021-03-24T12:12:00Z">
              <w:rPr>
                <w:rStyle w:val="Hyperlink"/>
                <w:noProof/>
              </w:rPr>
            </w:rPrChange>
          </w:rPr>
          <w:fldChar w:fldCharType="separate"/>
        </w:r>
      </w:del>
      <w:ins w:id="1140" w:author="ndhien@cit.udn.vn" w:date="2021-03-24T12:11:00Z">
        <w:del w:id="1141" w:author="This PC" w:date="2025-12-04T21:39:00Z">
          <w:r w:rsidR="00932745" w:rsidRPr="00932745" w:rsidDel="008B7B08">
            <w:rPr>
              <w:rStyle w:val="Hyperlink"/>
              <w:bCs/>
              <w:sz w:val="24"/>
            </w:rPr>
            <w:delText>Error! Hyperlink reference not valid.</w:delText>
          </w:r>
        </w:del>
      </w:ins>
      <w:del w:id="1142" w:author="This PC" w:date="2025-12-04T21:39:00Z">
        <w:r w:rsidRPr="00932745" w:rsidDel="008B7B08">
          <w:rPr>
            <w:rStyle w:val="Hyperlink"/>
            <w:noProof/>
            <w:sz w:val="24"/>
            <w:szCs w:val="26"/>
            <w:rPrChange w:id="1143" w:author="ndhien@cit.udn.vn" w:date="2021-03-24T12:12:00Z">
              <w:rPr>
                <w:rStyle w:val="Hyperlink"/>
                <w:noProof/>
              </w:rPr>
            </w:rPrChange>
          </w:rPr>
          <w:delText>2. BBBBBBBBBBB</w:delText>
        </w:r>
        <w:r w:rsidRPr="000F71F3" w:rsidDel="008B7B08">
          <w:rPr>
            <w:webHidden/>
          </w:rPr>
          <w:tab/>
        </w:r>
        <w:r w:rsidRPr="000F71F3" w:rsidDel="008B7B08">
          <w:rPr>
            <w:noProof/>
            <w:webHidden/>
          </w:rPr>
          <w:fldChar w:fldCharType="begin"/>
        </w:r>
        <w:r w:rsidRPr="000F71F3" w:rsidDel="008B7B08">
          <w:rPr>
            <w:webHidden/>
          </w:rPr>
          <w:delInstrText xml:space="preserve"> PAGEREF _Toc67479802 \h </w:delInstrText>
        </w:r>
        <w:r w:rsidRPr="000F71F3" w:rsidDel="008B7B08">
          <w:rPr>
            <w:noProof/>
            <w:webHidden/>
          </w:rPr>
        </w:r>
        <w:r w:rsidRPr="000F71F3" w:rsidDel="008B7B08">
          <w:rPr>
            <w:noProof/>
            <w:webHidden/>
          </w:rPr>
          <w:fldChar w:fldCharType="separate"/>
        </w:r>
        <w:r w:rsidRPr="000F71F3" w:rsidDel="008B7B08">
          <w:rPr>
            <w:webHidden/>
          </w:rPr>
          <w:delText>2</w:delText>
        </w:r>
        <w:r w:rsidRPr="000F71F3" w:rsidDel="008B7B08">
          <w:rPr>
            <w:noProof/>
            <w:webHidden/>
          </w:rPr>
          <w:fldChar w:fldCharType="end"/>
        </w:r>
        <w:r w:rsidRPr="00932745" w:rsidDel="008B7B08">
          <w:rPr>
            <w:rStyle w:val="Hyperlink"/>
            <w:noProof/>
            <w:sz w:val="24"/>
            <w:szCs w:val="26"/>
            <w:rPrChange w:id="1144" w:author="ndhien@cit.udn.vn" w:date="2021-03-24T12:12:00Z">
              <w:rPr>
                <w:rStyle w:val="Hyperlink"/>
                <w:noProof/>
              </w:rPr>
            </w:rPrChange>
          </w:rPr>
          <w:fldChar w:fldCharType="end"/>
        </w:r>
      </w:del>
    </w:p>
    <w:p w14:paraId="75742975" w14:textId="6CB0CEC3" w:rsidR="00F83E27" w:rsidRPr="00932745" w:rsidDel="008B7B08" w:rsidRDefault="00F83E27" w:rsidP="00793890">
      <w:pPr>
        <w:pStyle w:val="Heading1"/>
        <w:rPr>
          <w:del w:id="1145" w:author="This PC" w:date="2025-12-04T21:39:00Z"/>
          <w:noProof/>
          <w:rPrChange w:id="1146" w:author="ndhien@cit.udn.vn" w:date="2021-03-24T12:12:00Z">
            <w:rPr>
              <w:del w:id="1147" w:author="This PC" w:date="2025-12-04T21:39:00Z"/>
              <w:rFonts w:cstheme="minorBidi"/>
              <w:noProof/>
              <w:sz w:val="22"/>
              <w:szCs w:val="22"/>
            </w:rPr>
          </w:rPrChange>
        </w:rPr>
        <w:pPrChange w:id="1148" w:author="This PC" w:date="2025-12-04T21:39:00Z">
          <w:pPr>
            <w:pStyle w:val="TOC3"/>
          </w:pPr>
        </w:pPrChange>
      </w:pPr>
      <w:del w:id="1149" w:author="This PC" w:date="2025-12-04T21:39:00Z">
        <w:r w:rsidRPr="00932745" w:rsidDel="008B7B08">
          <w:rPr>
            <w:rStyle w:val="Hyperlink"/>
            <w:noProof/>
            <w:sz w:val="24"/>
            <w:szCs w:val="26"/>
            <w:rPrChange w:id="1150" w:author="ndhien@cit.udn.vn" w:date="2021-03-24T12:12:00Z">
              <w:rPr>
                <w:rStyle w:val="Hyperlink"/>
                <w:noProof/>
              </w:rPr>
            </w:rPrChange>
          </w:rPr>
          <w:fldChar w:fldCharType="begin"/>
        </w:r>
        <w:r w:rsidRPr="00932745" w:rsidDel="008B7B08">
          <w:rPr>
            <w:rStyle w:val="Hyperlink"/>
            <w:noProof/>
            <w:sz w:val="24"/>
            <w:szCs w:val="26"/>
            <w:rPrChange w:id="1151" w:author="ndhien@cit.udn.vn" w:date="2021-03-24T12:12:00Z">
              <w:rPr>
                <w:rStyle w:val="Hyperlink"/>
                <w:noProof/>
              </w:rPr>
            </w:rPrChange>
          </w:rPr>
          <w:delInstrText xml:space="preserve"> </w:delInstrText>
        </w:r>
        <w:r w:rsidRPr="000F71F3" w:rsidDel="008B7B08">
          <w:delInstrText>HYPERLINK \l "_Toc67479803"</w:delInstrText>
        </w:r>
        <w:r w:rsidRPr="00932745" w:rsidDel="008B7B08">
          <w:rPr>
            <w:rStyle w:val="Hyperlink"/>
            <w:noProof/>
            <w:sz w:val="24"/>
            <w:szCs w:val="26"/>
            <w:rPrChange w:id="1152" w:author="ndhien@cit.udn.vn" w:date="2021-03-24T12:12:00Z">
              <w:rPr>
                <w:rStyle w:val="Hyperlink"/>
                <w:noProof/>
              </w:rPr>
            </w:rPrChange>
          </w:rPr>
          <w:delInstrText xml:space="preserve"> </w:delInstrText>
        </w:r>
        <w:r w:rsidRPr="00932745" w:rsidDel="008B7B08">
          <w:rPr>
            <w:rStyle w:val="Hyperlink"/>
            <w:b w:val="0"/>
            <w:iCs w:val="0"/>
            <w:noProof/>
            <w:sz w:val="24"/>
            <w:szCs w:val="26"/>
            <w:rPrChange w:id="1153" w:author="ndhien@cit.udn.vn" w:date="2021-03-24T12:12:00Z">
              <w:rPr>
                <w:rStyle w:val="Hyperlink"/>
                <w:b/>
                <w:iCs/>
                <w:noProof/>
                <w:sz w:val="24"/>
                <w:szCs w:val="26"/>
              </w:rPr>
            </w:rPrChange>
          </w:rPr>
        </w:r>
        <w:r w:rsidRPr="00932745" w:rsidDel="008B7B08">
          <w:rPr>
            <w:rStyle w:val="Hyperlink"/>
            <w:noProof/>
            <w:sz w:val="24"/>
            <w:szCs w:val="26"/>
            <w:rPrChange w:id="1154" w:author="ndhien@cit.udn.vn" w:date="2021-03-24T12:12:00Z">
              <w:rPr>
                <w:rStyle w:val="Hyperlink"/>
                <w:noProof/>
              </w:rPr>
            </w:rPrChange>
          </w:rPr>
          <w:fldChar w:fldCharType="separate"/>
        </w:r>
      </w:del>
      <w:ins w:id="1155" w:author="ndhien@cit.udn.vn" w:date="2021-03-24T12:11:00Z">
        <w:del w:id="1156" w:author="This PC" w:date="2025-12-04T21:39:00Z">
          <w:r w:rsidR="00932745" w:rsidRPr="004F56E1" w:rsidDel="008B7B08">
            <w:rPr>
              <w:rStyle w:val="Hyperlink"/>
              <w:b w:val="0"/>
              <w:bCs/>
              <w:sz w:val="24"/>
            </w:rPr>
            <w:delText>Error! Hyperlink reference not valid.</w:delText>
          </w:r>
        </w:del>
      </w:ins>
      <w:del w:id="1157" w:author="This PC" w:date="2025-12-04T21:39:00Z">
        <w:r w:rsidRPr="00932745" w:rsidDel="008B7B08">
          <w:rPr>
            <w:rStyle w:val="Hyperlink"/>
            <w:noProof/>
            <w:sz w:val="24"/>
            <w:szCs w:val="26"/>
            <w:rPrChange w:id="1158" w:author="ndhien@cit.udn.vn" w:date="2021-03-24T12:12:00Z">
              <w:rPr>
                <w:rStyle w:val="Hyperlink"/>
                <w:noProof/>
              </w:rPr>
            </w:rPrChange>
          </w:rPr>
          <w:delText>1.1. bbbbbbbbbb111</w:delText>
        </w:r>
        <w:r w:rsidRPr="000F71F3" w:rsidDel="008B7B08">
          <w:rPr>
            <w:webHidden/>
          </w:rPr>
          <w:tab/>
        </w:r>
        <w:r w:rsidRPr="000F71F3" w:rsidDel="008B7B08">
          <w:rPr>
            <w:noProof/>
            <w:webHidden/>
          </w:rPr>
          <w:fldChar w:fldCharType="begin"/>
        </w:r>
        <w:r w:rsidRPr="000F71F3" w:rsidDel="008B7B08">
          <w:rPr>
            <w:webHidden/>
          </w:rPr>
          <w:delInstrText xml:space="preserve"> PAGEREF _Toc67479803 \h </w:delInstrText>
        </w:r>
        <w:r w:rsidRPr="000F71F3" w:rsidDel="008B7B08">
          <w:rPr>
            <w:noProof/>
            <w:webHidden/>
          </w:rPr>
        </w:r>
        <w:r w:rsidRPr="000F71F3" w:rsidDel="008B7B08">
          <w:rPr>
            <w:noProof/>
            <w:webHidden/>
          </w:rPr>
          <w:fldChar w:fldCharType="separate"/>
        </w:r>
        <w:r w:rsidRPr="000F71F3" w:rsidDel="008B7B08">
          <w:rPr>
            <w:webHidden/>
          </w:rPr>
          <w:delText>2</w:delText>
        </w:r>
        <w:r w:rsidRPr="000F71F3" w:rsidDel="008B7B08">
          <w:rPr>
            <w:noProof/>
            <w:webHidden/>
          </w:rPr>
          <w:fldChar w:fldCharType="end"/>
        </w:r>
        <w:r w:rsidRPr="00932745" w:rsidDel="008B7B08">
          <w:rPr>
            <w:rStyle w:val="Hyperlink"/>
            <w:noProof/>
            <w:sz w:val="24"/>
            <w:szCs w:val="26"/>
            <w:rPrChange w:id="1159" w:author="ndhien@cit.udn.vn" w:date="2021-03-24T12:12:00Z">
              <w:rPr>
                <w:rStyle w:val="Hyperlink"/>
                <w:noProof/>
              </w:rPr>
            </w:rPrChange>
          </w:rPr>
          <w:fldChar w:fldCharType="end"/>
        </w:r>
      </w:del>
    </w:p>
    <w:p w14:paraId="04677714" w14:textId="5644ECD7" w:rsidR="00F83E27" w:rsidRPr="00932745" w:rsidDel="008B7B08" w:rsidRDefault="00F83E27" w:rsidP="00793890">
      <w:pPr>
        <w:pStyle w:val="Heading1"/>
        <w:rPr>
          <w:del w:id="1160" w:author="This PC" w:date="2025-12-04T21:39:00Z"/>
          <w:noProof/>
          <w:rPrChange w:id="1161" w:author="ndhien@cit.udn.vn" w:date="2021-03-24T12:12:00Z">
            <w:rPr>
              <w:del w:id="1162" w:author="This PC" w:date="2025-12-04T21:39:00Z"/>
              <w:rFonts w:cstheme="minorBidi"/>
              <w:noProof/>
              <w:sz w:val="22"/>
              <w:szCs w:val="22"/>
            </w:rPr>
          </w:rPrChange>
        </w:rPr>
        <w:pPrChange w:id="1163" w:author="This PC" w:date="2025-12-04T21:39:00Z">
          <w:pPr>
            <w:pStyle w:val="TOC3"/>
          </w:pPr>
        </w:pPrChange>
      </w:pPr>
      <w:del w:id="1164" w:author="This PC" w:date="2025-12-04T21:39:00Z">
        <w:r w:rsidRPr="00932745" w:rsidDel="008B7B08">
          <w:rPr>
            <w:rStyle w:val="Hyperlink"/>
            <w:noProof/>
            <w:sz w:val="24"/>
            <w:szCs w:val="26"/>
            <w:rPrChange w:id="1165" w:author="ndhien@cit.udn.vn" w:date="2021-03-24T12:12:00Z">
              <w:rPr>
                <w:rStyle w:val="Hyperlink"/>
                <w:noProof/>
              </w:rPr>
            </w:rPrChange>
          </w:rPr>
          <w:fldChar w:fldCharType="begin"/>
        </w:r>
        <w:r w:rsidRPr="00932745" w:rsidDel="008B7B08">
          <w:rPr>
            <w:rStyle w:val="Hyperlink"/>
            <w:noProof/>
            <w:sz w:val="24"/>
            <w:szCs w:val="26"/>
            <w:rPrChange w:id="1166" w:author="ndhien@cit.udn.vn" w:date="2021-03-24T12:12:00Z">
              <w:rPr>
                <w:rStyle w:val="Hyperlink"/>
                <w:noProof/>
              </w:rPr>
            </w:rPrChange>
          </w:rPr>
          <w:delInstrText xml:space="preserve"> </w:delInstrText>
        </w:r>
        <w:r w:rsidRPr="000F71F3" w:rsidDel="008B7B08">
          <w:delInstrText>HYPERLINK \l "_Toc67479804"</w:delInstrText>
        </w:r>
        <w:r w:rsidRPr="00932745" w:rsidDel="008B7B08">
          <w:rPr>
            <w:rStyle w:val="Hyperlink"/>
            <w:noProof/>
            <w:sz w:val="24"/>
            <w:szCs w:val="26"/>
            <w:rPrChange w:id="1167" w:author="ndhien@cit.udn.vn" w:date="2021-03-24T12:12:00Z">
              <w:rPr>
                <w:rStyle w:val="Hyperlink"/>
                <w:noProof/>
              </w:rPr>
            </w:rPrChange>
          </w:rPr>
          <w:delInstrText xml:space="preserve"> </w:delInstrText>
        </w:r>
        <w:r w:rsidRPr="00932745" w:rsidDel="008B7B08">
          <w:rPr>
            <w:rStyle w:val="Hyperlink"/>
            <w:b w:val="0"/>
            <w:iCs w:val="0"/>
            <w:noProof/>
            <w:sz w:val="24"/>
            <w:szCs w:val="26"/>
            <w:rPrChange w:id="1168" w:author="ndhien@cit.udn.vn" w:date="2021-03-24T12:12:00Z">
              <w:rPr>
                <w:rStyle w:val="Hyperlink"/>
                <w:b/>
                <w:iCs/>
                <w:noProof/>
                <w:sz w:val="24"/>
                <w:szCs w:val="26"/>
              </w:rPr>
            </w:rPrChange>
          </w:rPr>
        </w:r>
        <w:r w:rsidRPr="00932745" w:rsidDel="008B7B08">
          <w:rPr>
            <w:rStyle w:val="Hyperlink"/>
            <w:noProof/>
            <w:sz w:val="24"/>
            <w:szCs w:val="26"/>
            <w:rPrChange w:id="1169" w:author="ndhien@cit.udn.vn" w:date="2021-03-24T12:12:00Z">
              <w:rPr>
                <w:rStyle w:val="Hyperlink"/>
                <w:noProof/>
              </w:rPr>
            </w:rPrChange>
          </w:rPr>
          <w:fldChar w:fldCharType="separate"/>
        </w:r>
      </w:del>
      <w:ins w:id="1170" w:author="ndhien@cit.udn.vn" w:date="2021-03-24T12:11:00Z">
        <w:del w:id="1171" w:author="This PC" w:date="2025-12-04T21:39:00Z">
          <w:r w:rsidR="00932745" w:rsidRPr="004F56E1" w:rsidDel="008B7B08">
            <w:rPr>
              <w:rStyle w:val="Hyperlink"/>
              <w:b w:val="0"/>
              <w:bCs/>
              <w:sz w:val="24"/>
            </w:rPr>
            <w:delText>Error! Hyperlink reference not valid.</w:delText>
          </w:r>
        </w:del>
      </w:ins>
      <w:del w:id="1172" w:author="This PC" w:date="2025-12-04T21:39:00Z">
        <w:r w:rsidRPr="00932745" w:rsidDel="008B7B08">
          <w:rPr>
            <w:rStyle w:val="Hyperlink"/>
            <w:noProof/>
            <w:sz w:val="24"/>
            <w:szCs w:val="26"/>
            <w:rPrChange w:id="1173" w:author="ndhien@cit.udn.vn" w:date="2021-03-24T12:12:00Z">
              <w:rPr>
                <w:rStyle w:val="Hyperlink"/>
                <w:noProof/>
              </w:rPr>
            </w:rPrChange>
          </w:rPr>
          <w:delText>1.2. bbbbbbbbbb22222</w:delText>
        </w:r>
        <w:r w:rsidRPr="000F71F3" w:rsidDel="008B7B08">
          <w:rPr>
            <w:webHidden/>
          </w:rPr>
          <w:tab/>
        </w:r>
        <w:r w:rsidRPr="000F71F3" w:rsidDel="008B7B08">
          <w:rPr>
            <w:noProof/>
            <w:webHidden/>
          </w:rPr>
          <w:fldChar w:fldCharType="begin"/>
        </w:r>
        <w:r w:rsidRPr="000F71F3" w:rsidDel="008B7B08">
          <w:rPr>
            <w:webHidden/>
          </w:rPr>
          <w:delInstrText xml:space="preserve"> PAGEREF _Toc67479804 \h </w:delInstrText>
        </w:r>
        <w:r w:rsidRPr="000F71F3" w:rsidDel="008B7B08">
          <w:rPr>
            <w:noProof/>
            <w:webHidden/>
          </w:rPr>
        </w:r>
        <w:r w:rsidRPr="000F71F3" w:rsidDel="008B7B08">
          <w:rPr>
            <w:noProof/>
            <w:webHidden/>
          </w:rPr>
          <w:fldChar w:fldCharType="separate"/>
        </w:r>
        <w:r w:rsidRPr="000F71F3" w:rsidDel="008B7B08">
          <w:rPr>
            <w:webHidden/>
          </w:rPr>
          <w:delText>2</w:delText>
        </w:r>
        <w:r w:rsidRPr="000F71F3" w:rsidDel="008B7B08">
          <w:rPr>
            <w:noProof/>
            <w:webHidden/>
          </w:rPr>
          <w:fldChar w:fldCharType="end"/>
        </w:r>
        <w:r w:rsidRPr="00932745" w:rsidDel="008B7B08">
          <w:rPr>
            <w:rStyle w:val="Hyperlink"/>
            <w:noProof/>
            <w:sz w:val="24"/>
            <w:szCs w:val="26"/>
            <w:rPrChange w:id="1174" w:author="ndhien@cit.udn.vn" w:date="2021-03-24T12:12:00Z">
              <w:rPr>
                <w:rStyle w:val="Hyperlink"/>
                <w:noProof/>
              </w:rPr>
            </w:rPrChange>
          </w:rPr>
          <w:fldChar w:fldCharType="end"/>
        </w:r>
      </w:del>
    </w:p>
    <w:p w14:paraId="104FDA43" w14:textId="4ADF419A" w:rsidR="00F83E27" w:rsidRPr="00932745" w:rsidDel="008B7B08" w:rsidRDefault="00F83E27" w:rsidP="00793890">
      <w:pPr>
        <w:pStyle w:val="Heading1"/>
        <w:rPr>
          <w:del w:id="1175" w:author="This PC" w:date="2025-12-04T21:39:00Z"/>
          <w:rPrChange w:id="1176" w:author="ndhien@cit.udn.vn" w:date="2021-03-24T12:12:00Z">
            <w:rPr>
              <w:del w:id="1177" w:author="This PC" w:date="2025-12-04T21:39:00Z"/>
              <w:rFonts w:cstheme="minorBidi"/>
            </w:rPr>
          </w:rPrChange>
        </w:rPr>
        <w:pPrChange w:id="1178" w:author="This PC" w:date="2025-12-04T21:39:00Z">
          <w:pPr>
            <w:pStyle w:val="TOC2"/>
          </w:pPr>
        </w:pPrChange>
      </w:pPr>
      <w:del w:id="1179" w:author="This PC" w:date="2025-12-04T21:39:00Z">
        <w:r w:rsidRPr="00932745" w:rsidDel="008B7B08">
          <w:rPr>
            <w:rStyle w:val="Hyperlink"/>
            <w:noProof/>
            <w:sz w:val="24"/>
            <w:szCs w:val="26"/>
            <w:rPrChange w:id="1180" w:author="ndhien@cit.udn.vn" w:date="2021-03-24T12:12:00Z">
              <w:rPr>
                <w:rStyle w:val="Hyperlink"/>
                <w:noProof/>
              </w:rPr>
            </w:rPrChange>
          </w:rPr>
          <w:fldChar w:fldCharType="begin"/>
        </w:r>
        <w:r w:rsidRPr="00932745" w:rsidDel="008B7B08">
          <w:rPr>
            <w:rStyle w:val="Hyperlink"/>
            <w:noProof/>
            <w:sz w:val="24"/>
            <w:szCs w:val="26"/>
            <w:rPrChange w:id="1181" w:author="ndhien@cit.udn.vn" w:date="2021-03-24T12:12:00Z">
              <w:rPr>
                <w:rStyle w:val="Hyperlink"/>
                <w:noProof/>
              </w:rPr>
            </w:rPrChange>
          </w:rPr>
          <w:delInstrText xml:space="preserve"> </w:delInstrText>
        </w:r>
        <w:r w:rsidRPr="000F71F3" w:rsidDel="008B7B08">
          <w:delInstrText>HYPERLINK \l "_Toc67479805"</w:delInstrText>
        </w:r>
        <w:r w:rsidRPr="00932745" w:rsidDel="008B7B08">
          <w:rPr>
            <w:rStyle w:val="Hyperlink"/>
            <w:noProof/>
            <w:sz w:val="24"/>
            <w:szCs w:val="26"/>
            <w:rPrChange w:id="1182" w:author="ndhien@cit.udn.vn" w:date="2021-03-24T12:12:00Z">
              <w:rPr>
                <w:rStyle w:val="Hyperlink"/>
                <w:noProof/>
              </w:rPr>
            </w:rPrChange>
          </w:rPr>
          <w:delInstrText xml:space="preserve"> </w:delInstrText>
        </w:r>
        <w:r w:rsidRPr="00932745" w:rsidDel="008B7B08">
          <w:rPr>
            <w:rStyle w:val="Hyperlink"/>
            <w:iCs w:val="0"/>
            <w:noProof/>
            <w:sz w:val="24"/>
            <w:szCs w:val="26"/>
            <w:rPrChange w:id="1183" w:author="ndhien@cit.udn.vn" w:date="2021-03-24T12:12:00Z">
              <w:rPr>
                <w:rStyle w:val="Hyperlink"/>
                <w:iCs/>
                <w:noProof/>
                <w:sz w:val="24"/>
                <w:szCs w:val="26"/>
              </w:rPr>
            </w:rPrChange>
          </w:rPr>
        </w:r>
        <w:r w:rsidRPr="00932745" w:rsidDel="008B7B08">
          <w:rPr>
            <w:rStyle w:val="Hyperlink"/>
            <w:noProof/>
            <w:sz w:val="24"/>
            <w:szCs w:val="26"/>
            <w:rPrChange w:id="1184" w:author="ndhien@cit.udn.vn" w:date="2021-03-24T12:12:00Z">
              <w:rPr>
                <w:rStyle w:val="Hyperlink"/>
                <w:noProof/>
              </w:rPr>
            </w:rPrChange>
          </w:rPr>
          <w:fldChar w:fldCharType="separate"/>
        </w:r>
      </w:del>
      <w:ins w:id="1185" w:author="ndhien@cit.udn.vn" w:date="2021-03-24T12:11:00Z">
        <w:del w:id="1186" w:author="This PC" w:date="2025-12-04T21:39:00Z">
          <w:r w:rsidR="00932745" w:rsidRPr="00932745" w:rsidDel="008B7B08">
            <w:rPr>
              <w:rStyle w:val="Hyperlink"/>
              <w:bCs/>
              <w:sz w:val="24"/>
            </w:rPr>
            <w:delText>Error! Hyperlink reference not valid.</w:delText>
          </w:r>
        </w:del>
      </w:ins>
      <w:del w:id="1187" w:author="This PC" w:date="2025-12-04T21:39:00Z">
        <w:r w:rsidRPr="00932745" w:rsidDel="008B7B08">
          <w:rPr>
            <w:rStyle w:val="Hyperlink"/>
            <w:noProof/>
            <w:sz w:val="24"/>
            <w:szCs w:val="26"/>
            <w:rPrChange w:id="1188" w:author="ndhien@cit.udn.vn" w:date="2021-03-24T12:12:00Z">
              <w:rPr>
                <w:rStyle w:val="Hyperlink"/>
                <w:noProof/>
              </w:rPr>
            </w:rPrChange>
          </w:rPr>
          <w:delText>3. Kết chương 1</w:delText>
        </w:r>
        <w:r w:rsidRPr="000F71F3" w:rsidDel="008B7B08">
          <w:rPr>
            <w:webHidden/>
          </w:rPr>
          <w:tab/>
        </w:r>
        <w:r w:rsidRPr="000F71F3" w:rsidDel="008B7B08">
          <w:rPr>
            <w:noProof/>
            <w:webHidden/>
          </w:rPr>
          <w:fldChar w:fldCharType="begin"/>
        </w:r>
        <w:r w:rsidRPr="000F71F3" w:rsidDel="008B7B08">
          <w:rPr>
            <w:webHidden/>
          </w:rPr>
          <w:delInstrText xml:space="preserve"> PAGEREF _Toc67479805 \h </w:delInstrText>
        </w:r>
        <w:r w:rsidRPr="000F71F3" w:rsidDel="008B7B08">
          <w:rPr>
            <w:noProof/>
            <w:webHidden/>
          </w:rPr>
        </w:r>
        <w:r w:rsidRPr="000F71F3" w:rsidDel="008B7B08">
          <w:rPr>
            <w:noProof/>
            <w:webHidden/>
          </w:rPr>
          <w:fldChar w:fldCharType="separate"/>
        </w:r>
        <w:r w:rsidRPr="000F71F3" w:rsidDel="008B7B08">
          <w:rPr>
            <w:webHidden/>
          </w:rPr>
          <w:delText>2</w:delText>
        </w:r>
        <w:r w:rsidRPr="000F71F3" w:rsidDel="008B7B08">
          <w:rPr>
            <w:noProof/>
            <w:webHidden/>
          </w:rPr>
          <w:fldChar w:fldCharType="end"/>
        </w:r>
        <w:r w:rsidRPr="00932745" w:rsidDel="008B7B08">
          <w:rPr>
            <w:rStyle w:val="Hyperlink"/>
            <w:noProof/>
            <w:sz w:val="24"/>
            <w:szCs w:val="26"/>
            <w:rPrChange w:id="1189" w:author="ndhien@cit.udn.vn" w:date="2021-03-24T12:12:00Z">
              <w:rPr>
                <w:rStyle w:val="Hyperlink"/>
                <w:noProof/>
              </w:rPr>
            </w:rPrChange>
          </w:rPr>
          <w:fldChar w:fldCharType="end"/>
        </w:r>
      </w:del>
    </w:p>
    <w:p w14:paraId="62750551" w14:textId="0B8D7D32" w:rsidR="00F83E27" w:rsidRPr="00932745" w:rsidDel="008B7B08" w:rsidRDefault="00F83E27" w:rsidP="00793890">
      <w:pPr>
        <w:pStyle w:val="Heading1"/>
        <w:rPr>
          <w:del w:id="1190" w:author="This PC" w:date="2025-12-04T21:39:00Z"/>
          <w:rPrChange w:id="1191" w:author="ndhien@cit.udn.vn" w:date="2021-03-24T12:12:00Z">
            <w:rPr>
              <w:del w:id="1192" w:author="This PC" w:date="2025-12-04T21:39:00Z"/>
              <w:rFonts w:asciiTheme="minorHAnsi" w:hAnsiTheme="minorHAnsi" w:cstheme="minorBidi"/>
              <w:b w:val="0"/>
              <w:sz w:val="22"/>
              <w:szCs w:val="22"/>
            </w:rPr>
          </w:rPrChange>
        </w:rPr>
      </w:pPr>
      <w:del w:id="1193" w:author="This PC" w:date="2025-12-04T21:39:00Z">
        <w:r w:rsidRPr="00932745" w:rsidDel="008B7B08">
          <w:rPr>
            <w:rStyle w:val="Hyperlink"/>
            <w:noProof/>
            <w:sz w:val="24"/>
            <w:rPrChange w:id="1194" w:author="ndhien@cit.udn.vn" w:date="2021-03-24T12:12:00Z">
              <w:rPr>
                <w:rStyle w:val="Hyperlink"/>
                <w:noProof/>
                <w:szCs w:val="26"/>
              </w:rPr>
            </w:rPrChange>
          </w:rPr>
          <w:fldChar w:fldCharType="begin"/>
        </w:r>
        <w:r w:rsidRPr="00932745" w:rsidDel="008B7B08">
          <w:rPr>
            <w:rStyle w:val="Hyperlink"/>
            <w:noProof/>
            <w:sz w:val="24"/>
            <w:rPrChange w:id="1195" w:author="ndhien@cit.udn.vn" w:date="2021-03-24T12:12:00Z">
              <w:rPr>
                <w:rStyle w:val="Hyperlink"/>
                <w:noProof/>
                <w:szCs w:val="26"/>
              </w:rPr>
            </w:rPrChange>
          </w:rPr>
          <w:delInstrText xml:space="preserve"> </w:delInstrText>
        </w:r>
        <w:r w:rsidRPr="00932745" w:rsidDel="008B7B08">
          <w:delInstrText>HYPERLINK \l "_Toc67479806"</w:delInstrText>
        </w:r>
        <w:r w:rsidRPr="00932745" w:rsidDel="008B7B08">
          <w:rPr>
            <w:rStyle w:val="Hyperlink"/>
            <w:noProof/>
            <w:sz w:val="24"/>
            <w:rPrChange w:id="1196" w:author="ndhien@cit.udn.vn" w:date="2021-03-24T12:12:00Z">
              <w:rPr>
                <w:rStyle w:val="Hyperlink"/>
                <w:noProof/>
                <w:szCs w:val="26"/>
              </w:rPr>
            </w:rPrChange>
          </w:rPr>
          <w:delInstrText xml:space="preserve"> </w:delInstrText>
        </w:r>
        <w:r w:rsidRPr="00932745" w:rsidDel="008B7B08">
          <w:rPr>
            <w:rStyle w:val="Hyperlink"/>
            <w:noProof/>
            <w:sz w:val="24"/>
            <w:rPrChange w:id="1197" w:author="ndhien@cit.udn.vn" w:date="2021-03-24T12:12:00Z">
              <w:rPr>
                <w:rStyle w:val="Hyperlink"/>
                <w:noProof/>
                <w:sz w:val="24"/>
              </w:rPr>
            </w:rPrChange>
          </w:rPr>
        </w:r>
        <w:r w:rsidRPr="00932745" w:rsidDel="008B7B08">
          <w:rPr>
            <w:rStyle w:val="Hyperlink"/>
            <w:noProof/>
            <w:sz w:val="24"/>
            <w:rPrChange w:id="1198" w:author="ndhien@cit.udn.vn" w:date="2021-03-24T12:12:00Z">
              <w:rPr>
                <w:rStyle w:val="Hyperlink"/>
                <w:noProof/>
                <w:szCs w:val="26"/>
              </w:rPr>
            </w:rPrChange>
          </w:rPr>
          <w:fldChar w:fldCharType="separate"/>
        </w:r>
      </w:del>
      <w:ins w:id="1199" w:author="ndhien@cit.udn.vn" w:date="2021-03-24T12:11:00Z">
        <w:del w:id="1200" w:author="This PC" w:date="2025-12-04T21:39:00Z">
          <w:r w:rsidR="00932745" w:rsidRPr="00932745" w:rsidDel="008B7B08">
            <w:rPr>
              <w:rStyle w:val="Hyperlink"/>
              <w:bCs/>
              <w:sz w:val="24"/>
            </w:rPr>
            <w:delText>Error! Hyperlink reference not valid.</w:delText>
          </w:r>
        </w:del>
      </w:ins>
      <w:del w:id="1201" w:author="This PC" w:date="2025-12-04T21:39:00Z">
        <w:r w:rsidRPr="00932745" w:rsidDel="008B7B08">
          <w:rPr>
            <w:rStyle w:val="Hyperlink"/>
            <w:noProof/>
            <w:sz w:val="24"/>
            <w:rPrChange w:id="1202" w:author="ndhien@cit.udn.vn" w:date="2021-03-24T12:12:00Z">
              <w:rPr>
                <w:rStyle w:val="Hyperlink"/>
                <w:noProof/>
                <w:szCs w:val="26"/>
              </w:rPr>
            </w:rPrChange>
          </w:rPr>
          <w:delText>Chương 2. PHÂN TÍCH …</w:delText>
        </w:r>
        <w:r w:rsidRPr="00932745" w:rsidDel="008B7B08">
          <w:rPr>
            <w:webHidden/>
          </w:rPr>
          <w:tab/>
        </w:r>
        <w:r w:rsidRPr="000F71F3" w:rsidDel="008B7B08">
          <w:rPr>
            <w:noProof/>
            <w:webHidden/>
          </w:rPr>
          <w:fldChar w:fldCharType="begin"/>
        </w:r>
        <w:r w:rsidRPr="00932745" w:rsidDel="008B7B08">
          <w:rPr>
            <w:webHidden/>
          </w:rPr>
          <w:delInstrText xml:space="preserve"> PAGEREF _Toc67479806 \h </w:delInstrText>
        </w:r>
        <w:r w:rsidRPr="000F71F3" w:rsidDel="008B7B08">
          <w:rPr>
            <w:noProof/>
            <w:webHidden/>
          </w:rPr>
        </w:r>
        <w:r w:rsidRPr="000F71F3" w:rsidDel="008B7B08">
          <w:rPr>
            <w:noProof/>
            <w:webHidden/>
          </w:rPr>
          <w:fldChar w:fldCharType="separate"/>
        </w:r>
        <w:r w:rsidRPr="00932745" w:rsidDel="008B7B08">
          <w:rPr>
            <w:webHidden/>
          </w:rPr>
          <w:delText>3</w:delText>
        </w:r>
        <w:r w:rsidRPr="000F71F3" w:rsidDel="008B7B08">
          <w:rPr>
            <w:noProof/>
            <w:webHidden/>
          </w:rPr>
          <w:fldChar w:fldCharType="end"/>
        </w:r>
        <w:r w:rsidRPr="00932745" w:rsidDel="008B7B08">
          <w:rPr>
            <w:rStyle w:val="Hyperlink"/>
            <w:noProof/>
            <w:sz w:val="24"/>
            <w:rPrChange w:id="1203" w:author="ndhien@cit.udn.vn" w:date="2021-03-24T12:12:00Z">
              <w:rPr>
                <w:rStyle w:val="Hyperlink"/>
                <w:noProof/>
                <w:szCs w:val="26"/>
              </w:rPr>
            </w:rPrChange>
          </w:rPr>
          <w:fldChar w:fldCharType="end"/>
        </w:r>
      </w:del>
    </w:p>
    <w:p w14:paraId="3E59F17B" w14:textId="7BAC06B4" w:rsidR="00F83E27" w:rsidRPr="00932745" w:rsidDel="008B7B08" w:rsidRDefault="00F83E27" w:rsidP="00793890">
      <w:pPr>
        <w:pStyle w:val="Heading1"/>
        <w:rPr>
          <w:del w:id="1204" w:author="This PC" w:date="2025-12-04T21:39:00Z"/>
          <w:rPrChange w:id="1205" w:author="ndhien@cit.udn.vn" w:date="2021-03-24T12:12:00Z">
            <w:rPr>
              <w:del w:id="1206" w:author="This PC" w:date="2025-12-04T21:39:00Z"/>
              <w:rFonts w:cstheme="minorBidi"/>
            </w:rPr>
          </w:rPrChange>
        </w:rPr>
        <w:pPrChange w:id="1207" w:author="This PC" w:date="2025-12-04T21:39:00Z">
          <w:pPr>
            <w:pStyle w:val="TOC2"/>
          </w:pPr>
        </w:pPrChange>
      </w:pPr>
      <w:del w:id="1208" w:author="This PC" w:date="2025-12-04T21:39:00Z">
        <w:r w:rsidRPr="00932745" w:rsidDel="008B7B08">
          <w:rPr>
            <w:rStyle w:val="Hyperlink"/>
            <w:noProof/>
            <w:sz w:val="24"/>
            <w:szCs w:val="26"/>
            <w:rPrChange w:id="1209" w:author="ndhien@cit.udn.vn" w:date="2021-03-24T12:12:00Z">
              <w:rPr>
                <w:rStyle w:val="Hyperlink"/>
                <w:noProof/>
              </w:rPr>
            </w:rPrChange>
          </w:rPr>
          <w:fldChar w:fldCharType="begin"/>
        </w:r>
        <w:r w:rsidRPr="00932745" w:rsidDel="008B7B08">
          <w:rPr>
            <w:rStyle w:val="Hyperlink"/>
            <w:noProof/>
            <w:sz w:val="24"/>
            <w:szCs w:val="26"/>
            <w:rPrChange w:id="1210" w:author="ndhien@cit.udn.vn" w:date="2021-03-24T12:12:00Z">
              <w:rPr>
                <w:rStyle w:val="Hyperlink"/>
                <w:noProof/>
              </w:rPr>
            </w:rPrChange>
          </w:rPr>
          <w:delInstrText xml:space="preserve"> </w:delInstrText>
        </w:r>
        <w:r w:rsidRPr="000F71F3" w:rsidDel="008B7B08">
          <w:delInstrText>HYPERLINK \l "_Toc67479807"</w:delInstrText>
        </w:r>
        <w:r w:rsidRPr="00932745" w:rsidDel="008B7B08">
          <w:rPr>
            <w:rStyle w:val="Hyperlink"/>
            <w:noProof/>
            <w:sz w:val="24"/>
            <w:szCs w:val="26"/>
            <w:rPrChange w:id="1211" w:author="ndhien@cit.udn.vn" w:date="2021-03-24T12:12:00Z">
              <w:rPr>
                <w:rStyle w:val="Hyperlink"/>
                <w:noProof/>
              </w:rPr>
            </w:rPrChange>
          </w:rPr>
          <w:delInstrText xml:space="preserve"> </w:delInstrText>
        </w:r>
        <w:r w:rsidRPr="00932745" w:rsidDel="008B7B08">
          <w:rPr>
            <w:rStyle w:val="Hyperlink"/>
            <w:iCs w:val="0"/>
            <w:noProof/>
            <w:sz w:val="24"/>
            <w:szCs w:val="26"/>
            <w:rPrChange w:id="1212" w:author="ndhien@cit.udn.vn" w:date="2021-03-24T12:12:00Z">
              <w:rPr>
                <w:rStyle w:val="Hyperlink"/>
                <w:iCs/>
                <w:noProof/>
                <w:sz w:val="24"/>
                <w:szCs w:val="26"/>
              </w:rPr>
            </w:rPrChange>
          </w:rPr>
        </w:r>
        <w:r w:rsidRPr="00932745" w:rsidDel="008B7B08">
          <w:rPr>
            <w:rStyle w:val="Hyperlink"/>
            <w:noProof/>
            <w:sz w:val="24"/>
            <w:szCs w:val="26"/>
            <w:rPrChange w:id="1213" w:author="ndhien@cit.udn.vn" w:date="2021-03-24T12:12:00Z">
              <w:rPr>
                <w:rStyle w:val="Hyperlink"/>
                <w:noProof/>
              </w:rPr>
            </w:rPrChange>
          </w:rPr>
          <w:fldChar w:fldCharType="separate"/>
        </w:r>
      </w:del>
      <w:ins w:id="1214" w:author="ndhien@cit.udn.vn" w:date="2021-03-24T12:11:00Z">
        <w:del w:id="1215" w:author="This PC" w:date="2025-12-04T21:39:00Z">
          <w:r w:rsidR="00932745" w:rsidRPr="00932745" w:rsidDel="008B7B08">
            <w:rPr>
              <w:rStyle w:val="Hyperlink"/>
              <w:bCs/>
              <w:sz w:val="24"/>
            </w:rPr>
            <w:delText>Error! Hyperlink reference not valid.</w:delText>
          </w:r>
        </w:del>
      </w:ins>
      <w:del w:id="1216" w:author="This PC" w:date="2025-12-04T21:39:00Z">
        <w:r w:rsidRPr="00932745" w:rsidDel="008B7B08">
          <w:rPr>
            <w:rStyle w:val="Hyperlink"/>
            <w:noProof/>
            <w:sz w:val="24"/>
            <w:szCs w:val="26"/>
            <w:rPrChange w:id="1217" w:author="ndhien@cit.udn.vn" w:date="2021-03-24T12:12:00Z">
              <w:rPr>
                <w:rStyle w:val="Hyperlink"/>
                <w:noProof/>
              </w:rPr>
            </w:rPrChange>
          </w:rPr>
          <w:delText>1.</w:delText>
        </w:r>
        <w:r w:rsidRPr="00932745" w:rsidDel="008B7B08">
          <w:rPr>
            <w:noProof/>
            <w:rPrChange w:id="1218" w:author="ndhien@cit.udn.vn" w:date="2021-03-24T12:12:00Z">
              <w:rPr>
                <w:rFonts w:cstheme="minorBidi"/>
                <w:noProof/>
              </w:rPr>
            </w:rPrChange>
          </w:rPr>
          <w:tab/>
        </w:r>
        <w:r w:rsidRPr="00932745" w:rsidDel="008B7B08">
          <w:rPr>
            <w:rStyle w:val="Hyperlink"/>
            <w:noProof/>
            <w:sz w:val="24"/>
            <w:szCs w:val="26"/>
            <w:rPrChange w:id="1219" w:author="ndhien@cit.udn.vn" w:date="2021-03-24T12:12:00Z">
              <w:rPr>
                <w:rStyle w:val="Hyperlink"/>
                <w:noProof/>
              </w:rPr>
            </w:rPrChange>
          </w:rPr>
          <w:delText>AAAAA</w:delText>
        </w:r>
        <w:r w:rsidRPr="000F71F3" w:rsidDel="008B7B08">
          <w:rPr>
            <w:webHidden/>
          </w:rPr>
          <w:tab/>
        </w:r>
        <w:r w:rsidRPr="000F71F3" w:rsidDel="008B7B08">
          <w:rPr>
            <w:noProof/>
            <w:webHidden/>
          </w:rPr>
          <w:fldChar w:fldCharType="begin"/>
        </w:r>
        <w:r w:rsidRPr="000F71F3" w:rsidDel="008B7B08">
          <w:rPr>
            <w:webHidden/>
          </w:rPr>
          <w:delInstrText xml:space="preserve"> PAGEREF _Toc67479807 \h </w:delInstrText>
        </w:r>
        <w:r w:rsidRPr="000F71F3" w:rsidDel="008B7B08">
          <w:rPr>
            <w:noProof/>
            <w:webHidden/>
          </w:rPr>
        </w:r>
        <w:r w:rsidRPr="000F71F3" w:rsidDel="008B7B08">
          <w:rPr>
            <w:noProof/>
            <w:webHidden/>
          </w:rPr>
          <w:fldChar w:fldCharType="separate"/>
        </w:r>
        <w:r w:rsidRPr="000F71F3" w:rsidDel="008B7B08">
          <w:rPr>
            <w:webHidden/>
          </w:rPr>
          <w:delText>3</w:delText>
        </w:r>
        <w:r w:rsidRPr="000F71F3" w:rsidDel="008B7B08">
          <w:rPr>
            <w:noProof/>
            <w:webHidden/>
          </w:rPr>
          <w:fldChar w:fldCharType="end"/>
        </w:r>
        <w:r w:rsidRPr="00932745" w:rsidDel="008B7B08">
          <w:rPr>
            <w:rStyle w:val="Hyperlink"/>
            <w:noProof/>
            <w:sz w:val="24"/>
            <w:szCs w:val="26"/>
            <w:rPrChange w:id="1220" w:author="ndhien@cit.udn.vn" w:date="2021-03-24T12:12:00Z">
              <w:rPr>
                <w:rStyle w:val="Hyperlink"/>
                <w:noProof/>
              </w:rPr>
            </w:rPrChange>
          </w:rPr>
          <w:fldChar w:fldCharType="end"/>
        </w:r>
      </w:del>
    </w:p>
    <w:p w14:paraId="1B91DB98" w14:textId="52BE17BA" w:rsidR="00F83E27" w:rsidRPr="00932745" w:rsidDel="008B7B08" w:rsidRDefault="00F83E27" w:rsidP="00793890">
      <w:pPr>
        <w:pStyle w:val="Heading1"/>
        <w:rPr>
          <w:del w:id="1221" w:author="This PC" w:date="2025-12-04T21:39:00Z"/>
          <w:rPrChange w:id="1222" w:author="ndhien@cit.udn.vn" w:date="2021-03-24T12:12:00Z">
            <w:rPr>
              <w:del w:id="1223" w:author="This PC" w:date="2025-12-04T21:39:00Z"/>
              <w:rFonts w:cstheme="minorBidi"/>
            </w:rPr>
          </w:rPrChange>
        </w:rPr>
        <w:pPrChange w:id="1224" w:author="This PC" w:date="2025-12-04T21:39:00Z">
          <w:pPr>
            <w:pStyle w:val="TOC2"/>
          </w:pPr>
        </w:pPrChange>
      </w:pPr>
      <w:del w:id="1225" w:author="This PC" w:date="2025-12-04T21:39:00Z">
        <w:r w:rsidRPr="00932745" w:rsidDel="008B7B08">
          <w:rPr>
            <w:rStyle w:val="Hyperlink"/>
            <w:noProof/>
            <w:sz w:val="24"/>
            <w:szCs w:val="26"/>
            <w:rPrChange w:id="1226" w:author="ndhien@cit.udn.vn" w:date="2021-03-24T12:12:00Z">
              <w:rPr>
                <w:rStyle w:val="Hyperlink"/>
                <w:noProof/>
              </w:rPr>
            </w:rPrChange>
          </w:rPr>
          <w:fldChar w:fldCharType="begin"/>
        </w:r>
        <w:r w:rsidRPr="00932745" w:rsidDel="008B7B08">
          <w:rPr>
            <w:rStyle w:val="Hyperlink"/>
            <w:noProof/>
            <w:sz w:val="24"/>
            <w:szCs w:val="26"/>
            <w:rPrChange w:id="1227" w:author="ndhien@cit.udn.vn" w:date="2021-03-24T12:12:00Z">
              <w:rPr>
                <w:rStyle w:val="Hyperlink"/>
                <w:noProof/>
              </w:rPr>
            </w:rPrChange>
          </w:rPr>
          <w:delInstrText xml:space="preserve"> </w:delInstrText>
        </w:r>
        <w:r w:rsidRPr="000F71F3" w:rsidDel="008B7B08">
          <w:delInstrText>HYPERLINK \l "_Toc67479808"</w:delInstrText>
        </w:r>
        <w:r w:rsidRPr="00932745" w:rsidDel="008B7B08">
          <w:rPr>
            <w:rStyle w:val="Hyperlink"/>
            <w:noProof/>
            <w:sz w:val="24"/>
            <w:szCs w:val="26"/>
            <w:rPrChange w:id="1228" w:author="ndhien@cit.udn.vn" w:date="2021-03-24T12:12:00Z">
              <w:rPr>
                <w:rStyle w:val="Hyperlink"/>
                <w:noProof/>
              </w:rPr>
            </w:rPrChange>
          </w:rPr>
          <w:delInstrText xml:space="preserve"> </w:delInstrText>
        </w:r>
        <w:r w:rsidRPr="00932745" w:rsidDel="008B7B08">
          <w:rPr>
            <w:rStyle w:val="Hyperlink"/>
            <w:iCs w:val="0"/>
            <w:noProof/>
            <w:sz w:val="24"/>
            <w:szCs w:val="26"/>
            <w:rPrChange w:id="1229" w:author="ndhien@cit.udn.vn" w:date="2021-03-24T12:12:00Z">
              <w:rPr>
                <w:rStyle w:val="Hyperlink"/>
                <w:iCs/>
                <w:noProof/>
                <w:sz w:val="24"/>
                <w:szCs w:val="26"/>
              </w:rPr>
            </w:rPrChange>
          </w:rPr>
        </w:r>
        <w:r w:rsidRPr="00932745" w:rsidDel="008B7B08">
          <w:rPr>
            <w:rStyle w:val="Hyperlink"/>
            <w:noProof/>
            <w:sz w:val="24"/>
            <w:szCs w:val="26"/>
            <w:rPrChange w:id="1230" w:author="ndhien@cit.udn.vn" w:date="2021-03-24T12:12:00Z">
              <w:rPr>
                <w:rStyle w:val="Hyperlink"/>
                <w:noProof/>
              </w:rPr>
            </w:rPrChange>
          </w:rPr>
          <w:fldChar w:fldCharType="separate"/>
        </w:r>
      </w:del>
      <w:ins w:id="1231" w:author="ndhien@cit.udn.vn" w:date="2021-03-24T12:11:00Z">
        <w:del w:id="1232" w:author="This PC" w:date="2025-12-04T21:39:00Z">
          <w:r w:rsidR="00932745" w:rsidRPr="00932745" w:rsidDel="008B7B08">
            <w:rPr>
              <w:rStyle w:val="Hyperlink"/>
              <w:bCs/>
              <w:sz w:val="24"/>
            </w:rPr>
            <w:delText>Error! Hyperlink reference not valid.</w:delText>
          </w:r>
        </w:del>
      </w:ins>
      <w:del w:id="1233" w:author="This PC" w:date="2025-12-04T21:39:00Z">
        <w:r w:rsidRPr="00932745" w:rsidDel="008B7B08">
          <w:rPr>
            <w:rStyle w:val="Hyperlink"/>
            <w:noProof/>
            <w:sz w:val="24"/>
            <w:szCs w:val="26"/>
            <w:rPrChange w:id="1234" w:author="ndhien@cit.udn.vn" w:date="2021-03-24T12:12:00Z">
              <w:rPr>
                <w:rStyle w:val="Hyperlink"/>
                <w:noProof/>
              </w:rPr>
            </w:rPrChange>
          </w:rPr>
          <w:delText>2.</w:delText>
        </w:r>
        <w:r w:rsidRPr="00932745" w:rsidDel="008B7B08">
          <w:rPr>
            <w:noProof/>
            <w:rPrChange w:id="1235" w:author="ndhien@cit.udn.vn" w:date="2021-03-24T12:12:00Z">
              <w:rPr>
                <w:rFonts w:cstheme="minorBidi"/>
                <w:noProof/>
              </w:rPr>
            </w:rPrChange>
          </w:rPr>
          <w:tab/>
        </w:r>
        <w:r w:rsidRPr="00932745" w:rsidDel="008B7B08">
          <w:rPr>
            <w:rStyle w:val="Hyperlink"/>
            <w:noProof/>
            <w:sz w:val="24"/>
            <w:szCs w:val="26"/>
            <w:rPrChange w:id="1236" w:author="ndhien@cit.udn.vn" w:date="2021-03-24T12:12:00Z">
              <w:rPr>
                <w:rStyle w:val="Hyperlink"/>
                <w:noProof/>
              </w:rPr>
            </w:rPrChange>
          </w:rPr>
          <w:delText>BBBBBBB</w:delText>
        </w:r>
        <w:r w:rsidRPr="000F71F3" w:rsidDel="008B7B08">
          <w:rPr>
            <w:webHidden/>
          </w:rPr>
          <w:tab/>
        </w:r>
        <w:r w:rsidRPr="000F71F3" w:rsidDel="008B7B08">
          <w:rPr>
            <w:noProof/>
            <w:webHidden/>
          </w:rPr>
          <w:fldChar w:fldCharType="begin"/>
        </w:r>
        <w:r w:rsidRPr="000F71F3" w:rsidDel="008B7B08">
          <w:rPr>
            <w:webHidden/>
          </w:rPr>
          <w:delInstrText xml:space="preserve"> PAGEREF _Toc67479808 \h </w:delInstrText>
        </w:r>
        <w:r w:rsidRPr="000F71F3" w:rsidDel="008B7B08">
          <w:rPr>
            <w:noProof/>
            <w:webHidden/>
          </w:rPr>
        </w:r>
        <w:r w:rsidRPr="000F71F3" w:rsidDel="008B7B08">
          <w:rPr>
            <w:noProof/>
            <w:webHidden/>
          </w:rPr>
          <w:fldChar w:fldCharType="separate"/>
        </w:r>
        <w:r w:rsidRPr="000F71F3" w:rsidDel="008B7B08">
          <w:rPr>
            <w:webHidden/>
          </w:rPr>
          <w:delText>3</w:delText>
        </w:r>
        <w:r w:rsidRPr="000F71F3" w:rsidDel="008B7B08">
          <w:rPr>
            <w:noProof/>
            <w:webHidden/>
          </w:rPr>
          <w:fldChar w:fldCharType="end"/>
        </w:r>
        <w:r w:rsidRPr="00932745" w:rsidDel="008B7B08">
          <w:rPr>
            <w:rStyle w:val="Hyperlink"/>
            <w:noProof/>
            <w:sz w:val="24"/>
            <w:szCs w:val="26"/>
            <w:rPrChange w:id="1237" w:author="ndhien@cit.udn.vn" w:date="2021-03-24T12:12:00Z">
              <w:rPr>
                <w:rStyle w:val="Hyperlink"/>
                <w:noProof/>
              </w:rPr>
            </w:rPrChange>
          </w:rPr>
          <w:fldChar w:fldCharType="end"/>
        </w:r>
      </w:del>
    </w:p>
    <w:p w14:paraId="45A21CE0" w14:textId="311C07FE" w:rsidR="00F83E27" w:rsidRPr="00932745" w:rsidDel="008B7B08" w:rsidRDefault="00F83E27" w:rsidP="00793890">
      <w:pPr>
        <w:pStyle w:val="Heading1"/>
        <w:rPr>
          <w:del w:id="1238" w:author="This PC" w:date="2025-12-04T21:39:00Z"/>
          <w:rPrChange w:id="1239" w:author="ndhien@cit.udn.vn" w:date="2021-03-24T12:12:00Z">
            <w:rPr>
              <w:del w:id="1240" w:author="This PC" w:date="2025-12-04T21:39:00Z"/>
              <w:rFonts w:cstheme="minorBidi"/>
            </w:rPr>
          </w:rPrChange>
        </w:rPr>
        <w:pPrChange w:id="1241" w:author="This PC" w:date="2025-12-04T21:39:00Z">
          <w:pPr>
            <w:pStyle w:val="TOC2"/>
          </w:pPr>
        </w:pPrChange>
      </w:pPr>
      <w:del w:id="1242" w:author="This PC" w:date="2025-12-04T21:39:00Z">
        <w:r w:rsidRPr="00932745" w:rsidDel="008B7B08">
          <w:rPr>
            <w:rStyle w:val="Hyperlink"/>
            <w:noProof/>
            <w:sz w:val="24"/>
            <w:szCs w:val="26"/>
            <w:rPrChange w:id="1243" w:author="ndhien@cit.udn.vn" w:date="2021-03-24T12:12:00Z">
              <w:rPr>
                <w:rStyle w:val="Hyperlink"/>
                <w:noProof/>
              </w:rPr>
            </w:rPrChange>
          </w:rPr>
          <w:fldChar w:fldCharType="begin"/>
        </w:r>
        <w:r w:rsidRPr="00932745" w:rsidDel="008B7B08">
          <w:rPr>
            <w:rStyle w:val="Hyperlink"/>
            <w:noProof/>
            <w:sz w:val="24"/>
            <w:szCs w:val="26"/>
            <w:rPrChange w:id="1244" w:author="ndhien@cit.udn.vn" w:date="2021-03-24T12:12:00Z">
              <w:rPr>
                <w:rStyle w:val="Hyperlink"/>
                <w:noProof/>
              </w:rPr>
            </w:rPrChange>
          </w:rPr>
          <w:delInstrText xml:space="preserve"> </w:delInstrText>
        </w:r>
        <w:r w:rsidRPr="000F71F3" w:rsidDel="008B7B08">
          <w:delInstrText>HYPERLINK \l "_Toc67479809"</w:delInstrText>
        </w:r>
        <w:r w:rsidRPr="00932745" w:rsidDel="008B7B08">
          <w:rPr>
            <w:rStyle w:val="Hyperlink"/>
            <w:noProof/>
            <w:sz w:val="24"/>
            <w:szCs w:val="26"/>
            <w:rPrChange w:id="1245" w:author="ndhien@cit.udn.vn" w:date="2021-03-24T12:12:00Z">
              <w:rPr>
                <w:rStyle w:val="Hyperlink"/>
                <w:noProof/>
              </w:rPr>
            </w:rPrChange>
          </w:rPr>
          <w:delInstrText xml:space="preserve"> </w:delInstrText>
        </w:r>
        <w:r w:rsidRPr="00932745" w:rsidDel="008B7B08">
          <w:rPr>
            <w:rStyle w:val="Hyperlink"/>
            <w:iCs w:val="0"/>
            <w:noProof/>
            <w:sz w:val="24"/>
            <w:szCs w:val="26"/>
            <w:rPrChange w:id="1246" w:author="ndhien@cit.udn.vn" w:date="2021-03-24T12:12:00Z">
              <w:rPr>
                <w:rStyle w:val="Hyperlink"/>
                <w:iCs/>
                <w:noProof/>
                <w:sz w:val="24"/>
                <w:szCs w:val="26"/>
              </w:rPr>
            </w:rPrChange>
          </w:rPr>
        </w:r>
        <w:r w:rsidRPr="00932745" w:rsidDel="008B7B08">
          <w:rPr>
            <w:rStyle w:val="Hyperlink"/>
            <w:noProof/>
            <w:sz w:val="24"/>
            <w:szCs w:val="26"/>
            <w:rPrChange w:id="1247" w:author="ndhien@cit.udn.vn" w:date="2021-03-24T12:12:00Z">
              <w:rPr>
                <w:rStyle w:val="Hyperlink"/>
                <w:noProof/>
              </w:rPr>
            </w:rPrChange>
          </w:rPr>
          <w:fldChar w:fldCharType="separate"/>
        </w:r>
      </w:del>
      <w:ins w:id="1248" w:author="ndhien@cit.udn.vn" w:date="2021-03-24T12:11:00Z">
        <w:del w:id="1249" w:author="This PC" w:date="2025-12-04T21:39:00Z">
          <w:r w:rsidR="00932745" w:rsidRPr="00932745" w:rsidDel="008B7B08">
            <w:rPr>
              <w:rStyle w:val="Hyperlink"/>
              <w:bCs/>
              <w:sz w:val="24"/>
            </w:rPr>
            <w:delText>Error! Hyperlink reference not valid.</w:delText>
          </w:r>
        </w:del>
      </w:ins>
      <w:del w:id="1250" w:author="This PC" w:date="2025-12-04T21:39:00Z">
        <w:r w:rsidRPr="00932745" w:rsidDel="008B7B08">
          <w:rPr>
            <w:rStyle w:val="Hyperlink"/>
            <w:noProof/>
            <w:sz w:val="24"/>
            <w:szCs w:val="26"/>
            <w:rPrChange w:id="1251" w:author="ndhien@cit.udn.vn" w:date="2021-03-24T12:12:00Z">
              <w:rPr>
                <w:rStyle w:val="Hyperlink"/>
                <w:noProof/>
              </w:rPr>
            </w:rPrChange>
          </w:rPr>
          <w:delText>3.</w:delText>
        </w:r>
        <w:r w:rsidRPr="00932745" w:rsidDel="008B7B08">
          <w:rPr>
            <w:noProof/>
            <w:rPrChange w:id="1252" w:author="ndhien@cit.udn.vn" w:date="2021-03-24T12:12:00Z">
              <w:rPr>
                <w:rFonts w:cstheme="minorBidi"/>
                <w:noProof/>
              </w:rPr>
            </w:rPrChange>
          </w:rPr>
          <w:tab/>
        </w:r>
        <w:r w:rsidRPr="00932745" w:rsidDel="008B7B08">
          <w:rPr>
            <w:rStyle w:val="Hyperlink"/>
            <w:noProof/>
            <w:sz w:val="24"/>
            <w:szCs w:val="26"/>
            <w:rPrChange w:id="1253" w:author="ndhien@cit.udn.vn" w:date="2021-03-24T12:12:00Z">
              <w:rPr>
                <w:rStyle w:val="Hyperlink"/>
                <w:noProof/>
              </w:rPr>
            </w:rPrChange>
          </w:rPr>
          <w:delText>Kết chương 2</w:delText>
        </w:r>
        <w:r w:rsidRPr="000F71F3" w:rsidDel="008B7B08">
          <w:rPr>
            <w:webHidden/>
          </w:rPr>
          <w:tab/>
        </w:r>
        <w:r w:rsidRPr="000F71F3" w:rsidDel="008B7B08">
          <w:rPr>
            <w:noProof/>
            <w:webHidden/>
          </w:rPr>
          <w:fldChar w:fldCharType="begin"/>
        </w:r>
        <w:r w:rsidRPr="000F71F3" w:rsidDel="008B7B08">
          <w:rPr>
            <w:webHidden/>
          </w:rPr>
          <w:delInstrText xml:space="preserve"> PAGEREF _Toc67479809 \h </w:delInstrText>
        </w:r>
        <w:r w:rsidRPr="000F71F3" w:rsidDel="008B7B08">
          <w:rPr>
            <w:noProof/>
            <w:webHidden/>
          </w:rPr>
        </w:r>
        <w:r w:rsidRPr="000F71F3" w:rsidDel="008B7B08">
          <w:rPr>
            <w:noProof/>
            <w:webHidden/>
          </w:rPr>
          <w:fldChar w:fldCharType="separate"/>
        </w:r>
        <w:r w:rsidRPr="000F71F3" w:rsidDel="008B7B08">
          <w:rPr>
            <w:webHidden/>
          </w:rPr>
          <w:delText>3</w:delText>
        </w:r>
        <w:r w:rsidRPr="000F71F3" w:rsidDel="008B7B08">
          <w:rPr>
            <w:noProof/>
            <w:webHidden/>
          </w:rPr>
          <w:fldChar w:fldCharType="end"/>
        </w:r>
        <w:r w:rsidRPr="00932745" w:rsidDel="008B7B08">
          <w:rPr>
            <w:rStyle w:val="Hyperlink"/>
            <w:noProof/>
            <w:sz w:val="24"/>
            <w:szCs w:val="26"/>
            <w:rPrChange w:id="1254" w:author="ndhien@cit.udn.vn" w:date="2021-03-24T12:12:00Z">
              <w:rPr>
                <w:rStyle w:val="Hyperlink"/>
                <w:noProof/>
              </w:rPr>
            </w:rPrChange>
          </w:rPr>
          <w:fldChar w:fldCharType="end"/>
        </w:r>
      </w:del>
    </w:p>
    <w:p w14:paraId="773AA23A" w14:textId="5EFC5150" w:rsidR="00F83E27" w:rsidRPr="00932745" w:rsidDel="008B7B08" w:rsidRDefault="00F83E27" w:rsidP="00793890">
      <w:pPr>
        <w:pStyle w:val="Heading1"/>
        <w:rPr>
          <w:del w:id="1255" w:author="This PC" w:date="2025-12-04T21:39:00Z"/>
          <w:rPrChange w:id="1256" w:author="ndhien@cit.udn.vn" w:date="2021-03-24T12:12:00Z">
            <w:rPr>
              <w:del w:id="1257" w:author="This PC" w:date="2025-12-04T21:39:00Z"/>
              <w:rFonts w:asciiTheme="minorHAnsi" w:hAnsiTheme="minorHAnsi" w:cstheme="minorBidi"/>
              <w:b w:val="0"/>
              <w:sz w:val="22"/>
              <w:szCs w:val="22"/>
            </w:rPr>
          </w:rPrChange>
        </w:rPr>
      </w:pPr>
      <w:del w:id="1258" w:author="This PC" w:date="2025-12-04T21:39:00Z">
        <w:r w:rsidRPr="00932745" w:rsidDel="008B7B08">
          <w:rPr>
            <w:rStyle w:val="Hyperlink"/>
            <w:noProof/>
            <w:sz w:val="24"/>
            <w:rPrChange w:id="1259" w:author="ndhien@cit.udn.vn" w:date="2021-03-24T12:12:00Z">
              <w:rPr>
                <w:rStyle w:val="Hyperlink"/>
                <w:noProof/>
                <w:szCs w:val="26"/>
              </w:rPr>
            </w:rPrChange>
          </w:rPr>
          <w:fldChar w:fldCharType="begin"/>
        </w:r>
        <w:r w:rsidRPr="00932745" w:rsidDel="008B7B08">
          <w:rPr>
            <w:rStyle w:val="Hyperlink"/>
            <w:noProof/>
            <w:sz w:val="24"/>
            <w:rPrChange w:id="1260" w:author="ndhien@cit.udn.vn" w:date="2021-03-24T12:12:00Z">
              <w:rPr>
                <w:rStyle w:val="Hyperlink"/>
                <w:noProof/>
                <w:szCs w:val="26"/>
              </w:rPr>
            </w:rPrChange>
          </w:rPr>
          <w:delInstrText xml:space="preserve"> </w:delInstrText>
        </w:r>
        <w:r w:rsidRPr="00932745" w:rsidDel="008B7B08">
          <w:delInstrText>HYPERLINK \l "_Toc67479810"</w:delInstrText>
        </w:r>
        <w:r w:rsidRPr="00932745" w:rsidDel="008B7B08">
          <w:rPr>
            <w:rStyle w:val="Hyperlink"/>
            <w:noProof/>
            <w:sz w:val="24"/>
            <w:rPrChange w:id="1261" w:author="ndhien@cit.udn.vn" w:date="2021-03-24T12:12:00Z">
              <w:rPr>
                <w:rStyle w:val="Hyperlink"/>
                <w:noProof/>
                <w:szCs w:val="26"/>
              </w:rPr>
            </w:rPrChange>
          </w:rPr>
          <w:delInstrText xml:space="preserve"> </w:delInstrText>
        </w:r>
        <w:r w:rsidRPr="00932745" w:rsidDel="008B7B08">
          <w:rPr>
            <w:rStyle w:val="Hyperlink"/>
            <w:noProof/>
            <w:sz w:val="24"/>
            <w:rPrChange w:id="1262" w:author="ndhien@cit.udn.vn" w:date="2021-03-24T12:12:00Z">
              <w:rPr>
                <w:rStyle w:val="Hyperlink"/>
                <w:noProof/>
                <w:sz w:val="24"/>
              </w:rPr>
            </w:rPrChange>
          </w:rPr>
        </w:r>
        <w:r w:rsidRPr="00932745" w:rsidDel="008B7B08">
          <w:rPr>
            <w:rStyle w:val="Hyperlink"/>
            <w:noProof/>
            <w:sz w:val="24"/>
            <w:rPrChange w:id="1263" w:author="ndhien@cit.udn.vn" w:date="2021-03-24T12:12:00Z">
              <w:rPr>
                <w:rStyle w:val="Hyperlink"/>
                <w:noProof/>
                <w:szCs w:val="26"/>
              </w:rPr>
            </w:rPrChange>
          </w:rPr>
          <w:fldChar w:fldCharType="separate"/>
        </w:r>
      </w:del>
      <w:ins w:id="1264" w:author="ndhien@cit.udn.vn" w:date="2021-03-24T12:11:00Z">
        <w:del w:id="1265" w:author="This PC" w:date="2025-12-04T21:39:00Z">
          <w:r w:rsidR="00932745" w:rsidRPr="00932745" w:rsidDel="008B7B08">
            <w:rPr>
              <w:rStyle w:val="Hyperlink"/>
              <w:bCs/>
              <w:sz w:val="24"/>
            </w:rPr>
            <w:delText>Error! Hyperlink reference not valid.</w:delText>
          </w:r>
        </w:del>
      </w:ins>
      <w:del w:id="1266" w:author="This PC" w:date="2025-12-04T21:39:00Z">
        <w:r w:rsidRPr="00932745" w:rsidDel="008B7B08">
          <w:rPr>
            <w:rStyle w:val="Hyperlink"/>
            <w:noProof/>
            <w:sz w:val="24"/>
            <w:rPrChange w:id="1267" w:author="ndhien@cit.udn.vn" w:date="2021-03-24T12:12:00Z">
              <w:rPr>
                <w:rStyle w:val="Hyperlink"/>
                <w:noProof/>
                <w:szCs w:val="26"/>
              </w:rPr>
            </w:rPrChange>
          </w:rPr>
          <w:delText>Chương 2. XÂY DỰNG …</w:delText>
        </w:r>
        <w:r w:rsidRPr="00932745" w:rsidDel="008B7B08">
          <w:rPr>
            <w:webHidden/>
          </w:rPr>
          <w:tab/>
        </w:r>
        <w:r w:rsidRPr="000F71F3" w:rsidDel="008B7B08">
          <w:rPr>
            <w:noProof/>
            <w:webHidden/>
          </w:rPr>
          <w:fldChar w:fldCharType="begin"/>
        </w:r>
        <w:r w:rsidRPr="00932745" w:rsidDel="008B7B08">
          <w:rPr>
            <w:webHidden/>
          </w:rPr>
          <w:delInstrText xml:space="preserve"> PAGEREF _Toc67479810 \h </w:delInstrText>
        </w:r>
        <w:r w:rsidRPr="000F71F3" w:rsidDel="008B7B08">
          <w:rPr>
            <w:noProof/>
            <w:webHidden/>
          </w:rPr>
        </w:r>
        <w:r w:rsidRPr="000F71F3" w:rsidDel="008B7B08">
          <w:rPr>
            <w:noProof/>
            <w:webHidden/>
          </w:rPr>
          <w:fldChar w:fldCharType="separate"/>
        </w:r>
        <w:r w:rsidRPr="00932745" w:rsidDel="008B7B08">
          <w:rPr>
            <w:webHidden/>
          </w:rPr>
          <w:delText>4</w:delText>
        </w:r>
        <w:r w:rsidRPr="000F71F3" w:rsidDel="008B7B08">
          <w:rPr>
            <w:noProof/>
            <w:webHidden/>
          </w:rPr>
          <w:fldChar w:fldCharType="end"/>
        </w:r>
        <w:r w:rsidRPr="00932745" w:rsidDel="008B7B08">
          <w:rPr>
            <w:rStyle w:val="Hyperlink"/>
            <w:noProof/>
            <w:sz w:val="24"/>
            <w:rPrChange w:id="1268" w:author="ndhien@cit.udn.vn" w:date="2021-03-24T12:12:00Z">
              <w:rPr>
                <w:rStyle w:val="Hyperlink"/>
                <w:noProof/>
                <w:szCs w:val="26"/>
              </w:rPr>
            </w:rPrChange>
          </w:rPr>
          <w:fldChar w:fldCharType="end"/>
        </w:r>
      </w:del>
    </w:p>
    <w:p w14:paraId="1F6E77A5" w14:textId="2D19E1C5" w:rsidR="00F83E27" w:rsidRPr="00932745" w:rsidDel="008B7B08" w:rsidRDefault="00F83E27" w:rsidP="00793890">
      <w:pPr>
        <w:pStyle w:val="Heading1"/>
        <w:rPr>
          <w:del w:id="1269" w:author="This PC" w:date="2025-12-04T21:39:00Z"/>
          <w:rPrChange w:id="1270" w:author="ndhien@cit.udn.vn" w:date="2021-03-24T12:12:00Z">
            <w:rPr>
              <w:del w:id="1271" w:author="This PC" w:date="2025-12-04T21:39:00Z"/>
              <w:rFonts w:cstheme="minorBidi"/>
            </w:rPr>
          </w:rPrChange>
        </w:rPr>
        <w:pPrChange w:id="1272" w:author="This PC" w:date="2025-12-04T21:39:00Z">
          <w:pPr>
            <w:pStyle w:val="TOC2"/>
          </w:pPr>
        </w:pPrChange>
      </w:pPr>
      <w:del w:id="1273" w:author="This PC" w:date="2025-12-04T21:39:00Z">
        <w:r w:rsidRPr="00932745" w:rsidDel="008B7B08">
          <w:rPr>
            <w:rStyle w:val="Hyperlink"/>
            <w:noProof/>
            <w:sz w:val="24"/>
            <w:szCs w:val="26"/>
            <w:rPrChange w:id="1274" w:author="ndhien@cit.udn.vn" w:date="2021-03-24T12:12:00Z">
              <w:rPr>
                <w:rStyle w:val="Hyperlink"/>
                <w:noProof/>
              </w:rPr>
            </w:rPrChange>
          </w:rPr>
          <w:fldChar w:fldCharType="begin"/>
        </w:r>
        <w:r w:rsidRPr="00932745" w:rsidDel="008B7B08">
          <w:rPr>
            <w:rStyle w:val="Hyperlink"/>
            <w:noProof/>
            <w:sz w:val="24"/>
            <w:szCs w:val="26"/>
            <w:rPrChange w:id="1275" w:author="ndhien@cit.udn.vn" w:date="2021-03-24T12:12:00Z">
              <w:rPr>
                <w:rStyle w:val="Hyperlink"/>
                <w:noProof/>
              </w:rPr>
            </w:rPrChange>
          </w:rPr>
          <w:delInstrText xml:space="preserve"> </w:delInstrText>
        </w:r>
        <w:r w:rsidRPr="000F71F3" w:rsidDel="008B7B08">
          <w:delInstrText>HYPERLINK \l "_Toc67479811"</w:delInstrText>
        </w:r>
        <w:r w:rsidRPr="00932745" w:rsidDel="008B7B08">
          <w:rPr>
            <w:rStyle w:val="Hyperlink"/>
            <w:noProof/>
            <w:sz w:val="24"/>
            <w:szCs w:val="26"/>
            <w:rPrChange w:id="1276" w:author="ndhien@cit.udn.vn" w:date="2021-03-24T12:12:00Z">
              <w:rPr>
                <w:rStyle w:val="Hyperlink"/>
                <w:noProof/>
              </w:rPr>
            </w:rPrChange>
          </w:rPr>
          <w:delInstrText xml:space="preserve"> </w:delInstrText>
        </w:r>
        <w:r w:rsidRPr="00932745" w:rsidDel="008B7B08">
          <w:rPr>
            <w:rStyle w:val="Hyperlink"/>
            <w:iCs w:val="0"/>
            <w:noProof/>
            <w:sz w:val="24"/>
            <w:szCs w:val="26"/>
            <w:rPrChange w:id="1277" w:author="ndhien@cit.udn.vn" w:date="2021-03-24T12:12:00Z">
              <w:rPr>
                <w:rStyle w:val="Hyperlink"/>
                <w:iCs/>
                <w:noProof/>
                <w:sz w:val="24"/>
                <w:szCs w:val="26"/>
              </w:rPr>
            </w:rPrChange>
          </w:rPr>
        </w:r>
        <w:r w:rsidRPr="00932745" w:rsidDel="008B7B08">
          <w:rPr>
            <w:rStyle w:val="Hyperlink"/>
            <w:noProof/>
            <w:sz w:val="24"/>
            <w:szCs w:val="26"/>
            <w:rPrChange w:id="1278" w:author="ndhien@cit.udn.vn" w:date="2021-03-24T12:12:00Z">
              <w:rPr>
                <w:rStyle w:val="Hyperlink"/>
                <w:noProof/>
              </w:rPr>
            </w:rPrChange>
          </w:rPr>
          <w:fldChar w:fldCharType="separate"/>
        </w:r>
      </w:del>
      <w:ins w:id="1279" w:author="ndhien@cit.udn.vn" w:date="2021-03-24T12:11:00Z">
        <w:del w:id="1280" w:author="This PC" w:date="2025-12-04T21:39:00Z">
          <w:r w:rsidR="00932745" w:rsidRPr="00932745" w:rsidDel="008B7B08">
            <w:rPr>
              <w:rStyle w:val="Hyperlink"/>
              <w:bCs/>
              <w:sz w:val="24"/>
            </w:rPr>
            <w:delText>Error! Hyperlink reference not valid.</w:delText>
          </w:r>
        </w:del>
      </w:ins>
      <w:del w:id="1281" w:author="This PC" w:date="2025-12-04T21:39:00Z">
        <w:r w:rsidRPr="00932745" w:rsidDel="008B7B08">
          <w:rPr>
            <w:rStyle w:val="Hyperlink"/>
            <w:noProof/>
            <w:sz w:val="24"/>
            <w:szCs w:val="26"/>
            <w:rPrChange w:id="1282" w:author="ndhien@cit.udn.vn" w:date="2021-03-24T12:12:00Z">
              <w:rPr>
                <w:rStyle w:val="Hyperlink"/>
                <w:noProof/>
              </w:rPr>
            </w:rPrChange>
          </w:rPr>
          <w:delText>1.</w:delText>
        </w:r>
        <w:r w:rsidRPr="00932745" w:rsidDel="008B7B08">
          <w:rPr>
            <w:noProof/>
            <w:rPrChange w:id="1283" w:author="ndhien@cit.udn.vn" w:date="2021-03-24T12:12:00Z">
              <w:rPr>
                <w:rFonts w:cstheme="minorBidi"/>
                <w:noProof/>
              </w:rPr>
            </w:rPrChange>
          </w:rPr>
          <w:tab/>
        </w:r>
        <w:r w:rsidRPr="00932745" w:rsidDel="008B7B08">
          <w:rPr>
            <w:rStyle w:val="Hyperlink"/>
            <w:noProof/>
            <w:sz w:val="24"/>
            <w:szCs w:val="26"/>
            <w:rPrChange w:id="1284" w:author="ndhien@cit.udn.vn" w:date="2021-03-24T12:12:00Z">
              <w:rPr>
                <w:rStyle w:val="Hyperlink"/>
                <w:noProof/>
              </w:rPr>
            </w:rPrChange>
          </w:rPr>
          <w:delText>AAAAA</w:delText>
        </w:r>
        <w:r w:rsidRPr="000F71F3" w:rsidDel="008B7B08">
          <w:rPr>
            <w:webHidden/>
          </w:rPr>
          <w:tab/>
        </w:r>
        <w:r w:rsidRPr="000F71F3" w:rsidDel="008B7B08">
          <w:rPr>
            <w:noProof/>
            <w:webHidden/>
          </w:rPr>
          <w:fldChar w:fldCharType="begin"/>
        </w:r>
        <w:r w:rsidRPr="000F71F3" w:rsidDel="008B7B08">
          <w:rPr>
            <w:webHidden/>
          </w:rPr>
          <w:delInstrText xml:space="preserve"> PAGEREF _Toc67479811 \h </w:delInstrText>
        </w:r>
        <w:r w:rsidRPr="000F71F3" w:rsidDel="008B7B08">
          <w:rPr>
            <w:noProof/>
            <w:webHidden/>
          </w:rPr>
        </w:r>
        <w:r w:rsidRPr="000F71F3" w:rsidDel="008B7B08">
          <w:rPr>
            <w:noProof/>
            <w:webHidden/>
          </w:rPr>
          <w:fldChar w:fldCharType="separate"/>
        </w:r>
        <w:r w:rsidRPr="000F71F3" w:rsidDel="008B7B08">
          <w:rPr>
            <w:webHidden/>
          </w:rPr>
          <w:delText>4</w:delText>
        </w:r>
        <w:r w:rsidRPr="000F71F3" w:rsidDel="008B7B08">
          <w:rPr>
            <w:noProof/>
            <w:webHidden/>
          </w:rPr>
          <w:fldChar w:fldCharType="end"/>
        </w:r>
        <w:r w:rsidRPr="00932745" w:rsidDel="008B7B08">
          <w:rPr>
            <w:rStyle w:val="Hyperlink"/>
            <w:noProof/>
            <w:sz w:val="24"/>
            <w:szCs w:val="26"/>
            <w:rPrChange w:id="1285" w:author="ndhien@cit.udn.vn" w:date="2021-03-24T12:12:00Z">
              <w:rPr>
                <w:rStyle w:val="Hyperlink"/>
                <w:noProof/>
              </w:rPr>
            </w:rPrChange>
          </w:rPr>
          <w:fldChar w:fldCharType="end"/>
        </w:r>
      </w:del>
    </w:p>
    <w:p w14:paraId="6BF0B00F" w14:textId="157F0CE1" w:rsidR="00F83E27" w:rsidRPr="00932745" w:rsidDel="008B7B08" w:rsidRDefault="00F83E27" w:rsidP="00793890">
      <w:pPr>
        <w:pStyle w:val="Heading1"/>
        <w:rPr>
          <w:del w:id="1286" w:author="This PC" w:date="2025-12-04T21:39:00Z"/>
          <w:rPrChange w:id="1287" w:author="ndhien@cit.udn.vn" w:date="2021-03-24T12:12:00Z">
            <w:rPr>
              <w:del w:id="1288" w:author="This PC" w:date="2025-12-04T21:39:00Z"/>
              <w:rFonts w:cstheme="minorBidi"/>
            </w:rPr>
          </w:rPrChange>
        </w:rPr>
        <w:pPrChange w:id="1289" w:author="This PC" w:date="2025-12-04T21:39:00Z">
          <w:pPr>
            <w:pStyle w:val="TOC2"/>
          </w:pPr>
        </w:pPrChange>
      </w:pPr>
      <w:del w:id="1290" w:author="This PC" w:date="2025-12-04T21:39:00Z">
        <w:r w:rsidRPr="00932745" w:rsidDel="008B7B08">
          <w:rPr>
            <w:rStyle w:val="Hyperlink"/>
            <w:noProof/>
            <w:sz w:val="24"/>
            <w:szCs w:val="26"/>
            <w:rPrChange w:id="1291" w:author="ndhien@cit.udn.vn" w:date="2021-03-24T12:12:00Z">
              <w:rPr>
                <w:rStyle w:val="Hyperlink"/>
                <w:noProof/>
              </w:rPr>
            </w:rPrChange>
          </w:rPr>
          <w:fldChar w:fldCharType="begin"/>
        </w:r>
        <w:r w:rsidRPr="00932745" w:rsidDel="008B7B08">
          <w:rPr>
            <w:rStyle w:val="Hyperlink"/>
            <w:noProof/>
            <w:sz w:val="24"/>
            <w:szCs w:val="26"/>
            <w:rPrChange w:id="1292" w:author="ndhien@cit.udn.vn" w:date="2021-03-24T12:12:00Z">
              <w:rPr>
                <w:rStyle w:val="Hyperlink"/>
                <w:noProof/>
              </w:rPr>
            </w:rPrChange>
          </w:rPr>
          <w:delInstrText xml:space="preserve"> </w:delInstrText>
        </w:r>
        <w:r w:rsidRPr="000F71F3" w:rsidDel="008B7B08">
          <w:delInstrText>HYPERLINK \l "_Toc67479812"</w:delInstrText>
        </w:r>
        <w:r w:rsidRPr="00932745" w:rsidDel="008B7B08">
          <w:rPr>
            <w:rStyle w:val="Hyperlink"/>
            <w:noProof/>
            <w:sz w:val="24"/>
            <w:szCs w:val="26"/>
            <w:rPrChange w:id="1293" w:author="ndhien@cit.udn.vn" w:date="2021-03-24T12:12:00Z">
              <w:rPr>
                <w:rStyle w:val="Hyperlink"/>
                <w:noProof/>
              </w:rPr>
            </w:rPrChange>
          </w:rPr>
          <w:delInstrText xml:space="preserve"> </w:delInstrText>
        </w:r>
        <w:r w:rsidRPr="00932745" w:rsidDel="008B7B08">
          <w:rPr>
            <w:rStyle w:val="Hyperlink"/>
            <w:iCs w:val="0"/>
            <w:noProof/>
            <w:sz w:val="24"/>
            <w:szCs w:val="26"/>
            <w:rPrChange w:id="1294" w:author="ndhien@cit.udn.vn" w:date="2021-03-24T12:12:00Z">
              <w:rPr>
                <w:rStyle w:val="Hyperlink"/>
                <w:iCs/>
                <w:noProof/>
                <w:sz w:val="24"/>
                <w:szCs w:val="26"/>
              </w:rPr>
            </w:rPrChange>
          </w:rPr>
        </w:r>
        <w:r w:rsidRPr="00932745" w:rsidDel="008B7B08">
          <w:rPr>
            <w:rStyle w:val="Hyperlink"/>
            <w:noProof/>
            <w:sz w:val="24"/>
            <w:szCs w:val="26"/>
            <w:rPrChange w:id="1295" w:author="ndhien@cit.udn.vn" w:date="2021-03-24T12:12:00Z">
              <w:rPr>
                <w:rStyle w:val="Hyperlink"/>
                <w:noProof/>
              </w:rPr>
            </w:rPrChange>
          </w:rPr>
          <w:fldChar w:fldCharType="separate"/>
        </w:r>
      </w:del>
      <w:ins w:id="1296" w:author="ndhien@cit.udn.vn" w:date="2021-03-24T12:11:00Z">
        <w:del w:id="1297" w:author="This PC" w:date="2025-12-04T21:39:00Z">
          <w:r w:rsidR="00932745" w:rsidRPr="00932745" w:rsidDel="008B7B08">
            <w:rPr>
              <w:rStyle w:val="Hyperlink"/>
              <w:bCs/>
              <w:sz w:val="24"/>
            </w:rPr>
            <w:delText>Error! Hyperlink reference not valid.</w:delText>
          </w:r>
        </w:del>
      </w:ins>
      <w:del w:id="1298" w:author="This PC" w:date="2025-12-04T21:39:00Z">
        <w:r w:rsidRPr="00932745" w:rsidDel="008B7B08">
          <w:rPr>
            <w:rStyle w:val="Hyperlink"/>
            <w:noProof/>
            <w:sz w:val="24"/>
            <w:szCs w:val="26"/>
            <w:rPrChange w:id="1299" w:author="ndhien@cit.udn.vn" w:date="2021-03-24T12:12:00Z">
              <w:rPr>
                <w:rStyle w:val="Hyperlink"/>
                <w:noProof/>
              </w:rPr>
            </w:rPrChange>
          </w:rPr>
          <w:delText>2.</w:delText>
        </w:r>
        <w:r w:rsidRPr="00932745" w:rsidDel="008B7B08">
          <w:rPr>
            <w:noProof/>
            <w:rPrChange w:id="1300" w:author="ndhien@cit.udn.vn" w:date="2021-03-24T12:12:00Z">
              <w:rPr>
                <w:rFonts w:cstheme="minorBidi"/>
                <w:noProof/>
              </w:rPr>
            </w:rPrChange>
          </w:rPr>
          <w:tab/>
        </w:r>
        <w:r w:rsidRPr="00932745" w:rsidDel="008B7B08">
          <w:rPr>
            <w:rStyle w:val="Hyperlink"/>
            <w:noProof/>
            <w:sz w:val="24"/>
            <w:szCs w:val="26"/>
            <w:rPrChange w:id="1301" w:author="ndhien@cit.udn.vn" w:date="2021-03-24T12:12:00Z">
              <w:rPr>
                <w:rStyle w:val="Hyperlink"/>
                <w:noProof/>
              </w:rPr>
            </w:rPrChange>
          </w:rPr>
          <w:delText>BBBBBBB</w:delText>
        </w:r>
        <w:r w:rsidRPr="000F71F3" w:rsidDel="008B7B08">
          <w:rPr>
            <w:webHidden/>
          </w:rPr>
          <w:tab/>
        </w:r>
        <w:r w:rsidRPr="000F71F3" w:rsidDel="008B7B08">
          <w:rPr>
            <w:noProof/>
            <w:webHidden/>
          </w:rPr>
          <w:fldChar w:fldCharType="begin"/>
        </w:r>
        <w:r w:rsidRPr="000F71F3" w:rsidDel="008B7B08">
          <w:rPr>
            <w:webHidden/>
          </w:rPr>
          <w:delInstrText xml:space="preserve"> PAGEREF _Toc67479812 \h </w:delInstrText>
        </w:r>
        <w:r w:rsidRPr="000F71F3" w:rsidDel="008B7B08">
          <w:rPr>
            <w:noProof/>
            <w:webHidden/>
          </w:rPr>
        </w:r>
        <w:r w:rsidRPr="000F71F3" w:rsidDel="008B7B08">
          <w:rPr>
            <w:noProof/>
            <w:webHidden/>
          </w:rPr>
          <w:fldChar w:fldCharType="separate"/>
        </w:r>
        <w:r w:rsidRPr="000F71F3" w:rsidDel="008B7B08">
          <w:rPr>
            <w:webHidden/>
          </w:rPr>
          <w:delText>4</w:delText>
        </w:r>
        <w:r w:rsidRPr="000F71F3" w:rsidDel="008B7B08">
          <w:rPr>
            <w:noProof/>
            <w:webHidden/>
          </w:rPr>
          <w:fldChar w:fldCharType="end"/>
        </w:r>
        <w:r w:rsidRPr="00932745" w:rsidDel="008B7B08">
          <w:rPr>
            <w:rStyle w:val="Hyperlink"/>
            <w:noProof/>
            <w:sz w:val="24"/>
            <w:szCs w:val="26"/>
            <w:rPrChange w:id="1302" w:author="ndhien@cit.udn.vn" w:date="2021-03-24T12:12:00Z">
              <w:rPr>
                <w:rStyle w:val="Hyperlink"/>
                <w:noProof/>
              </w:rPr>
            </w:rPrChange>
          </w:rPr>
          <w:fldChar w:fldCharType="end"/>
        </w:r>
      </w:del>
    </w:p>
    <w:p w14:paraId="0B9F155B" w14:textId="4F41CEBE" w:rsidR="00F83E27" w:rsidRPr="00932745" w:rsidDel="008B7B08" w:rsidRDefault="00F83E27" w:rsidP="00793890">
      <w:pPr>
        <w:pStyle w:val="Heading1"/>
        <w:rPr>
          <w:del w:id="1303" w:author="This PC" w:date="2025-12-04T21:39:00Z"/>
          <w:rPrChange w:id="1304" w:author="ndhien@cit.udn.vn" w:date="2021-03-24T12:12:00Z">
            <w:rPr>
              <w:del w:id="1305" w:author="This PC" w:date="2025-12-04T21:39:00Z"/>
              <w:rFonts w:cstheme="minorBidi"/>
            </w:rPr>
          </w:rPrChange>
        </w:rPr>
        <w:pPrChange w:id="1306" w:author="This PC" w:date="2025-12-04T21:39:00Z">
          <w:pPr>
            <w:pStyle w:val="TOC2"/>
          </w:pPr>
        </w:pPrChange>
      </w:pPr>
      <w:del w:id="1307" w:author="This PC" w:date="2025-12-04T21:39:00Z">
        <w:r w:rsidRPr="00932745" w:rsidDel="008B7B08">
          <w:rPr>
            <w:rStyle w:val="Hyperlink"/>
            <w:noProof/>
            <w:sz w:val="24"/>
            <w:szCs w:val="26"/>
            <w:rPrChange w:id="1308" w:author="ndhien@cit.udn.vn" w:date="2021-03-24T12:12:00Z">
              <w:rPr>
                <w:rStyle w:val="Hyperlink"/>
                <w:noProof/>
              </w:rPr>
            </w:rPrChange>
          </w:rPr>
          <w:fldChar w:fldCharType="begin"/>
        </w:r>
        <w:r w:rsidRPr="00932745" w:rsidDel="008B7B08">
          <w:rPr>
            <w:rStyle w:val="Hyperlink"/>
            <w:noProof/>
            <w:sz w:val="24"/>
            <w:szCs w:val="26"/>
            <w:rPrChange w:id="1309" w:author="ndhien@cit.udn.vn" w:date="2021-03-24T12:12:00Z">
              <w:rPr>
                <w:rStyle w:val="Hyperlink"/>
                <w:noProof/>
              </w:rPr>
            </w:rPrChange>
          </w:rPr>
          <w:delInstrText xml:space="preserve"> </w:delInstrText>
        </w:r>
        <w:r w:rsidRPr="000F71F3" w:rsidDel="008B7B08">
          <w:delInstrText>HYPERLINK \l "_Toc67479813"</w:delInstrText>
        </w:r>
        <w:r w:rsidRPr="00932745" w:rsidDel="008B7B08">
          <w:rPr>
            <w:rStyle w:val="Hyperlink"/>
            <w:noProof/>
            <w:sz w:val="24"/>
            <w:szCs w:val="26"/>
            <w:rPrChange w:id="1310" w:author="ndhien@cit.udn.vn" w:date="2021-03-24T12:12:00Z">
              <w:rPr>
                <w:rStyle w:val="Hyperlink"/>
                <w:noProof/>
              </w:rPr>
            </w:rPrChange>
          </w:rPr>
          <w:delInstrText xml:space="preserve"> </w:delInstrText>
        </w:r>
        <w:r w:rsidRPr="00932745" w:rsidDel="008B7B08">
          <w:rPr>
            <w:rStyle w:val="Hyperlink"/>
            <w:iCs w:val="0"/>
            <w:noProof/>
            <w:sz w:val="24"/>
            <w:szCs w:val="26"/>
            <w:rPrChange w:id="1311" w:author="ndhien@cit.udn.vn" w:date="2021-03-24T12:12:00Z">
              <w:rPr>
                <w:rStyle w:val="Hyperlink"/>
                <w:iCs/>
                <w:noProof/>
                <w:sz w:val="24"/>
                <w:szCs w:val="26"/>
              </w:rPr>
            </w:rPrChange>
          </w:rPr>
        </w:r>
        <w:r w:rsidRPr="00932745" w:rsidDel="008B7B08">
          <w:rPr>
            <w:rStyle w:val="Hyperlink"/>
            <w:noProof/>
            <w:sz w:val="24"/>
            <w:szCs w:val="26"/>
            <w:rPrChange w:id="1312" w:author="ndhien@cit.udn.vn" w:date="2021-03-24T12:12:00Z">
              <w:rPr>
                <w:rStyle w:val="Hyperlink"/>
                <w:noProof/>
              </w:rPr>
            </w:rPrChange>
          </w:rPr>
          <w:fldChar w:fldCharType="separate"/>
        </w:r>
      </w:del>
      <w:ins w:id="1313" w:author="ndhien@cit.udn.vn" w:date="2021-03-24T12:11:00Z">
        <w:del w:id="1314" w:author="This PC" w:date="2025-12-04T21:39:00Z">
          <w:r w:rsidR="00932745" w:rsidRPr="00932745" w:rsidDel="008B7B08">
            <w:rPr>
              <w:rStyle w:val="Hyperlink"/>
              <w:bCs/>
              <w:sz w:val="24"/>
            </w:rPr>
            <w:delText>Error! Hyperlink reference not valid.</w:delText>
          </w:r>
        </w:del>
      </w:ins>
      <w:del w:id="1315" w:author="This PC" w:date="2025-12-04T21:39:00Z">
        <w:r w:rsidRPr="00932745" w:rsidDel="008B7B08">
          <w:rPr>
            <w:rStyle w:val="Hyperlink"/>
            <w:noProof/>
            <w:sz w:val="24"/>
            <w:szCs w:val="26"/>
            <w:rPrChange w:id="1316" w:author="ndhien@cit.udn.vn" w:date="2021-03-24T12:12:00Z">
              <w:rPr>
                <w:rStyle w:val="Hyperlink"/>
                <w:noProof/>
              </w:rPr>
            </w:rPrChange>
          </w:rPr>
          <w:delText>3.</w:delText>
        </w:r>
        <w:r w:rsidRPr="00932745" w:rsidDel="008B7B08">
          <w:rPr>
            <w:noProof/>
            <w:rPrChange w:id="1317" w:author="ndhien@cit.udn.vn" w:date="2021-03-24T12:12:00Z">
              <w:rPr>
                <w:rFonts w:cstheme="minorBidi"/>
                <w:noProof/>
              </w:rPr>
            </w:rPrChange>
          </w:rPr>
          <w:tab/>
        </w:r>
        <w:r w:rsidRPr="00932745" w:rsidDel="008B7B08">
          <w:rPr>
            <w:rStyle w:val="Hyperlink"/>
            <w:noProof/>
            <w:sz w:val="24"/>
            <w:szCs w:val="26"/>
            <w:rPrChange w:id="1318" w:author="ndhien@cit.udn.vn" w:date="2021-03-24T12:12:00Z">
              <w:rPr>
                <w:rStyle w:val="Hyperlink"/>
                <w:noProof/>
              </w:rPr>
            </w:rPrChange>
          </w:rPr>
          <w:delText>Kết chương 3</w:delText>
        </w:r>
        <w:r w:rsidRPr="000F71F3" w:rsidDel="008B7B08">
          <w:rPr>
            <w:webHidden/>
          </w:rPr>
          <w:tab/>
        </w:r>
        <w:r w:rsidRPr="000F71F3" w:rsidDel="008B7B08">
          <w:rPr>
            <w:noProof/>
            <w:webHidden/>
          </w:rPr>
          <w:fldChar w:fldCharType="begin"/>
        </w:r>
        <w:r w:rsidRPr="000F71F3" w:rsidDel="008B7B08">
          <w:rPr>
            <w:webHidden/>
          </w:rPr>
          <w:delInstrText xml:space="preserve"> PAGEREF _Toc67479813 \h </w:delInstrText>
        </w:r>
        <w:r w:rsidRPr="000F71F3" w:rsidDel="008B7B08">
          <w:rPr>
            <w:noProof/>
            <w:webHidden/>
          </w:rPr>
        </w:r>
        <w:r w:rsidRPr="000F71F3" w:rsidDel="008B7B08">
          <w:rPr>
            <w:noProof/>
            <w:webHidden/>
          </w:rPr>
          <w:fldChar w:fldCharType="separate"/>
        </w:r>
        <w:r w:rsidRPr="000F71F3" w:rsidDel="008B7B08">
          <w:rPr>
            <w:webHidden/>
          </w:rPr>
          <w:delText>4</w:delText>
        </w:r>
        <w:r w:rsidRPr="000F71F3" w:rsidDel="008B7B08">
          <w:rPr>
            <w:noProof/>
            <w:webHidden/>
          </w:rPr>
          <w:fldChar w:fldCharType="end"/>
        </w:r>
        <w:r w:rsidRPr="00932745" w:rsidDel="008B7B08">
          <w:rPr>
            <w:rStyle w:val="Hyperlink"/>
            <w:noProof/>
            <w:sz w:val="24"/>
            <w:szCs w:val="26"/>
            <w:rPrChange w:id="1319" w:author="ndhien@cit.udn.vn" w:date="2021-03-24T12:12:00Z">
              <w:rPr>
                <w:rStyle w:val="Hyperlink"/>
                <w:noProof/>
              </w:rPr>
            </w:rPrChange>
          </w:rPr>
          <w:fldChar w:fldCharType="end"/>
        </w:r>
      </w:del>
    </w:p>
    <w:p w14:paraId="7102F8BB" w14:textId="4AA40D0C" w:rsidR="00F83E27" w:rsidRPr="00932745" w:rsidDel="008B7B08" w:rsidRDefault="00F83E27" w:rsidP="00793890">
      <w:pPr>
        <w:pStyle w:val="Heading1"/>
        <w:rPr>
          <w:del w:id="1320" w:author="This PC" w:date="2025-12-04T21:39:00Z"/>
          <w:rPrChange w:id="1321" w:author="ndhien@cit.udn.vn" w:date="2021-03-24T12:12:00Z">
            <w:rPr>
              <w:del w:id="1322" w:author="This PC" w:date="2025-12-04T21:39:00Z"/>
              <w:rFonts w:asciiTheme="minorHAnsi" w:hAnsiTheme="minorHAnsi" w:cstheme="minorBidi"/>
              <w:b w:val="0"/>
              <w:sz w:val="22"/>
              <w:szCs w:val="22"/>
            </w:rPr>
          </w:rPrChange>
        </w:rPr>
      </w:pPr>
      <w:del w:id="1323" w:author="This PC" w:date="2025-12-04T21:39:00Z">
        <w:r w:rsidRPr="00932745" w:rsidDel="008B7B08">
          <w:rPr>
            <w:rStyle w:val="Hyperlink"/>
            <w:noProof/>
            <w:sz w:val="24"/>
            <w:rPrChange w:id="1324" w:author="ndhien@cit.udn.vn" w:date="2021-03-24T12:12:00Z">
              <w:rPr>
                <w:rStyle w:val="Hyperlink"/>
                <w:noProof/>
                <w:szCs w:val="26"/>
              </w:rPr>
            </w:rPrChange>
          </w:rPr>
          <w:fldChar w:fldCharType="begin"/>
        </w:r>
        <w:r w:rsidRPr="00932745" w:rsidDel="008B7B08">
          <w:rPr>
            <w:rStyle w:val="Hyperlink"/>
            <w:noProof/>
            <w:sz w:val="24"/>
            <w:rPrChange w:id="1325" w:author="ndhien@cit.udn.vn" w:date="2021-03-24T12:12:00Z">
              <w:rPr>
                <w:rStyle w:val="Hyperlink"/>
                <w:noProof/>
                <w:szCs w:val="26"/>
              </w:rPr>
            </w:rPrChange>
          </w:rPr>
          <w:delInstrText xml:space="preserve"> </w:delInstrText>
        </w:r>
        <w:r w:rsidRPr="00932745" w:rsidDel="008B7B08">
          <w:delInstrText>HYPERLINK \l "_Toc67479814"</w:delInstrText>
        </w:r>
        <w:r w:rsidRPr="00932745" w:rsidDel="008B7B08">
          <w:rPr>
            <w:rStyle w:val="Hyperlink"/>
            <w:noProof/>
            <w:sz w:val="24"/>
            <w:rPrChange w:id="1326" w:author="ndhien@cit.udn.vn" w:date="2021-03-24T12:12:00Z">
              <w:rPr>
                <w:rStyle w:val="Hyperlink"/>
                <w:noProof/>
                <w:szCs w:val="26"/>
              </w:rPr>
            </w:rPrChange>
          </w:rPr>
          <w:delInstrText xml:space="preserve"> </w:delInstrText>
        </w:r>
        <w:r w:rsidRPr="00932745" w:rsidDel="008B7B08">
          <w:rPr>
            <w:rStyle w:val="Hyperlink"/>
            <w:noProof/>
            <w:sz w:val="24"/>
            <w:rPrChange w:id="1327" w:author="ndhien@cit.udn.vn" w:date="2021-03-24T12:12:00Z">
              <w:rPr>
                <w:rStyle w:val="Hyperlink"/>
                <w:noProof/>
                <w:sz w:val="24"/>
              </w:rPr>
            </w:rPrChange>
          </w:rPr>
        </w:r>
        <w:r w:rsidRPr="00932745" w:rsidDel="008B7B08">
          <w:rPr>
            <w:rStyle w:val="Hyperlink"/>
            <w:noProof/>
            <w:sz w:val="24"/>
            <w:rPrChange w:id="1328" w:author="ndhien@cit.udn.vn" w:date="2021-03-24T12:12:00Z">
              <w:rPr>
                <w:rStyle w:val="Hyperlink"/>
                <w:noProof/>
                <w:szCs w:val="26"/>
              </w:rPr>
            </w:rPrChange>
          </w:rPr>
          <w:fldChar w:fldCharType="separate"/>
        </w:r>
      </w:del>
      <w:ins w:id="1329" w:author="ndhien@cit.udn.vn" w:date="2021-03-24T12:11:00Z">
        <w:del w:id="1330" w:author="This PC" w:date="2025-12-04T21:39:00Z">
          <w:r w:rsidR="00932745" w:rsidRPr="00932745" w:rsidDel="008B7B08">
            <w:rPr>
              <w:rStyle w:val="Hyperlink"/>
              <w:bCs/>
              <w:sz w:val="24"/>
            </w:rPr>
            <w:delText>Error! Hyperlink reference not valid.</w:delText>
          </w:r>
        </w:del>
      </w:ins>
      <w:del w:id="1331" w:author="This PC" w:date="2025-12-04T21:39:00Z">
        <w:r w:rsidRPr="00932745" w:rsidDel="008B7B08">
          <w:rPr>
            <w:rStyle w:val="Hyperlink"/>
            <w:noProof/>
            <w:sz w:val="24"/>
            <w:rPrChange w:id="1332" w:author="ndhien@cit.udn.vn" w:date="2021-03-24T12:12:00Z">
              <w:rPr>
                <w:rStyle w:val="Hyperlink"/>
                <w:noProof/>
                <w:szCs w:val="26"/>
              </w:rPr>
            </w:rPrChange>
          </w:rPr>
          <w:delText>KẾT LUẬN</w:delText>
        </w:r>
        <w:r w:rsidRPr="00932745" w:rsidDel="008B7B08">
          <w:rPr>
            <w:webHidden/>
          </w:rPr>
          <w:tab/>
        </w:r>
        <w:r w:rsidRPr="000F71F3" w:rsidDel="008B7B08">
          <w:rPr>
            <w:noProof/>
            <w:webHidden/>
          </w:rPr>
          <w:fldChar w:fldCharType="begin"/>
        </w:r>
        <w:r w:rsidRPr="00932745" w:rsidDel="008B7B08">
          <w:rPr>
            <w:webHidden/>
          </w:rPr>
          <w:delInstrText xml:space="preserve"> PAGEREF _Toc67479814 \h </w:delInstrText>
        </w:r>
        <w:r w:rsidRPr="000F71F3" w:rsidDel="008B7B08">
          <w:rPr>
            <w:noProof/>
            <w:webHidden/>
          </w:rPr>
        </w:r>
        <w:r w:rsidRPr="000F71F3" w:rsidDel="008B7B08">
          <w:rPr>
            <w:noProof/>
            <w:webHidden/>
          </w:rPr>
          <w:fldChar w:fldCharType="separate"/>
        </w:r>
        <w:r w:rsidRPr="00932745" w:rsidDel="008B7B08">
          <w:rPr>
            <w:webHidden/>
          </w:rPr>
          <w:delText>5</w:delText>
        </w:r>
        <w:r w:rsidRPr="000F71F3" w:rsidDel="008B7B08">
          <w:rPr>
            <w:noProof/>
            <w:webHidden/>
          </w:rPr>
          <w:fldChar w:fldCharType="end"/>
        </w:r>
        <w:r w:rsidRPr="00932745" w:rsidDel="008B7B08">
          <w:rPr>
            <w:rStyle w:val="Hyperlink"/>
            <w:noProof/>
            <w:sz w:val="24"/>
            <w:rPrChange w:id="1333" w:author="ndhien@cit.udn.vn" w:date="2021-03-24T12:12:00Z">
              <w:rPr>
                <w:rStyle w:val="Hyperlink"/>
                <w:noProof/>
                <w:szCs w:val="26"/>
              </w:rPr>
            </w:rPrChange>
          </w:rPr>
          <w:fldChar w:fldCharType="end"/>
        </w:r>
      </w:del>
    </w:p>
    <w:p w14:paraId="1A0D1260" w14:textId="72AFC7A6" w:rsidR="00F83E27" w:rsidRPr="00932745" w:rsidDel="008B7B08" w:rsidRDefault="00F83E27" w:rsidP="00793890">
      <w:pPr>
        <w:pStyle w:val="Heading1"/>
        <w:rPr>
          <w:del w:id="1334" w:author="This PC" w:date="2025-12-04T21:39:00Z"/>
          <w:rPrChange w:id="1335" w:author="ndhien@cit.udn.vn" w:date="2021-03-24T12:12:00Z">
            <w:rPr>
              <w:del w:id="1336" w:author="This PC" w:date="2025-12-04T21:39:00Z"/>
              <w:rFonts w:cstheme="minorBidi"/>
            </w:rPr>
          </w:rPrChange>
        </w:rPr>
        <w:pPrChange w:id="1337" w:author="This PC" w:date="2025-12-04T21:39:00Z">
          <w:pPr>
            <w:pStyle w:val="TOC2"/>
          </w:pPr>
        </w:pPrChange>
      </w:pPr>
      <w:del w:id="1338" w:author="This PC" w:date="2025-12-04T21:39:00Z">
        <w:r w:rsidRPr="00932745" w:rsidDel="008B7B08">
          <w:rPr>
            <w:rStyle w:val="Hyperlink"/>
            <w:noProof/>
            <w:sz w:val="24"/>
            <w:szCs w:val="26"/>
            <w:rPrChange w:id="1339" w:author="ndhien@cit.udn.vn" w:date="2021-03-24T12:12:00Z">
              <w:rPr>
                <w:rStyle w:val="Hyperlink"/>
                <w:noProof/>
              </w:rPr>
            </w:rPrChange>
          </w:rPr>
          <w:fldChar w:fldCharType="begin"/>
        </w:r>
        <w:r w:rsidRPr="00932745" w:rsidDel="008B7B08">
          <w:rPr>
            <w:rStyle w:val="Hyperlink"/>
            <w:noProof/>
            <w:sz w:val="24"/>
            <w:szCs w:val="26"/>
            <w:rPrChange w:id="1340" w:author="ndhien@cit.udn.vn" w:date="2021-03-24T12:12:00Z">
              <w:rPr>
                <w:rStyle w:val="Hyperlink"/>
                <w:noProof/>
              </w:rPr>
            </w:rPrChange>
          </w:rPr>
          <w:delInstrText xml:space="preserve"> </w:delInstrText>
        </w:r>
        <w:r w:rsidRPr="000F71F3" w:rsidDel="008B7B08">
          <w:delInstrText>HYPERLINK \l "_Toc67479815"</w:delInstrText>
        </w:r>
        <w:r w:rsidRPr="00932745" w:rsidDel="008B7B08">
          <w:rPr>
            <w:rStyle w:val="Hyperlink"/>
            <w:noProof/>
            <w:sz w:val="24"/>
            <w:szCs w:val="26"/>
            <w:rPrChange w:id="1341" w:author="ndhien@cit.udn.vn" w:date="2021-03-24T12:12:00Z">
              <w:rPr>
                <w:rStyle w:val="Hyperlink"/>
                <w:noProof/>
              </w:rPr>
            </w:rPrChange>
          </w:rPr>
          <w:delInstrText xml:space="preserve"> </w:delInstrText>
        </w:r>
        <w:r w:rsidRPr="00932745" w:rsidDel="008B7B08">
          <w:rPr>
            <w:rStyle w:val="Hyperlink"/>
            <w:iCs w:val="0"/>
            <w:noProof/>
            <w:sz w:val="24"/>
            <w:szCs w:val="26"/>
            <w:rPrChange w:id="1342" w:author="ndhien@cit.udn.vn" w:date="2021-03-24T12:12:00Z">
              <w:rPr>
                <w:rStyle w:val="Hyperlink"/>
                <w:iCs/>
                <w:noProof/>
                <w:sz w:val="24"/>
                <w:szCs w:val="26"/>
              </w:rPr>
            </w:rPrChange>
          </w:rPr>
        </w:r>
        <w:r w:rsidRPr="00932745" w:rsidDel="008B7B08">
          <w:rPr>
            <w:rStyle w:val="Hyperlink"/>
            <w:noProof/>
            <w:sz w:val="24"/>
            <w:szCs w:val="26"/>
            <w:rPrChange w:id="1343" w:author="ndhien@cit.udn.vn" w:date="2021-03-24T12:12:00Z">
              <w:rPr>
                <w:rStyle w:val="Hyperlink"/>
                <w:noProof/>
              </w:rPr>
            </w:rPrChange>
          </w:rPr>
          <w:fldChar w:fldCharType="separate"/>
        </w:r>
      </w:del>
      <w:ins w:id="1344" w:author="ndhien@cit.udn.vn" w:date="2021-03-24T12:11:00Z">
        <w:del w:id="1345" w:author="This PC" w:date="2025-12-04T21:39:00Z">
          <w:r w:rsidR="00932745" w:rsidRPr="00932745" w:rsidDel="008B7B08">
            <w:rPr>
              <w:rStyle w:val="Hyperlink"/>
              <w:bCs/>
              <w:sz w:val="24"/>
            </w:rPr>
            <w:delText>Error! Hyperlink reference not valid.</w:delText>
          </w:r>
        </w:del>
      </w:ins>
      <w:del w:id="1346" w:author="This PC" w:date="2025-12-04T21:39:00Z">
        <w:r w:rsidRPr="00932745" w:rsidDel="008B7B08">
          <w:rPr>
            <w:rStyle w:val="Hyperlink"/>
            <w:b w:val="0"/>
            <w:noProof/>
            <w:sz w:val="24"/>
            <w:szCs w:val="26"/>
            <w:rPrChange w:id="1347" w:author="ndhien@cit.udn.vn" w:date="2021-03-24T12:12:00Z">
              <w:rPr>
                <w:rStyle w:val="Hyperlink"/>
                <w:b w:val="0"/>
                <w:noProof/>
              </w:rPr>
            </w:rPrChange>
          </w:rPr>
          <w:delText>1.</w:delText>
        </w:r>
        <w:r w:rsidRPr="00932745" w:rsidDel="008B7B08">
          <w:rPr>
            <w:noProof/>
            <w:rPrChange w:id="1348" w:author="ndhien@cit.udn.vn" w:date="2021-03-24T12:12:00Z">
              <w:rPr>
                <w:rFonts w:cstheme="minorBidi"/>
                <w:noProof/>
              </w:rPr>
            </w:rPrChange>
          </w:rPr>
          <w:tab/>
        </w:r>
        <w:r w:rsidRPr="00932745" w:rsidDel="008B7B08">
          <w:rPr>
            <w:rStyle w:val="Hyperlink"/>
            <w:b w:val="0"/>
            <w:noProof/>
            <w:sz w:val="24"/>
            <w:szCs w:val="26"/>
            <w:rPrChange w:id="1349" w:author="ndhien@cit.udn.vn" w:date="2021-03-24T12:12:00Z">
              <w:rPr>
                <w:rStyle w:val="Hyperlink"/>
                <w:b w:val="0"/>
                <w:noProof/>
              </w:rPr>
            </w:rPrChange>
          </w:rPr>
          <w:delText>Kết quả đạt được</w:delText>
        </w:r>
        <w:r w:rsidRPr="000F71F3" w:rsidDel="008B7B08">
          <w:rPr>
            <w:webHidden/>
          </w:rPr>
          <w:tab/>
        </w:r>
        <w:r w:rsidRPr="000F71F3" w:rsidDel="008B7B08">
          <w:rPr>
            <w:noProof/>
            <w:webHidden/>
          </w:rPr>
          <w:fldChar w:fldCharType="begin"/>
        </w:r>
        <w:r w:rsidRPr="000F71F3" w:rsidDel="008B7B08">
          <w:rPr>
            <w:webHidden/>
          </w:rPr>
          <w:delInstrText xml:space="preserve"> PAGEREF _Toc67479815 \h </w:delInstrText>
        </w:r>
        <w:r w:rsidRPr="000F71F3" w:rsidDel="008B7B08">
          <w:rPr>
            <w:noProof/>
            <w:webHidden/>
          </w:rPr>
        </w:r>
        <w:r w:rsidRPr="000F71F3" w:rsidDel="008B7B08">
          <w:rPr>
            <w:noProof/>
            <w:webHidden/>
          </w:rPr>
          <w:fldChar w:fldCharType="separate"/>
        </w:r>
        <w:r w:rsidRPr="000F71F3" w:rsidDel="008B7B08">
          <w:rPr>
            <w:webHidden/>
          </w:rPr>
          <w:delText>5</w:delText>
        </w:r>
        <w:r w:rsidRPr="000F71F3" w:rsidDel="008B7B08">
          <w:rPr>
            <w:noProof/>
            <w:webHidden/>
          </w:rPr>
          <w:fldChar w:fldCharType="end"/>
        </w:r>
        <w:r w:rsidRPr="00932745" w:rsidDel="008B7B08">
          <w:rPr>
            <w:rStyle w:val="Hyperlink"/>
            <w:noProof/>
            <w:sz w:val="24"/>
            <w:szCs w:val="26"/>
            <w:rPrChange w:id="1350" w:author="ndhien@cit.udn.vn" w:date="2021-03-24T12:12:00Z">
              <w:rPr>
                <w:rStyle w:val="Hyperlink"/>
                <w:noProof/>
              </w:rPr>
            </w:rPrChange>
          </w:rPr>
          <w:fldChar w:fldCharType="end"/>
        </w:r>
      </w:del>
    </w:p>
    <w:p w14:paraId="0286AAD8" w14:textId="78A1D381" w:rsidR="00F83E27" w:rsidRPr="00932745" w:rsidDel="008B7B08" w:rsidRDefault="00F83E27" w:rsidP="00793890">
      <w:pPr>
        <w:pStyle w:val="Heading1"/>
        <w:rPr>
          <w:del w:id="1351" w:author="This PC" w:date="2025-12-04T21:39:00Z"/>
          <w:rPrChange w:id="1352" w:author="ndhien@cit.udn.vn" w:date="2021-03-24T12:12:00Z">
            <w:rPr>
              <w:del w:id="1353" w:author="This PC" w:date="2025-12-04T21:39:00Z"/>
              <w:rFonts w:cstheme="minorBidi"/>
            </w:rPr>
          </w:rPrChange>
        </w:rPr>
        <w:pPrChange w:id="1354" w:author="This PC" w:date="2025-12-04T21:39:00Z">
          <w:pPr>
            <w:pStyle w:val="TOC2"/>
          </w:pPr>
        </w:pPrChange>
      </w:pPr>
      <w:del w:id="1355" w:author="This PC" w:date="2025-12-04T21:39:00Z">
        <w:r w:rsidRPr="00932745" w:rsidDel="008B7B08">
          <w:rPr>
            <w:rStyle w:val="Hyperlink"/>
            <w:noProof/>
            <w:sz w:val="24"/>
            <w:szCs w:val="26"/>
            <w:rPrChange w:id="1356" w:author="ndhien@cit.udn.vn" w:date="2021-03-24T12:12:00Z">
              <w:rPr>
                <w:rStyle w:val="Hyperlink"/>
                <w:noProof/>
              </w:rPr>
            </w:rPrChange>
          </w:rPr>
          <w:fldChar w:fldCharType="begin"/>
        </w:r>
        <w:r w:rsidRPr="00932745" w:rsidDel="008B7B08">
          <w:rPr>
            <w:rStyle w:val="Hyperlink"/>
            <w:noProof/>
            <w:sz w:val="24"/>
            <w:szCs w:val="26"/>
            <w:rPrChange w:id="1357" w:author="ndhien@cit.udn.vn" w:date="2021-03-24T12:12:00Z">
              <w:rPr>
                <w:rStyle w:val="Hyperlink"/>
                <w:noProof/>
              </w:rPr>
            </w:rPrChange>
          </w:rPr>
          <w:delInstrText xml:space="preserve"> </w:delInstrText>
        </w:r>
        <w:r w:rsidRPr="000F71F3" w:rsidDel="008B7B08">
          <w:delInstrText>HYPERLINK \l "_Toc67479816"</w:delInstrText>
        </w:r>
        <w:r w:rsidRPr="00932745" w:rsidDel="008B7B08">
          <w:rPr>
            <w:rStyle w:val="Hyperlink"/>
            <w:noProof/>
            <w:sz w:val="24"/>
            <w:szCs w:val="26"/>
            <w:rPrChange w:id="1358" w:author="ndhien@cit.udn.vn" w:date="2021-03-24T12:12:00Z">
              <w:rPr>
                <w:rStyle w:val="Hyperlink"/>
                <w:noProof/>
              </w:rPr>
            </w:rPrChange>
          </w:rPr>
          <w:delInstrText xml:space="preserve"> </w:delInstrText>
        </w:r>
        <w:r w:rsidRPr="00932745" w:rsidDel="008B7B08">
          <w:rPr>
            <w:rStyle w:val="Hyperlink"/>
            <w:iCs w:val="0"/>
            <w:noProof/>
            <w:sz w:val="24"/>
            <w:szCs w:val="26"/>
            <w:rPrChange w:id="1359" w:author="ndhien@cit.udn.vn" w:date="2021-03-24T12:12:00Z">
              <w:rPr>
                <w:rStyle w:val="Hyperlink"/>
                <w:iCs/>
                <w:noProof/>
                <w:sz w:val="24"/>
                <w:szCs w:val="26"/>
              </w:rPr>
            </w:rPrChange>
          </w:rPr>
        </w:r>
        <w:r w:rsidRPr="00932745" w:rsidDel="008B7B08">
          <w:rPr>
            <w:rStyle w:val="Hyperlink"/>
            <w:noProof/>
            <w:sz w:val="24"/>
            <w:szCs w:val="26"/>
            <w:rPrChange w:id="1360" w:author="ndhien@cit.udn.vn" w:date="2021-03-24T12:12:00Z">
              <w:rPr>
                <w:rStyle w:val="Hyperlink"/>
                <w:noProof/>
              </w:rPr>
            </w:rPrChange>
          </w:rPr>
          <w:fldChar w:fldCharType="separate"/>
        </w:r>
      </w:del>
      <w:ins w:id="1361" w:author="ndhien@cit.udn.vn" w:date="2021-03-24T12:11:00Z">
        <w:del w:id="1362" w:author="This PC" w:date="2025-12-04T21:39:00Z">
          <w:r w:rsidR="00932745" w:rsidRPr="00932745" w:rsidDel="008B7B08">
            <w:rPr>
              <w:rStyle w:val="Hyperlink"/>
              <w:bCs/>
              <w:sz w:val="24"/>
            </w:rPr>
            <w:delText>Error! Hyperlink reference not valid.</w:delText>
          </w:r>
        </w:del>
      </w:ins>
      <w:del w:id="1363" w:author="This PC" w:date="2025-12-04T21:39:00Z">
        <w:r w:rsidRPr="00932745" w:rsidDel="008B7B08">
          <w:rPr>
            <w:rStyle w:val="Hyperlink"/>
            <w:b w:val="0"/>
            <w:noProof/>
            <w:sz w:val="24"/>
            <w:szCs w:val="26"/>
            <w:rPrChange w:id="1364" w:author="ndhien@cit.udn.vn" w:date="2021-03-24T12:12:00Z">
              <w:rPr>
                <w:rStyle w:val="Hyperlink"/>
                <w:b w:val="0"/>
                <w:noProof/>
              </w:rPr>
            </w:rPrChange>
          </w:rPr>
          <w:delText>2.</w:delText>
        </w:r>
        <w:r w:rsidRPr="00932745" w:rsidDel="008B7B08">
          <w:rPr>
            <w:noProof/>
            <w:rPrChange w:id="1365" w:author="ndhien@cit.udn.vn" w:date="2021-03-24T12:12:00Z">
              <w:rPr>
                <w:rFonts w:cstheme="minorBidi"/>
                <w:noProof/>
              </w:rPr>
            </w:rPrChange>
          </w:rPr>
          <w:tab/>
        </w:r>
        <w:r w:rsidRPr="00932745" w:rsidDel="008B7B08">
          <w:rPr>
            <w:rStyle w:val="Hyperlink"/>
            <w:b w:val="0"/>
            <w:noProof/>
            <w:sz w:val="24"/>
            <w:szCs w:val="26"/>
            <w:rPrChange w:id="1366" w:author="ndhien@cit.udn.vn" w:date="2021-03-24T12:12:00Z">
              <w:rPr>
                <w:rStyle w:val="Hyperlink"/>
                <w:b w:val="0"/>
                <w:noProof/>
              </w:rPr>
            </w:rPrChange>
          </w:rPr>
          <w:delText>Hướng nghiên cứu</w:delText>
        </w:r>
        <w:r w:rsidRPr="000F71F3" w:rsidDel="008B7B08">
          <w:rPr>
            <w:webHidden/>
          </w:rPr>
          <w:tab/>
        </w:r>
        <w:r w:rsidRPr="000F71F3" w:rsidDel="008B7B08">
          <w:rPr>
            <w:noProof/>
            <w:webHidden/>
          </w:rPr>
          <w:fldChar w:fldCharType="begin"/>
        </w:r>
        <w:r w:rsidRPr="000F71F3" w:rsidDel="008B7B08">
          <w:rPr>
            <w:webHidden/>
          </w:rPr>
          <w:delInstrText xml:space="preserve"> PAGEREF _Toc67479816 \h </w:delInstrText>
        </w:r>
        <w:r w:rsidRPr="000F71F3" w:rsidDel="008B7B08">
          <w:rPr>
            <w:noProof/>
            <w:webHidden/>
          </w:rPr>
        </w:r>
        <w:r w:rsidRPr="000F71F3" w:rsidDel="008B7B08">
          <w:rPr>
            <w:noProof/>
            <w:webHidden/>
          </w:rPr>
          <w:fldChar w:fldCharType="separate"/>
        </w:r>
        <w:r w:rsidRPr="000F71F3" w:rsidDel="008B7B08">
          <w:rPr>
            <w:webHidden/>
          </w:rPr>
          <w:delText>5</w:delText>
        </w:r>
        <w:r w:rsidRPr="000F71F3" w:rsidDel="008B7B08">
          <w:rPr>
            <w:noProof/>
            <w:webHidden/>
          </w:rPr>
          <w:fldChar w:fldCharType="end"/>
        </w:r>
        <w:r w:rsidRPr="00932745" w:rsidDel="008B7B08">
          <w:rPr>
            <w:rStyle w:val="Hyperlink"/>
            <w:noProof/>
            <w:sz w:val="24"/>
            <w:szCs w:val="26"/>
            <w:rPrChange w:id="1367" w:author="ndhien@cit.udn.vn" w:date="2021-03-24T12:12:00Z">
              <w:rPr>
                <w:rStyle w:val="Hyperlink"/>
                <w:noProof/>
              </w:rPr>
            </w:rPrChange>
          </w:rPr>
          <w:fldChar w:fldCharType="end"/>
        </w:r>
      </w:del>
    </w:p>
    <w:p w14:paraId="0354DC44" w14:textId="755486C1" w:rsidR="00F83E27" w:rsidRPr="00932745" w:rsidDel="008B7B08" w:rsidRDefault="00F83E27" w:rsidP="00793890">
      <w:pPr>
        <w:pStyle w:val="Heading1"/>
        <w:rPr>
          <w:del w:id="1368" w:author="This PC" w:date="2025-12-04T21:39:00Z"/>
          <w:rPrChange w:id="1369" w:author="ndhien@cit.udn.vn" w:date="2021-03-24T12:12:00Z">
            <w:rPr>
              <w:del w:id="1370" w:author="This PC" w:date="2025-12-04T21:39:00Z"/>
              <w:rFonts w:cstheme="minorBidi"/>
            </w:rPr>
          </w:rPrChange>
        </w:rPr>
        <w:pPrChange w:id="1371" w:author="This PC" w:date="2025-12-04T21:39:00Z">
          <w:pPr>
            <w:pStyle w:val="TOC2"/>
          </w:pPr>
        </w:pPrChange>
      </w:pPr>
      <w:del w:id="1372" w:author="This PC" w:date="2025-12-04T21:39:00Z">
        <w:r w:rsidRPr="00932745" w:rsidDel="008B7B08">
          <w:rPr>
            <w:rStyle w:val="Hyperlink"/>
            <w:noProof/>
            <w:sz w:val="24"/>
            <w:szCs w:val="26"/>
            <w:rPrChange w:id="1373" w:author="ndhien@cit.udn.vn" w:date="2021-03-24T12:12:00Z">
              <w:rPr>
                <w:rStyle w:val="Hyperlink"/>
                <w:noProof/>
              </w:rPr>
            </w:rPrChange>
          </w:rPr>
          <w:fldChar w:fldCharType="begin"/>
        </w:r>
        <w:r w:rsidRPr="00932745" w:rsidDel="008B7B08">
          <w:rPr>
            <w:rStyle w:val="Hyperlink"/>
            <w:noProof/>
            <w:sz w:val="24"/>
            <w:szCs w:val="26"/>
            <w:rPrChange w:id="1374" w:author="ndhien@cit.udn.vn" w:date="2021-03-24T12:12:00Z">
              <w:rPr>
                <w:rStyle w:val="Hyperlink"/>
                <w:noProof/>
              </w:rPr>
            </w:rPrChange>
          </w:rPr>
          <w:delInstrText xml:space="preserve"> </w:delInstrText>
        </w:r>
        <w:r w:rsidRPr="000F71F3" w:rsidDel="008B7B08">
          <w:delInstrText>HYPERLINK \l "_Toc67479817"</w:delInstrText>
        </w:r>
        <w:r w:rsidRPr="00932745" w:rsidDel="008B7B08">
          <w:rPr>
            <w:rStyle w:val="Hyperlink"/>
            <w:noProof/>
            <w:sz w:val="24"/>
            <w:szCs w:val="26"/>
            <w:rPrChange w:id="1375" w:author="ndhien@cit.udn.vn" w:date="2021-03-24T12:12:00Z">
              <w:rPr>
                <w:rStyle w:val="Hyperlink"/>
                <w:noProof/>
              </w:rPr>
            </w:rPrChange>
          </w:rPr>
          <w:delInstrText xml:space="preserve"> </w:delInstrText>
        </w:r>
        <w:r w:rsidRPr="00932745" w:rsidDel="008B7B08">
          <w:rPr>
            <w:rStyle w:val="Hyperlink"/>
            <w:iCs w:val="0"/>
            <w:noProof/>
            <w:sz w:val="24"/>
            <w:szCs w:val="26"/>
            <w:rPrChange w:id="1376" w:author="ndhien@cit.udn.vn" w:date="2021-03-24T12:12:00Z">
              <w:rPr>
                <w:rStyle w:val="Hyperlink"/>
                <w:iCs/>
                <w:noProof/>
                <w:sz w:val="24"/>
                <w:szCs w:val="26"/>
              </w:rPr>
            </w:rPrChange>
          </w:rPr>
        </w:r>
        <w:r w:rsidRPr="00932745" w:rsidDel="008B7B08">
          <w:rPr>
            <w:rStyle w:val="Hyperlink"/>
            <w:noProof/>
            <w:sz w:val="24"/>
            <w:szCs w:val="26"/>
            <w:rPrChange w:id="1377" w:author="ndhien@cit.udn.vn" w:date="2021-03-24T12:12:00Z">
              <w:rPr>
                <w:rStyle w:val="Hyperlink"/>
                <w:noProof/>
              </w:rPr>
            </w:rPrChange>
          </w:rPr>
          <w:fldChar w:fldCharType="separate"/>
        </w:r>
      </w:del>
      <w:ins w:id="1378" w:author="ndhien@cit.udn.vn" w:date="2021-03-24T12:11:00Z">
        <w:del w:id="1379" w:author="This PC" w:date="2025-12-04T21:39:00Z">
          <w:r w:rsidR="00932745" w:rsidRPr="00932745" w:rsidDel="008B7B08">
            <w:rPr>
              <w:rStyle w:val="Hyperlink"/>
              <w:bCs/>
              <w:sz w:val="24"/>
            </w:rPr>
            <w:delText>Error! Hyperlink reference not valid.</w:delText>
          </w:r>
        </w:del>
      </w:ins>
      <w:del w:id="1380" w:author="This PC" w:date="2025-12-04T21:39:00Z">
        <w:r w:rsidRPr="00932745" w:rsidDel="008B7B08">
          <w:rPr>
            <w:rStyle w:val="Hyperlink"/>
            <w:noProof/>
            <w:sz w:val="24"/>
            <w:szCs w:val="26"/>
            <w:rPrChange w:id="1381" w:author="ndhien@cit.udn.vn" w:date="2021-03-24T12:12:00Z">
              <w:rPr>
                <w:rStyle w:val="Hyperlink"/>
                <w:noProof/>
              </w:rPr>
            </w:rPrChange>
          </w:rPr>
          <w:delText>Với những hạn chế và tồn tại nêu trên, hướng nghiên cứu …dự kiến như sau:</w:delText>
        </w:r>
        <w:r w:rsidRPr="000F71F3" w:rsidDel="008B7B08">
          <w:rPr>
            <w:webHidden/>
          </w:rPr>
          <w:tab/>
        </w:r>
        <w:r w:rsidRPr="000F71F3" w:rsidDel="008B7B08">
          <w:rPr>
            <w:noProof/>
            <w:webHidden/>
          </w:rPr>
          <w:fldChar w:fldCharType="begin"/>
        </w:r>
        <w:r w:rsidRPr="000F71F3" w:rsidDel="008B7B08">
          <w:rPr>
            <w:webHidden/>
          </w:rPr>
          <w:delInstrText xml:space="preserve"> PAGEREF _Toc67479817 \h </w:delInstrText>
        </w:r>
        <w:r w:rsidRPr="000F71F3" w:rsidDel="008B7B08">
          <w:rPr>
            <w:noProof/>
            <w:webHidden/>
          </w:rPr>
        </w:r>
        <w:r w:rsidRPr="000F71F3" w:rsidDel="008B7B08">
          <w:rPr>
            <w:noProof/>
            <w:webHidden/>
          </w:rPr>
          <w:fldChar w:fldCharType="separate"/>
        </w:r>
        <w:r w:rsidRPr="000F71F3" w:rsidDel="008B7B08">
          <w:rPr>
            <w:webHidden/>
          </w:rPr>
          <w:delText>5</w:delText>
        </w:r>
        <w:r w:rsidRPr="000F71F3" w:rsidDel="008B7B08">
          <w:rPr>
            <w:noProof/>
            <w:webHidden/>
          </w:rPr>
          <w:fldChar w:fldCharType="end"/>
        </w:r>
        <w:r w:rsidRPr="00932745" w:rsidDel="008B7B08">
          <w:rPr>
            <w:rStyle w:val="Hyperlink"/>
            <w:noProof/>
            <w:sz w:val="24"/>
            <w:szCs w:val="26"/>
            <w:rPrChange w:id="1382" w:author="ndhien@cit.udn.vn" w:date="2021-03-24T12:12:00Z">
              <w:rPr>
                <w:rStyle w:val="Hyperlink"/>
                <w:noProof/>
              </w:rPr>
            </w:rPrChange>
          </w:rPr>
          <w:fldChar w:fldCharType="end"/>
        </w:r>
      </w:del>
    </w:p>
    <w:p w14:paraId="6992CE3B" w14:textId="761DB9A0" w:rsidR="00F83E27" w:rsidRPr="00932745" w:rsidDel="008B7B08" w:rsidRDefault="00F83E27" w:rsidP="00793890">
      <w:pPr>
        <w:pStyle w:val="Heading1"/>
        <w:rPr>
          <w:del w:id="1383" w:author="This PC" w:date="2025-12-04T21:39:00Z"/>
          <w:rPrChange w:id="1384" w:author="ndhien@cit.udn.vn" w:date="2021-03-24T12:12:00Z">
            <w:rPr>
              <w:del w:id="1385" w:author="This PC" w:date="2025-12-04T21:39:00Z"/>
              <w:rFonts w:asciiTheme="minorHAnsi" w:hAnsiTheme="minorHAnsi" w:cstheme="minorBidi"/>
              <w:b w:val="0"/>
              <w:sz w:val="22"/>
              <w:szCs w:val="22"/>
            </w:rPr>
          </w:rPrChange>
        </w:rPr>
      </w:pPr>
      <w:del w:id="1386" w:author="This PC" w:date="2025-12-04T21:39:00Z">
        <w:r w:rsidRPr="00932745" w:rsidDel="008B7B08">
          <w:rPr>
            <w:rStyle w:val="Hyperlink"/>
            <w:noProof/>
            <w:sz w:val="24"/>
            <w:rPrChange w:id="1387" w:author="ndhien@cit.udn.vn" w:date="2021-03-24T12:12:00Z">
              <w:rPr>
                <w:rStyle w:val="Hyperlink"/>
                <w:noProof/>
                <w:szCs w:val="26"/>
              </w:rPr>
            </w:rPrChange>
          </w:rPr>
          <w:fldChar w:fldCharType="begin"/>
        </w:r>
        <w:r w:rsidRPr="00932745" w:rsidDel="008B7B08">
          <w:rPr>
            <w:rStyle w:val="Hyperlink"/>
            <w:noProof/>
            <w:sz w:val="24"/>
            <w:rPrChange w:id="1388" w:author="ndhien@cit.udn.vn" w:date="2021-03-24T12:12:00Z">
              <w:rPr>
                <w:rStyle w:val="Hyperlink"/>
                <w:noProof/>
                <w:szCs w:val="26"/>
              </w:rPr>
            </w:rPrChange>
          </w:rPr>
          <w:delInstrText xml:space="preserve"> </w:delInstrText>
        </w:r>
        <w:r w:rsidRPr="00932745" w:rsidDel="008B7B08">
          <w:delInstrText>HYPERLINK \l "_Toc67479818"</w:delInstrText>
        </w:r>
        <w:r w:rsidRPr="00932745" w:rsidDel="008B7B08">
          <w:rPr>
            <w:rStyle w:val="Hyperlink"/>
            <w:noProof/>
            <w:sz w:val="24"/>
            <w:rPrChange w:id="1389" w:author="ndhien@cit.udn.vn" w:date="2021-03-24T12:12:00Z">
              <w:rPr>
                <w:rStyle w:val="Hyperlink"/>
                <w:noProof/>
                <w:szCs w:val="26"/>
              </w:rPr>
            </w:rPrChange>
          </w:rPr>
          <w:delInstrText xml:space="preserve"> </w:delInstrText>
        </w:r>
        <w:r w:rsidRPr="00932745" w:rsidDel="008B7B08">
          <w:rPr>
            <w:rStyle w:val="Hyperlink"/>
            <w:noProof/>
            <w:sz w:val="24"/>
            <w:rPrChange w:id="1390" w:author="ndhien@cit.udn.vn" w:date="2021-03-24T12:12:00Z">
              <w:rPr>
                <w:rStyle w:val="Hyperlink"/>
                <w:noProof/>
                <w:sz w:val="24"/>
              </w:rPr>
            </w:rPrChange>
          </w:rPr>
        </w:r>
        <w:r w:rsidRPr="00932745" w:rsidDel="008B7B08">
          <w:rPr>
            <w:rStyle w:val="Hyperlink"/>
            <w:noProof/>
            <w:sz w:val="24"/>
            <w:rPrChange w:id="1391" w:author="ndhien@cit.udn.vn" w:date="2021-03-24T12:12:00Z">
              <w:rPr>
                <w:rStyle w:val="Hyperlink"/>
                <w:noProof/>
                <w:szCs w:val="26"/>
              </w:rPr>
            </w:rPrChange>
          </w:rPr>
          <w:fldChar w:fldCharType="separate"/>
        </w:r>
      </w:del>
      <w:ins w:id="1392" w:author="ndhien@cit.udn.vn" w:date="2021-03-24T12:11:00Z">
        <w:del w:id="1393" w:author="This PC" w:date="2025-12-04T21:39:00Z">
          <w:r w:rsidR="00932745" w:rsidRPr="00932745" w:rsidDel="008B7B08">
            <w:rPr>
              <w:rStyle w:val="Hyperlink"/>
              <w:bCs/>
              <w:sz w:val="24"/>
            </w:rPr>
            <w:delText>Error! Hyperlink reference not valid.</w:delText>
          </w:r>
        </w:del>
      </w:ins>
      <w:del w:id="1394" w:author="This PC" w:date="2025-12-04T21:39:00Z">
        <w:r w:rsidRPr="00932745" w:rsidDel="008B7B08">
          <w:rPr>
            <w:rStyle w:val="Hyperlink"/>
            <w:noProof/>
            <w:sz w:val="24"/>
            <w:rPrChange w:id="1395" w:author="ndhien@cit.udn.vn" w:date="2021-03-24T12:12:00Z">
              <w:rPr>
                <w:rStyle w:val="Hyperlink"/>
                <w:noProof/>
                <w:szCs w:val="26"/>
              </w:rPr>
            </w:rPrChange>
          </w:rPr>
          <w:delText>TÀI LIỆU THAM KHẢO</w:delText>
        </w:r>
        <w:r w:rsidRPr="00932745" w:rsidDel="008B7B08">
          <w:rPr>
            <w:webHidden/>
          </w:rPr>
          <w:tab/>
        </w:r>
        <w:r w:rsidRPr="000F71F3" w:rsidDel="008B7B08">
          <w:rPr>
            <w:noProof/>
            <w:webHidden/>
          </w:rPr>
          <w:fldChar w:fldCharType="begin"/>
        </w:r>
        <w:r w:rsidRPr="00932745" w:rsidDel="008B7B08">
          <w:rPr>
            <w:webHidden/>
          </w:rPr>
          <w:delInstrText xml:space="preserve"> PAGEREF _Toc67479818 \h </w:delInstrText>
        </w:r>
        <w:r w:rsidRPr="000F71F3" w:rsidDel="008B7B08">
          <w:rPr>
            <w:noProof/>
            <w:webHidden/>
          </w:rPr>
        </w:r>
        <w:r w:rsidRPr="000F71F3" w:rsidDel="008B7B08">
          <w:rPr>
            <w:noProof/>
            <w:webHidden/>
          </w:rPr>
          <w:fldChar w:fldCharType="separate"/>
        </w:r>
        <w:r w:rsidRPr="00932745" w:rsidDel="008B7B08">
          <w:rPr>
            <w:webHidden/>
          </w:rPr>
          <w:delText>i</w:delText>
        </w:r>
        <w:r w:rsidRPr="000F71F3" w:rsidDel="008B7B08">
          <w:rPr>
            <w:noProof/>
            <w:webHidden/>
          </w:rPr>
          <w:fldChar w:fldCharType="end"/>
        </w:r>
        <w:r w:rsidRPr="00932745" w:rsidDel="008B7B08">
          <w:rPr>
            <w:rStyle w:val="Hyperlink"/>
            <w:noProof/>
            <w:sz w:val="24"/>
            <w:rPrChange w:id="1396" w:author="ndhien@cit.udn.vn" w:date="2021-03-24T12:12:00Z">
              <w:rPr>
                <w:rStyle w:val="Hyperlink"/>
                <w:noProof/>
                <w:szCs w:val="26"/>
              </w:rPr>
            </w:rPrChange>
          </w:rPr>
          <w:fldChar w:fldCharType="end"/>
        </w:r>
      </w:del>
    </w:p>
    <w:p w14:paraId="3FFEA0BE" w14:textId="2A51B401" w:rsidR="00F83E27" w:rsidRPr="00932745" w:rsidDel="008B7B08" w:rsidRDefault="00F83E27" w:rsidP="00793890">
      <w:pPr>
        <w:pStyle w:val="Heading1"/>
        <w:rPr>
          <w:del w:id="1397" w:author="This PC" w:date="2025-12-04T21:39:00Z"/>
          <w:rPrChange w:id="1398" w:author="ndhien@cit.udn.vn" w:date="2021-03-24T12:12:00Z">
            <w:rPr>
              <w:del w:id="1399" w:author="This PC" w:date="2025-12-04T21:39:00Z"/>
              <w:rFonts w:asciiTheme="minorHAnsi" w:hAnsiTheme="minorHAnsi" w:cstheme="minorBidi"/>
              <w:b w:val="0"/>
              <w:sz w:val="22"/>
              <w:szCs w:val="22"/>
            </w:rPr>
          </w:rPrChange>
        </w:rPr>
      </w:pPr>
      <w:del w:id="1400" w:author="This PC" w:date="2025-12-04T21:39:00Z">
        <w:r w:rsidRPr="00932745" w:rsidDel="008B7B08">
          <w:rPr>
            <w:rStyle w:val="Hyperlink"/>
            <w:noProof/>
            <w:sz w:val="24"/>
            <w:rPrChange w:id="1401" w:author="ndhien@cit.udn.vn" w:date="2021-03-24T12:12:00Z">
              <w:rPr>
                <w:rStyle w:val="Hyperlink"/>
                <w:noProof/>
                <w:szCs w:val="26"/>
              </w:rPr>
            </w:rPrChange>
          </w:rPr>
          <w:fldChar w:fldCharType="begin"/>
        </w:r>
        <w:r w:rsidRPr="00932745" w:rsidDel="008B7B08">
          <w:rPr>
            <w:rStyle w:val="Hyperlink"/>
            <w:noProof/>
            <w:sz w:val="24"/>
            <w:rPrChange w:id="1402" w:author="ndhien@cit.udn.vn" w:date="2021-03-24T12:12:00Z">
              <w:rPr>
                <w:rStyle w:val="Hyperlink"/>
                <w:noProof/>
                <w:szCs w:val="26"/>
              </w:rPr>
            </w:rPrChange>
          </w:rPr>
          <w:delInstrText xml:space="preserve"> </w:delInstrText>
        </w:r>
        <w:r w:rsidRPr="00932745" w:rsidDel="008B7B08">
          <w:delInstrText>HYPERLINK \l "_Toc67479819"</w:delInstrText>
        </w:r>
        <w:r w:rsidRPr="00932745" w:rsidDel="008B7B08">
          <w:rPr>
            <w:rStyle w:val="Hyperlink"/>
            <w:noProof/>
            <w:sz w:val="24"/>
            <w:rPrChange w:id="1403" w:author="ndhien@cit.udn.vn" w:date="2021-03-24T12:12:00Z">
              <w:rPr>
                <w:rStyle w:val="Hyperlink"/>
                <w:noProof/>
                <w:szCs w:val="26"/>
              </w:rPr>
            </w:rPrChange>
          </w:rPr>
          <w:delInstrText xml:space="preserve"> </w:delInstrText>
        </w:r>
        <w:r w:rsidRPr="00932745" w:rsidDel="008B7B08">
          <w:rPr>
            <w:rStyle w:val="Hyperlink"/>
            <w:noProof/>
            <w:sz w:val="24"/>
            <w:rPrChange w:id="1404" w:author="ndhien@cit.udn.vn" w:date="2021-03-24T12:12:00Z">
              <w:rPr>
                <w:rStyle w:val="Hyperlink"/>
                <w:noProof/>
                <w:sz w:val="24"/>
              </w:rPr>
            </w:rPrChange>
          </w:rPr>
        </w:r>
        <w:r w:rsidRPr="00932745" w:rsidDel="008B7B08">
          <w:rPr>
            <w:rStyle w:val="Hyperlink"/>
            <w:noProof/>
            <w:sz w:val="24"/>
            <w:rPrChange w:id="1405" w:author="ndhien@cit.udn.vn" w:date="2021-03-24T12:12:00Z">
              <w:rPr>
                <w:rStyle w:val="Hyperlink"/>
                <w:noProof/>
                <w:szCs w:val="26"/>
              </w:rPr>
            </w:rPrChange>
          </w:rPr>
          <w:fldChar w:fldCharType="separate"/>
        </w:r>
      </w:del>
      <w:ins w:id="1406" w:author="ndhien@cit.udn.vn" w:date="2021-03-24T12:11:00Z">
        <w:del w:id="1407" w:author="This PC" w:date="2025-12-04T21:39:00Z">
          <w:r w:rsidR="00932745" w:rsidRPr="00932745" w:rsidDel="008B7B08">
            <w:rPr>
              <w:rStyle w:val="Hyperlink"/>
              <w:bCs/>
              <w:sz w:val="24"/>
            </w:rPr>
            <w:delText>Error! Hyperlink reference not valid.</w:delText>
          </w:r>
        </w:del>
      </w:ins>
      <w:del w:id="1408" w:author="This PC" w:date="2025-12-04T21:39:00Z">
        <w:r w:rsidRPr="00932745" w:rsidDel="008B7B08">
          <w:rPr>
            <w:rStyle w:val="Hyperlink"/>
            <w:noProof/>
            <w:sz w:val="24"/>
            <w:rPrChange w:id="1409" w:author="ndhien@cit.udn.vn" w:date="2021-03-24T12:12:00Z">
              <w:rPr>
                <w:rStyle w:val="Hyperlink"/>
                <w:noProof/>
                <w:szCs w:val="26"/>
              </w:rPr>
            </w:rPrChange>
          </w:rPr>
          <w:delText>PHỤ LỤC</w:delText>
        </w:r>
        <w:r w:rsidRPr="00932745" w:rsidDel="008B7B08">
          <w:rPr>
            <w:webHidden/>
          </w:rPr>
          <w:tab/>
        </w:r>
        <w:r w:rsidRPr="000F71F3" w:rsidDel="008B7B08">
          <w:rPr>
            <w:noProof/>
            <w:webHidden/>
          </w:rPr>
          <w:fldChar w:fldCharType="begin"/>
        </w:r>
        <w:r w:rsidRPr="00932745" w:rsidDel="008B7B08">
          <w:rPr>
            <w:webHidden/>
          </w:rPr>
          <w:delInstrText xml:space="preserve"> PAGEREF _Toc67479819 \h </w:delInstrText>
        </w:r>
        <w:r w:rsidRPr="000F71F3" w:rsidDel="008B7B08">
          <w:rPr>
            <w:noProof/>
            <w:webHidden/>
          </w:rPr>
        </w:r>
        <w:r w:rsidRPr="000F71F3" w:rsidDel="008B7B08">
          <w:rPr>
            <w:noProof/>
            <w:webHidden/>
          </w:rPr>
          <w:fldChar w:fldCharType="separate"/>
        </w:r>
        <w:r w:rsidRPr="00932745" w:rsidDel="008B7B08">
          <w:rPr>
            <w:webHidden/>
          </w:rPr>
          <w:delText>i</w:delText>
        </w:r>
        <w:r w:rsidRPr="000F71F3" w:rsidDel="008B7B08">
          <w:rPr>
            <w:noProof/>
            <w:webHidden/>
          </w:rPr>
          <w:fldChar w:fldCharType="end"/>
        </w:r>
        <w:r w:rsidRPr="00932745" w:rsidDel="008B7B08">
          <w:rPr>
            <w:rStyle w:val="Hyperlink"/>
            <w:noProof/>
            <w:sz w:val="24"/>
            <w:rPrChange w:id="1410" w:author="ndhien@cit.udn.vn" w:date="2021-03-24T12:12:00Z">
              <w:rPr>
                <w:rStyle w:val="Hyperlink"/>
                <w:noProof/>
                <w:szCs w:val="26"/>
              </w:rPr>
            </w:rPrChange>
          </w:rPr>
          <w:fldChar w:fldCharType="end"/>
        </w:r>
      </w:del>
    </w:p>
    <w:p w14:paraId="7D6DE618" w14:textId="1B735DE9" w:rsidR="00C84436" w:rsidRPr="00932745" w:rsidDel="008B7B08" w:rsidRDefault="00C84436" w:rsidP="00793890">
      <w:pPr>
        <w:pStyle w:val="Heading1"/>
        <w:rPr>
          <w:del w:id="1411" w:author="This PC" w:date="2025-12-04T21:39:00Z"/>
          <w:rPrChange w:id="1412" w:author="ndhien@cit.udn.vn" w:date="2021-03-24T12:12:00Z">
            <w:rPr>
              <w:del w:id="1413" w:author="This PC" w:date="2025-12-04T21:39:00Z"/>
              <w:b w:val="0"/>
              <w:sz w:val="22"/>
              <w:szCs w:val="22"/>
            </w:rPr>
          </w:rPrChange>
        </w:rPr>
      </w:pPr>
    </w:p>
    <w:p w14:paraId="7C211E4D" w14:textId="3B53E61D" w:rsidR="00C84436" w:rsidRPr="00932745" w:rsidDel="008B7B08" w:rsidRDefault="00A428B6" w:rsidP="00793890">
      <w:pPr>
        <w:pStyle w:val="Heading1"/>
        <w:rPr>
          <w:del w:id="1414" w:author="This PC" w:date="2025-12-04T21:39:00Z"/>
          <w:rPrChange w:id="1415" w:author="ndhien@cit.udn.vn" w:date="2021-03-24T12:12:00Z">
            <w:rPr>
              <w:del w:id="1416" w:author="This PC" w:date="2025-12-04T21:39:00Z"/>
              <w:b w:val="0"/>
              <w:sz w:val="18"/>
              <w:szCs w:val="22"/>
            </w:rPr>
          </w:rPrChange>
        </w:rPr>
      </w:pPr>
      <w:del w:id="1417" w:author="This PC" w:date="2025-12-04T21:39:00Z">
        <w:r w:rsidRPr="00932745" w:rsidDel="008B7B08">
          <w:rPr>
            <w:noProof/>
          </w:rPr>
          <w:fldChar w:fldCharType="begin"/>
        </w:r>
        <w:r w:rsidRPr="00932745" w:rsidDel="008B7B08">
          <w:delInstrText xml:space="preserve"> HYPERLINK \l "_Toc57216373" </w:delInstrText>
        </w:r>
        <w:r w:rsidRPr="00932745" w:rsidDel="008B7B08">
          <w:rPr>
            <w:noProof/>
          </w:rPr>
        </w:r>
        <w:r w:rsidRPr="00932745" w:rsidDel="008B7B08">
          <w:rPr>
            <w:noProof/>
            <w:rPrChange w:id="1418" w:author="ndhien@cit.udn.vn" w:date="2021-03-24T12:12:00Z">
              <w:rPr>
                <w:noProof/>
                <w:sz w:val="24"/>
                <w:szCs w:val="26"/>
              </w:rPr>
            </w:rPrChange>
          </w:rPr>
          <w:fldChar w:fldCharType="separate"/>
        </w:r>
      </w:del>
      <w:ins w:id="1419" w:author="ndhien@cit.udn.vn" w:date="2021-03-24T12:11:00Z">
        <w:del w:id="1420" w:author="This PC" w:date="2025-12-04T21:39:00Z">
          <w:r w:rsidR="00932745" w:rsidRPr="00932745" w:rsidDel="008B7B08">
            <w:rPr>
              <w:bCs/>
            </w:rPr>
            <w:delText>Error! Hyperlink reference not valid.</w:delText>
          </w:r>
        </w:del>
      </w:ins>
      <w:del w:id="1421" w:author="This PC" w:date="2025-12-04T21:39:00Z">
        <w:r w:rsidR="00C84436" w:rsidRPr="00932745" w:rsidDel="008B7B08">
          <w:rPr>
            <w:rStyle w:val="Hyperlink"/>
            <w:noProof/>
            <w:sz w:val="24"/>
            <w:rPrChange w:id="1422" w:author="ndhien@cit.udn.vn" w:date="2021-03-24T12:12:00Z">
              <w:rPr>
                <w:rStyle w:val="Hyperlink"/>
                <w:noProof/>
                <w:szCs w:val="26"/>
              </w:rPr>
            </w:rPrChange>
          </w:rPr>
          <w:delText>Danh mục các từ viết tắt</w:delText>
        </w:r>
        <w:r w:rsidR="00C84436" w:rsidRPr="00932745" w:rsidDel="008B7B08">
          <w:rPr>
            <w:webHidden/>
          </w:rPr>
          <w:tab/>
        </w:r>
        <w:r w:rsidR="00C84436" w:rsidRPr="00932745" w:rsidDel="008B7B08">
          <w:rPr>
            <w:noProof/>
            <w:webHidden/>
            <w:rPrChange w:id="1423" w:author="ndhien@cit.udn.vn" w:date="2021-03-24T12:12:00Z">
              <w:rPr>
                <w:noProof/>
                <w:webHidden/>
                <w:sz w:val="24"/>
                <w:szCs w:val="26"/>
              </w:rPr>
            </w:rPrChange>
          </w:rPr>
          <w:fldChar w:fldCharType="begin"/>
        </w:r>
        <w:r w:rsidR="00C84436" w:rsidRPr="00932745" w:rsidDel="008B7B08">
          <w:rPr>
            <w:webHidden/>
          </w:rPr>
          <w:delInstrText xml:space="preserve"> PAGEREF _Toc57216373 \h </w:delInstrText>
        </w:r>
        <w:r w:rsidR="00C84436" w:rsidRPr="00932745" w:rsidDel="008B7B08">
          <w:rPr>
            <w:noProof/>
            <w:webHidden/>
            <w:rPrChange w:id="1424" w:author="ndhien@cit.udn.vn" w:date="2021-03-24T12:12:00Z">
              <w:rPr>
                <w:noProof/>
                <w:webHidden/>
              </w:rPr>
            </w:rPrChange>
          </w:rPr>
        </w:r>
        <w:r w:rsidR="00C84436" w:rsidRPr="00932745" w:rsidDel="008B7B08">
          <w:rPr>
            <w:noProof/>
            <w:webHidden/>
            <w:rPrChange w:id="1425" w:author="ndhien@cit.udn.vn" w:date="2021-03-24T12:12:00Z">
              <w:rPr>
                <w:noProof/>
                <w:webHidden/>
                <w:sz w:val="24"/>
                <w:szCs w:val="26"/>
              </w:rPr>
            </w:rPrChange>
          </w:rPr>
          <w:fldChar w:fldCharType="separate"/>
        </w:r>
        <w:r w:rsidR="00F83E27" w:rsidRPr="00932745" w:rsidDel="008B7B08">
          <w:rPr>
            <w:webHidden/>
          </w:rPr>
          <w:delText>vi</w:delText>
        </w:r>
        <w:r w:rsidR="00C84436" w:rsidRPr="00932745" w:rsidDel="008B7B08">
          <w:rPr>
            <w:noProof/>
            <w:webHidden/>
            <w:rPrChange w:id="1426" w:author="ndhien@cit.udn.vn" w:date="2021-03-24T12:12:00Z">
              <w:rPr>
                <w:noProof/>
                <w:webHidden/>
                <w:sz w:val="24"/>
                <w:szCs w:val="26"/>
              </w:rPr>
            </w:rPrChange>
          </w:rPr>
          <w:fldChar w:fldCharType="end"/>
        </w:r>
        <w:r w:rsidRPr="00932745" w:rsidDel="008B7B08">
          <w:rPr>
            <w:noProof/>
            <w:rPrChange w:id="1427" w:author="ndhien@cit.udn.vn" w:date="2021-03-24T12:12:00Z">
              <w:rPr>
                <w:noProof/>
                <w:sz w:val="24"/>
                <w:szCs w:val="26"/>
              </w:rPr>
            </w:rPrChange>
          </w:rPr>
          <w:fldChar w:fldCharType="end"/>
        </w:r>
      </w:del>
    </w:p>
    <w:p w14:paraId="1D946C48" w14:textId="458B09A4" w:rsidR="00C84436" w:rsidRPr="00932745" w:rsidDel="008B7B08" w:rsidRDefault="00A428B6" w:rsidP="00793890">
      <w:pPr>
        <w:pStyle w:val="Heading1"/>
        <w:rPr>
          <w:del w:id="1428" w:author="This PC" w:date="2025-12-04T21:39:00Z"/>
          <w:rPrChange w:id="1429" w:author="ndhien@cit.udn.vn" w:date="2021-03-24T12:12:00Z">
            <w:rPr>
              <w:del w:id="1430" w:author="This PC" w:date="2025-12-04T21:39:00Z"/>
              <w:b w:val="0"/>
              <w:sz w:val="18"/>
              <w:szCs w:val="22"/>
            </w:rPr>
          </w:rPrChange>
        </w:rPr>
      </w:pPr>
      <w:del w:id="1431" w:author="This PC" w:date="2025-12-04T21:39:00Z">
        <w:r w:rsidRPr="00932745" w:rsidDel="008B7B08">
          <w:rPr>
            <w:noProof/>
          </w:rPr>
          <w:fldChar w:fldCharType="begin"/>
        </w:r>
        <w:r w:rsidRPr="00932745" w:rsidDel="008B7B08">
          <w:delInstrText xml:space="preserve"> HYPERLINK \l "_Toc57216374" </w:delInstrText>
        </w:r>
        <w:r w:rsidRPr="00932745" w:rsidDel="008B7B08">
          <w:rPr>
            <w:noProof/>
          </w:rPr>
        </w:r>
        <w:r w:rsidRPr="00932745" w:rsidDel="008B7B08">
          <w:rPr>
            <w:noProof/>
            <w:rPrChange w:id="1432" w:author="ndhien@cit.udn.vn" w:date="2021-03-24T12:12:00Z">
              <w:rPr>
                <w:noProof/>
                <w:sz w:val="24"/>
                <w:szCs w:val="26"/>
              </w:rPr>
            </w:rPrChange>
          </w:rPr>
          <w:fldChar w:fldCharType="separate"/>
        </w:r>
      </w:del>
      <w:ins w:id="1433" w:author="ndhien@cit.udn.vn" w:date="2021-03-24T12:11:00Z">
        <w:del w:id="1434" w:author="This PC" w:date="2025-12-04T21:39:00Z">
          <w:r w:rsidR="00932745" w:rsidRPr="00932745" w:rsidDel="008B7B08">
            <w:rPr>
              <w:bCs/>
            </w:rPr>
            <w:delText>Error! Hyperlink reference not valid.</w:delText>
          </w:r>
        </w:del>
      </w:ins>
      <w:del w:id="1435" w:author="This PC" w:date="2025-12-04T21:39:00Z">
        <w:r w:rsidR="00C84436" w:rsidRPr="00932745" w:rsidDel="008B7B08">
          <w:rPr>
            <w:rStyle w:val="Hyperlink"/>
            <w:noProof/>
            <w:sz w:val="24"/>
            <w:rPrChange w:id="1436" w:author="ndhien@cit.udn.vn" w:date="2021-03-24T12:12:00Z">
              <w:rPr>
                <w:rStyle w:val="Hyperlink"/>
                <w:noProof/>
                <w:szCs w:val="26"/>
              </w:rPr>
            </w:rPrChange>
          </w:rPr>
          <w:delText>Danh mục hình vẽ</w:delText>
        </w:r>
        <w:r w:rsidR="00C84436" w:rsidRPr="00932745" w:rsidDel="008B7B08">
          <w:rPr>
            <w:webHidden/>
          </w:rPr>
          <w:tab/>
        </w:r>
        <w:r w:rsidR="00C84436" w:rsidRPr="00932745" w:rsidDel="008B7B08">
          <w:rPr>
            <w:noProof/>
            <w:webHidden/>
            <w:rPrChange w:id="1437" w:author="ndhien@cit.udn.vn" w:date="2021-03-24T12:12:00Z">
              <w:rPr>
                <w:noProof/>
                <w:webHidden/>
                <w:sz w:val="24"/>
                <w:szCs w:val="26"/>
              </w:rPr>
            </w:rPrChange>
          </w:rPr>
          <w:fldChar w:fldCharType="begin"/>
        </w:r>
        <w:r w:rsidR="00C84436" w:rsidRPr="00932745" w:rsidDel="008B7B08">
          <w:rPr>
            <w:webHidden/>
          </w:rPr>
          <w:delInstrText xml:space="preserve"> PAGEREF _Toc57216374 \h </w:delInstrText>
        </w:r>
        <w:r w:rsidR="00C84436" w:rsidRPr="00932745" w:rsidDel="008B7B08">
          <w:rPr>
            <w:noProof/>
            <w:webHidden/>
            <w:rPrChange w:id="1438" w:author="ndhien@cit.udn.vn" w:date="2021-03-24T12:12:00Z">
              <w:rPr>
                <w:noProof/>
                <w:webHidden/>
              </w:rPr>
            </w:rPrChange>
          </w:rPr>
        </w:r>
        <w:r w:rsidR="00C84436" w:rsidRPr="00932745" w:rsidDel="008B7B08">
          <w:rPr>
            <w:noProof/>
            <w:webHidden/>
            <w:rPrChange w:id="1439" w:author="ndhien@cit.udn.vn" w:date="2021-03-24T12:12:00Z">
              <w:rPr>
                <w:noProof/>
                <w:webHidden/>
                <w:sz w:val="24"/>
                <w:szCs w:val="26"/>
              </w:rPr>
            </w:rPrChange>
          </w:rPr>
          <w:fldChar w:fldCharType="separate"/>
        </w:r>
        <w:r w:rsidR="00F83E27" w:rsidRPr="00932745" w:rsidDel="008B7B08">
          <w:rPr>
            <w:webHidden/>
          </w:rPr>
          <w:delText>vii</w:delText>
        </w:r>
        <w:r w:rsidR="00C84436" w:rsidRPr="00932745" w:rsidDel="008B7B08">
          <w:rPr>
            <w:noProof/>
            <w:webHidden/>
            <w:rPrChange w:id="1440" w:author="ndhien@cit.udn.vn" w:date="2021-03-24T12:12:00Z">
              <w:rPr>
                <w:noProof/>
                <w:webHidden/>
                <w:sz w:val="24"/>
                <w:szCs w:val="26"/>
              </w:rPr>
            </w:rPrChange>
          </w:rPr>
          <w:fldChar w:fldCharType="end"/>
        </w:r>
        <w:r w:rsidRPr="00932745" w:rsidDel="008B7B08">
          <w:rPr>
            <w:noProof/>
            <w:rPrChange w:id="1441" w:author="ndhien@cit.udn.vn" w:date="2021-03-24T12:12:00Z">
              <w:rPr>
                <w:noProof/>
                <w:sz w:val="24"/>
                <w:szCs w:val="26"/>
              </w:rPr>
            </w:rPrChange>
          </w:rPr>
          <w:fldChar w:fldCharType="end"/>
        </w:r>
      </w:del>
    </w:p>
    <w:p w14:paraId="620AC6D1" w14:textId="6826B63B" w:rsidR="00C84436" w:rsidRPr="00932745" w:rsidDel="008B7B08" w:rsidRDefault="00A428B6" w:rsidP="00793890">
      <w:pPr>
        <w:pStyle w:val="Heading1"/>
        <w:rPr>
          <w:del w:id="1442" w:author="This PC" w:date="2025-12-04T21:39:00Z"/>
          <w:rPrChange w:id="1443" w:author="ndhien@cit.udn.vn" w:date="2021-03-24T12:12:00Z">
            <w:rPr>
              <w:del w:id="1444" w:author="This PC" w:date="2025-12-04T21:39:00Z"/>
              <w:b w:val="0"/>
              <w:sz w:val="18"/>
              <w:szCs w:val="22"/>
            </w:rPr>
          </w:rPrChange>
        </w:rPr>
      </w:pPr>
      <w:del w:id="1445" w:author="This PC" w:date="2025-12-04T21:39:00Z">
        <w:r w:rsidRPr="00932745" w:rsidDel="008B7B08">
          <w:rPr>
            <w:noProof/>
          </w:rPr>
          <w:fldChar w:fldCharType="begin"/>
        </w:r>
        <w:r w:rsidRPr="00932745" w:rsidDel="008B7B08">
          <w:delInstrText xml:space="preserve"> HYPERLINK \l "_Toc57216375" </w:delInstrText>
        </w:r>
        <w:r w:rsidRPr="00932745" w:rsidDel="008B7B08">
          <w:rPr>
            <w:noProof/>
          </w:rPr>
        </w:r>
        <w:r w:rsidRPr="00932745" w:rsidDel="008B7B08">
          <w:rPr>
            <w:noProof/>
            <w:rPrChange w:id="1446" w:author="ndhien@cit.udn.vn" w:date="2021-03-24T12:12:00Z">
              <w:rPr>
                <w:noProof/>
                <w:sz w:val="24"/>
                <w:szCs w:val="26"/>
              </w:rPr>
            </w:rPrChange>
          </w:rPr>
          <w:fldChar w:fldCharType="separate"/>
        </w:r>
      </w:del>
      <w:ins w:id="1447" w:author="ndhien@cit.udn.vn" w:date="2021-03-24T12:11:00Z">
        <w:del w:id="1448" w:author="This PC" w:date="2025-12-04T21:39:00Z">
          <w:r w:rsidR="00932745" w:rsidRPr="00932745" w:rsidDel="008B7B08">
            <w:rPr>
              <w:bCs/>
            </w:rPr>
            <w:delText>Error! Hyperlink reference not valid.</w:delText>
          </w:r>
        </w:del>
      </w:ins>
      <w:del w:id="1449" w:author="This PC" w:date="2025-12-04T21:39:00Z">
        <w:r w:rsidR="00C84436" w:rsidRPr="00932745" w:rsidDel="008B7B08">
          <w:rPr>
            <w:rStyle w:val="Hyperlink"/>
            <w:noProof/>
            <w:sz w:val="24"/>
            <w:rPrChange w:id="1450" w:author="ndhien@cit.udn.vn" w:date="2021-03-24T12:12:00Z">
              <w:rPr>
                <w:rStyle w:val="Hyperlink"/>
                <w:noProof/>
                <w:szCs w:val="26"/>
              </w:rPr>
            </w:rPrChange>
          </w:rPr>
          <w:delText xml:space="preserve">MỞ </w:delText>
        </w:r>
        <w:r w:rsidR="00C84436" w:rsidRPr="00932745" w:rsidDel="008B7B08">
          <w:rPr>
            <w:rStyle w:val="Hyperlink"/>
            <w:rFonts w:hint="eastAsia"/>
            <w:noProof/>
            <w:sz w:val="24"/>
            <w:rPrChange w:id="1451" w:author="ndhien@cit.udn.vn" w:date="2021-03-24T12:12:00Z">
              <w:rPr>
                <w:rStyle w:val="Hyperlink"/>
                <w:rFonts w:hint="eastAsia"/>
                <w:noProof/>
                <w:szCs w:val="26"/>
              </w:rPr>
            </w:rPrChange>
          </w:rPr>
          <w:delText>Đ</w:delText>
        </w:r>
        <w:r w:rsidR="00C84436" w:rsidRPr="00932745" w:rsidDel="008B7B08">
          <w:rPr>
            <w:rStyle w:val="Hyperlink"/>
            <w:noProof/>
            <w:sz w:val="24"/>
            <w:rPrChange w:id="1452" w:author="ndhien@cit.udn.vn" w:date="2021-03-24T12:12:00Z">
              <w:rPr>
                <w:rStyle w:val="Hyperlink"/>
                <w:noProof/>
                <w:szCs w:val="26"/>
              </w:rPr>
            </w:rPrChange>
          </w:rPr>
          <w:delText>ẦU</w:delText>
        </w:r>
        <w:r w:rsidR="00C84436" w:rsidRPr="00932745" w:rsidDel="008B7B08">
          <w:rPr>
            <w:webHidden/>
          </w:rPr>
          <w:tab/>
        </w:r>
        <w:r w:rsidR="00C84436" w:rsidRPr="00932745" w:rsidDel="008B7B08">
          <w:rPr>
            <w:noProof/>
            <w:webHidden/>
            <w:rPrChange w:id="1453" w:author="ndhien@cit.udn.vn" w:date="2021-03-24T12:12:00Z">
              <w:rPr>
                <w:noProof/>
                <w:webHidden/>
                <w:sz w:val="24"/>
                <w:szCs w:val="26"/>
              </w:rPr>
            </w:rPrChange>
          </w:rPr>
          <w:fldChar w:fldCharType="begin"/>
        </w:r>
        <w:r w:rsidR="00C84436" w:rsidRPr="00932745" w:rsidDel="008B7B08">
          <w:rPr>
            <w:webHidden/>
          </w:rPr>
          <w:delInstrText xml:space="preserve"> PAGEREF _Toc57216375 \h </w:delInstrText>
        </w:r>
        <w:r w:rsidR="00C84436" w:rsidRPr="00932745" w:rsidDel="008B7B08">
          <w:rPr>
            <w:noProof/>
            <w:webHidden/>
            <w:rPrChange w:id="1454" w:author="ndhien@cit.udn.vn" w:date="2021-03-24T12:12:00Z">
              <w:rPr>
                <w:noProof/>
                <w:webHidden/>
              </w:rPr>
            </w:rPrChange>
          </w:rPr>
        </w:r>
        <w:r w:rsidR="00C84436" w:rsidRPr="00932745" w:rsidDel="008B7B08">
          <w:rPr>
            <w:noProof/>
            <w:webHidden/>
            <w:rPrChange w:id="1455" w:author="ndhien@cit.udn.vn" w:date="2021-03-24T12:12:00Z">
              <w:rPr>
                <w:noProof/>
                <w:webHidden/>
                <w:sz w:val="24"/>
                <w:szCs w:val="26"/>
              </w:rPr>
            </w:rPrChange>
          </w:rPr>
          <w:fldChar w:fldCharType="separate"/>
        </w:r>
        <w:r w:rsidR="00F83E27" w:rsidRPr="00932745" w:rsidDel="008B7B08">
          <w:rPr>
            <w:webHidden/>
          </w:rPr>
          <w:delText>1</w:delText>
        </w:r>
        <w:r w:rsidR="00C84436" w:rsidRPr="00932745" w:rsidDel="008B7B08">
          <w:rPr>
            <w:noProof/>
            <w:webHidden/>
            <w:rPrChange w:id="1456" w:author="ndhien@cit.udn.vn" w:date="2021-03-24T12:12:00Z">
              <w:rPr>
                <w:noProof/>
                <w:webHidden/>
                <w:sz w:val="24"/>
                <w:szCs w:val="26"/>
              </w:rPr>
            </w:rPrChange>
          </w:rPr>
          <w:fldChar w:fldCharType="end"/>
        </w:r>
        <w:r w:rsidRPr="00932745" w:rsidDel="008B7B08">
          <w:rPr>
            <w:noProof/>
            <w:rPrChange w:id="1457" w:author="ndhien@cit.udn.vn" w:date="2021-03-24T12:12:00Z">
              <w:rPr>
                <w:noProof/>
                <w:sz w:val="24"/>
                <w:szCs w:val="26"/>
              </w:rPr>
            </w:rPrChange>
          </w:rPr>
          <w:fldChar w:fldCharType="end"/>
        </w:r>
      </w:del>
    </w:p>
    <w:p w14:paraId="527A36C3" w14:textId="52645D44" w:rsidR="00C84436" w:rsidRPr="00932745" w:rsidDel="008B7B08" w:rsidRDefault="00A428B6" w:rsidP="00793890">
      <w:pPr>
        <w:pStyle w:val="Heading1"/>
        <w:rPr>
          <w:del w:id="1458" w:author="This PC" w:date="2025-12-04T21:39:00Z"/>
          <w:rPrChange w:id="1459" w:author="ndhien@cit.udn.vn" w:date="2021-03-24T12:12:00Z">
            <w:rPr>
              <w:del w:id="1460" w:author="This PC" w:date="2025-12-04T21:39:00Z"/>
            </w:rPr>
          </w:rPrChange>
        </w:rPr>
        <w:pPrChange w:id="1461" w:author="This PC" w:date="2025-12-04T21:39:00Z">
          <w:pPr>
            <w:pStyle w:val="TOC2"/>
          </w:pPr>
        </w:pPrChange>
      </w:pPr>
      <w:del w:id="1462" w:author="This PC" w:date="2025-12-04T21:39:00Z">
        <w:r w:rsidRPr="00932745" w:rsidDel="008B7B08">
          <w:rPr>
            <w:noProof/>
          </w:rPr>
          <w:fldChar w:fldCharType="begin"/>
        </w:r>
        <w:r w:rsidRPr="000F71F3" w:rsidDel="008B7B08">
          <w:delInstrText xml:space="preserve"> HYPERLINK \l "_Toc57216376" </w:delInstrText>
        </w:r>
        <w:r w:rsidRPr="00932745" w:rsidDel="008B7B08">
          <w:rPr>
            <w:noProof/>
          </w:rPr>
        </w:r>
        <w:r w:rsidRPr="00932745" w:rsidDel="008B7B08">
          <w:rPr>
            <w:noProof/>
            <w:rPrChange w:id="1463" w:author="ndhien@cit.udn.vn" w:date="2021-03-24T12:12:00Z">
              <w:rPr>
                <w:noProof/>
                <w:sz w:val="24"/>
              </w:rPr>
            </w:rPrChange>
          </w:rPr>
          <w:fldChar w:fldCharType="separate"/>
        </w:r>
      </w:del>
      <w:ins w:id="1464" w:author="ndhien@cit.udn.vn" w:date="2021-03-24T12:11:00Z">
        <w:del w:id="1465" w:author="This PC" w:date="2025-12-04T21:39:00Z">
          <w:r w:rsidR="00932745" w:rsidRPr="00932745" w:rsidDel="008B7B08">
            <w:rPr>
              <w:bCs/>
            </w:rPr>
            <w:delText>Error! Hyperlink reference not valid.</w:delText>
          </w:r>
        </w:del>
      </w:ins>
      <w:del w:id="1466" w:author="This PC" w:date="2025-12-04T21:39:00Z">
        <w:r w:rsidR="00C84436" w:rsidRPr="00932745" w:rsidDel="008B7B08">
          <w:rPr>
            <w:rStyle w:val="Hyperlink"/>
            <w:noProof/>
            <w:sz w:val="24"/>
            <w:szCs w:val="26"/>
            <w:rPrChange w:id="1467" w:author="ndhien@cit.udn.vn" w:date="2021-03-24T12:12:00Z">
              <w:rPr>
                <w:rStyle w:val="Hyperlink"/>
                <w:noProof/>
              </w:rPr>
            </w:rPrChange>
          </w:rPr>
          <w:delText>1.</w:delText>
        </w:r>
        <w:r w:rsidR="00C84436" w:rsidRPr="00932745" w:rsidDel="008B7B08">
          <w:rPr>
            <w:noProof/>
            <w:rPrChange w:id="1468" w:author="ndhien@cit.udn.vn" w:date="2021-03-24T12:12:00Z">
              <w:rPr>
                <w:noProof/>
              </w:rPr>
            </w:rPrChange>
          </w:rPr>
          <w:tab/>
        </w:r>
        <w:r w:rsidR="00C84436" w:rsidRPr="00932745" w:rsidDel="008B7B08">
          <w:rPr>
            <w:rStyle w:val="Hyperlink"/>
            <w:noProof/>
            <w:sz w:val="24"/>
            <w:szCs w:val="26"/>
            <w:rPrChange w:id="1469" w:author="ndhien@cit.udn.vn" w:date="2021-03-24T12:12:00Z">
              <w:rPr>
                <w:rStyle w:val="Hyperlink"/>
                <w:noProof/>
              </w:rPr>
            </w:rPrChange>
          </w:rPr>
          <w:delText>Giới thiệu</w:delText>
        </w:r>
        <w:r w:rsidR="00C84436" w:rsidRPr="000F71F3" w:rsidDel="008B7B08">
          <w:rPr>
            <w:webHidden/>
          </w:rPr>
          <w:tab/>
        </w:r>
        <w:r w:rsidR="00C84436" w:rsidRPr="00932745" w:rsidDel="008B7B08">
          <w:rPr>
            <w:noProof/>
            <w:webHidden/>
            <w:rPrChange w:id="1470" w:author="ndhien@cit.udn.vn" w:date="2021-03-24T12:12:00Z">
              <w:rPr>
                <w:noProof/>
                <w:webHidden/>
                <w:sz w:val="24"/>
              </w:rPr>
            </w:rPrChange>
          </w:rPr>
          <w:fldChar w:fldCharType="begin"/>
        </w:r>
        <w:r w:rsidR="00C84436" w:rsidRPr="000F71F3" w:rsidDel="008B7B08">
          <w:rPr>
            <w:webHidden/>
          </w:rPr>
          <w:delInstrText xml:space="preserve"> PAGEREF _Toc57216376 \h </w:delInstrText>
        </w:r>
        <w:r w:rsidR="00C84436" w:rsidRPr="00932745" w:rsidDel="008B7B08">
          <w:rPr>
            <w:noProof/>
            <w:webHidden/>
            <w:rPrChange w:id="1471" w:author="ndhien@cit.udn.vn" w:date="2021-03-24T12:12:00Z">
              <w:rPr>
                <w:iCs/>
                <w:noProof/>
                <w:webHidden/>
              </w:rPr>
            </w:rPrChange>
          </w:rPr>
        </w:r>
        <w:r w:rsidR="00C84436" w:rsidRPr="00932745" w:rsidDel="008B7B08">
          <w:rPr>
            <w:noProof/>
            <w:webHidden/>
            <w:rPrChange w:id="1472" w:author="ndhien@cit.udn.vn" w:date="2021-03-24T12:12:00Z">
              <w:rPr>
                <w:noProof/>
                <w:webHidden/>
                <w:sz w:val="24"/>
              </w:rPr>
            </w:rPrChange>
          </w:rPr>
          <w:fldChar w:fldCharType="separate"/>
        </w:r>
        <w:r w:rsidR="00F83E27" w:rsidRPr="000F71F3" w:rsidDel="008B7B08">
          <w:rPr>
            <w:webHidden/>
          </w:rPr>
          <w:delText>1</w:delText>
        </w:r>
        <w:r w:rsidR="00C84436" w:rsidRPr="00932745" w:rsidDel="008B7B08">
          <w:rPr>
            <w:noProof/>
            <w:webHidden/>
            <w:rPrChange w:id="1473" w:author="ndhien@cit.udn.vn" w:date="2021-03-24T12:12:00Z">
              <w:rPr>
                <w:noProof/>
                <w:webHidden/>
                <w:sz w:val="24"/>
              </w:rPr>
            </w:rPrChange>
          </w:rPr>
          <w:fldChar w:fldCharType="end"/>
        </w:r>
        <w:r w:rsidRPr="00932745" w:rsidDel="008B7B08">
          <w:rPr>
            <w:noProof/>
            <w:rPrChange w:id="1474" w:author="ndhien@cit.udn.vn" w:date="2021-03-24T12:12:00Z">
              <w:rPr>
                <w:noProof/>
                <w:sz w:val="24"/>
              </w:rPr>
            </w:rPrChange>
          </w:rPr>
          <w:fldChar w:fldCharType="end"/>
        </w:r>
      </w:del>
    </w:p>
    <w:p w14:paraId="3593B3D4" w14:textId="74887708" w:rsidR="00C84436" w:rsidRPr="00932745" w:rsidDel="008B7B08" w:rsidRDefault="00A428B6" w:rsidP="00793890">
      <w:pPr>
        <w:pStyle w:val="Heading1"/>
        <w:rPr>
          <w:del w:id="1475" w:author="This PC" w:date="2025-12-04T21:39:00Z"/>
          <w:rPrChange w:id="1476" w:author="ndhien@cit.udn.vn" w:date="2021-03-24T12:12:00Z">
            <w:rPr>
              <w:del w:id="1477" w:author="This PC" w:date="2025-12-04T21:39:00Z"/>
            </w:rPr>
          </w:rPrChange>
        </w:rPr>
        <w:pPrChange w:id="1478" w:author="This PC" w:date="2025-12-04T21:39:00Z">
          <w:pPr>
            <w:pStyle w:val="TOC2"/>
          </w:pPr>
        </w:pPrChange>
      </w:pPr>
      <w:del w:id="1479" w:author="This PC" w:date="2025-12-04T21:39:00Z">
        <w:r w:rsidRPr="00932745" w:rsidDel="008B7B08">
          <w:rPr>
            <w:noProof/>
          </w:rPr>
          <w:fldChar w:fldCharType="begin"/>
        </w:r>
        <w:r w:rsidRPr="000F71F3" w:rsidDel="008B7B08">
          <w:delInstrText xml:space="preserve"> HYPERLINK \l "_Toc57216377" </w:delInstrText>
        </w:r>
        <w:r w:rsidRPr="00932745" w:rsidDel="008B7B08">
          <w:rPr>
            <w:noProof/>
          </w:rPr>
        </w:r>
        <w:r w:rsidRPr="00932745" w:rsidDel="008B7B08">
          <w:rPr>
            <w:noProof/>
            <w:rPrChange w:id="1480" w:author="ndhien@cit.udn.vn" w:date="2021-03-24T12:12:00Z">
              <w:rPr>
                <w:noProof/>
                <w:sz w:val="24"/>
              </w:rPr>
            </w:rPrChange>
          </w:rPr>
          <w:fldChar w:fldCharType="separate"/>
        </w:r>
      </w:del>
      <w:ins w:id="1481" w:author="ndhien@cit.udn.vn" w:date="2021-03-24T12:11:00Z">
        <w:del w:id="1482" w:author="This PC" w:date="2025-12-04T21:39:00Z">
          <w:r w:rsidR="00932745" w:rsidRPr="00932745" w:rsidDel="008B7B08">
            <w:rPr>
              <w:bCs/>
            </w:rPr>
            <w:delText>Error! Hyperlink reference not valid.</w:delText>
          </w:r>
        </w:del>
      </w:ins>
      <w:del w:id="1483" w:author="This PC" w:date="2025-12-04T21:39:00Z">
        <w:r w:rsidR="00C84436" w:rsidRPr="00932745" w:rsidDel="008B7B08">
          <w:rPr>
            <w:rStyle w:val="Hyperlink"/>
            <w:noProof/>
            <w:sz w:val="24"/>
            <w:szCs w:val="26"/>
            <w:rPrChange w:id="1484" w:author="ndhien@cit.udn.vn" w:date="2021-03-24T12:12:00Z">
              <w:rPr>
                <w:rStyle w:val="Hyperlink"/>
                <w:noProof/>
              </w:rPr>
            </w:rPrChange>
          </w:rPr>
          <w:delText>2. Mục tiêu, nhiệm vụ của đề tài</w:delText>
        </w:r>
        <w:r w:rsidR="00C84436" w:rsidRPr="000F71F3" w:rsidDel="008B7B08">
          <w:rPr>
            <w:webHidden/>
          </w:rPr>
          <w:tab/>
        </w:r>
        <w:r w:rsidR="00C84436" w:rsidRPr="00932745" w:rsidDel="008B7B08">
          <w:rPr>
            <w:noProof/>
            <w:webHidden/>
            <w:rPrChange w:id="1485" w:author="ndhien@cit.udn.vn" w:date="2021-03-24T12:12:00Z">
              <w:rPr>
                <w:noProof/>
                <w:webHidden/>
                <w:sz w:val="24"/>
              </w:rPr>
            </w:rPrChange>
          </w:rPr>
          <w:fldChar w:fldCharType="begin"/>
        </w:r>
        <w:r w:rsidR="00C84436" w:rsidRPr="000F71F3" w:rsidDel="008B7B08">
          <w:rPr>
            <w:webHidden/>
          </w:rPr>
          <w:delInstrText xml:space="preserve"> PAGEREF _Toc57216377 \h </w:delInstrText>
        </w:r>
        <w:r w:rsidR="00C84436" w:rsidRPr="00932745" w:rsidDel="008B7B08">
          <w:rPr>
            <w:noProof/>
            <w:webHidden/>
            <w:rPrChange w:id="1486" w:author="ndhien@cit.udn.vn" w:date="2021-03-24T12:12:00Z">
              <w:rPr>
                <w:iCs/>
                <w:noProof/>
                <w:webHidden/>
              </w:rPr>
            </w:rPrChange>
          </w:rPr>
        </w:r>
        <w:r w:rsidR="00C84436" w:rsidRPr="00932745" w:rsidDel="008B7B08">
          <w:rPr>
            <w:noProof/>
            <w:webHidden/>
            <w:rPrChange w:id="1487" w:author="ndhien@cit.udn.vn" w:date="2021-03-24T12:12:00Z">
              <w:rPr>
                <w:noProof/>
                <w:webHidden/>
                <w:sz w:val="24"/>
              </w:rPr>
            </w:rPrChange>
          </w:rPr>
          <w:fldChar w:fldCharType="separate"/>
        </w:r>
        <w:r w:rsidR="00F83E27" w:rsidRPr="000F71F3" w:rsidDel="008B7B08">
          <w:rPr>
            <w:webHidden/>
          </w:rPr>
          <w:delText>1</w:delText>
        </w:r>
        <w:r w:rsidR="00C84436" w:rsidRPr="00932745" w:rsidDel="008B7B08">
          <w:rPr>
            <w:noProof/>
            <w:webHidden/>
            <w:rPrChange w:id="1488" w:author="ndhien@cit.udn.vn" w:date="2021-03-24T12:12:00Z">
              <w:rPr>
                <w:noProof/>
                <w:webHidden/>
                <w:sz w:val="24"/>
              </w:rPr>
            </w:rPrChange>
          </w:rPr>
          <w:fldChar w:fldCharType="end"/>
        </w:r>
        <w:r w:rsidRPr="00932745" w:rsidDel="008B7B08">
          <w:rPr>
            <w:noProof/>
            <w:rPrChange w:id="1489" w:author="ndhien@cit.udn.vn" w:date="2021-03-24T12:12:00Z">
              <w:rPr>
                <w:noProof/>
                <w:sz w:val="24"/>
              </w:rPr>
            </w:rPrChange>
          </w:rPr>
          <w:fldChar w:fldCharType="end"/>
        </w:r>
      </w:del>
    </w:p>
    <w:p w14:paraId="7E668F73" w14:textId="58EEC250" w:rsidR="00C84436" w:rsidRPr="00932745" w:rsidDel="008B7B08" w:rsidRDefault="00A428B6" w:rsidP="00793890">
      <w:pPr>
        <w:pStyle w:val="Heading1"/>
        <w:rPr>
          <w:del w:id="1490" w:author="This PC" w:date="2025-12-04T21:39:00Z"/>
          <w:rPrChange w:id="1491" w:author="ndhien@cit.udn.vn" w:date="2021-03-24T12:12:00Z">
            <w:rPr>
              <w:del w:id="1492" w:author="This PC" w:date="2025-12-04T21:39:00Z"/>
            </w:rPr>
          </w:rPrChange>
        </w:rPr>
        <w:pPrChange w:id="1493" w:author="This PC" w:date="2025-12-04T21:39:00Z">
          <w:pPr>
            <w:pStyle w:val="TOC2"/>
          </w:pPr>
        </w:pPrChange>
      </w:pPr>
      <w:del w:id="1494" w:author="This PC" w:date="2025-12-04T21:39:00Z">
        <w:r w:rsidRPr="00932745" w:rsidDel="008B7B08">
          <w:rPr>
            <w:noProof/>
          </w:rPr>
          <w:fldChar w:fldCharType="begin"/>
        </w:r>
        <w:r w:rsidRPr="000F71F3" w:rsidDel="008B7B08">
          <w:delInstrText xml:space="preserve"> HYPERLINK \l "_Toc57216378" </w:delInstrText>
        </w:r>
        <w:r w:rsidRPr="00932745" w:rsidDel="008B7B08">
          <w:rPr>
            <w:noProof/>
          </w:rPr>
        </w:r>
        <w:r w:rsidRPr="00932745" w:rsidDel="008B7B08">
          <w:rPr>
            <w:noProof/>
            <w:rPrChange w:id="1495" w:author="ndhien@cit.udn.vn" w:date="2021-03-24T12:12:00Z">
              <w:rPr>
                <w:noProof/>
                <w:sz w:val="24"/>
              </w:rPr>
            </w:rPrChange>
          </w:rPr>
          <w:fldChar w:fldCharType="separate"/>
        </w:r>
      </w:del>
      <w:ins w:id="1496" w:author="ndhien@cit.udn.vn" w:date="2021-03-24T12:11:00Z">
        <w:del w:id="1497" w:author="This PC" w:date="2025-12-04T21:39:00Z">
          <w:r w:rsidR="00932745" w:rsidRPr="00932745" w:rsidDel="008B7B08">
            <w:rPr>
              <w:bCs/>
            </w:rPr>
            <w:delText>Error! Hyperlink reference not valid.</w:delText>
          </w:r>
        </w:del>
      </w:ins>
      <w:del w:id="1498" w:author="This PC" w:date="2025-12-04T21:39:00Z">
        <w:r w:rsidR="00C84436" w:rsidRPr="00932745" w:rsidDel="008B7B08">
          <w:rPr>
            <w:rStyle w:val="Hyperlink"/>
            <w:noProof/>
            <w:sz w:val="24"/>
            <w:szCs w:val="26"/>
            <w:rPrChange w:id="1499" w:author="ndhien@cit.udn.vn" w:date="2021-03-24T12:12:00Z">
              <w:rPr>
                <w:rStyle w:val="Hyperlink"/>
                <w:noProof/>
              </w:rPr>
            </w:rPrChange>
          </w:rPr>
          <w:delText>3. Đối tượng, phạm vi và phương pháp tiếp cận</w:delText>
        </w:r>
        <w:r w:rsidR="00C84436" w:rsidRPr="000F71F3" w:rsidDel="008B7B08">
          <w:rPr>
            <w:webHidden/>
          </w:rPr>
          <w:tab/>
        </w:r>
        <w:r w:rsidR="00C84436" w:rsidRPr="00932745" w:rsidDel="008B7B08">
          <w:rPr>
            <w:noProof/>
            <w:webHidden/>
            <w:rPrChange w:id="1500" w:author="ndhien@cit.udn.vn" w:date="2021-03-24T12:12:00Z">
              <w:rPr>
                <w:noProof/>
                <w:webHidden/>
                <w:sz w:val="24"/>
              </w:rPr>
            </w:rPrChange>
          </w:rPr>
          <w:fldChar w:fldCharType="begin"/>
        </w:r>
        <w:r w:rsidR="00C84436" w:rsidRPr="000F71F3" w:rsidDel="008B7B08">
          <w:rPr>
            <w:webHidden/>
          </w:rPr>
          <w:delInstrText xml:space="preserve"> PAGEREF _Toc57216378 \h </w:delInstrText>
        </w:r>
        <w:r w:rsidR="00C84436" w:rsidRPr="00932745" w:rsidDel="008B7B08">
          <w:rPr>
            <w:noProof/>
            <w:webHidden/>
            <w:rPrChange w:id="1501" w:author="ndhien@cit.udn.vn" w:date="2021-03-24T12:12:00Z">
              <w:rPr>
                <w:iCs/>
                <w:noProof/>
                <w:webHidden/>
              </w:rPr>
            </w:rPrChange>
          </w:rPr>
        </w:r>
        <w:r w:rsidR="00C84436" w:rsidRPr="00932745" w:rsidDel="008B7B08">
          <w:rPr>
            <w:noProof/>
            <w:webHidden/>
            <w:rPrChange w:id="1502" w:author="ndhien@cit.udn.vn" w:date="2021-03-24T12:12:00Z">
              <w:rPr>
                <w:noProof/>
                <w:webHidden/>
                <w:sz w:val="24"/>
              </w:rPr>
            </w:rPrChange>
          </w:rPr>
          <w:fldChar w:fldCharType="separate"/>
        </w:r>
        <w:r w:rsidR="00F83E27" w:rsidRPr="000F71F3" w:rsidDel="008B7B08">
          <w:rPr>
            <w:webHidden/>
          </w:rPr>
          <w:delText>1</w:delText>
        </w:r>
        <w:r w:rsidR="00C84436" w:rsidRPr="00932745" w:rsidDel="008B7B08">
          <w:rPr>
            <w:noProof/>
            <w:webHidden/>
            <w:rPrChange w:id="1503" w:author="ndhien@cit.udn.vn" w:date="2021-03-24T12:12:00Z">
              <w:rPr>
                <w:noProof/>
                <w:webHidden/>
                <w:sz w:val="24"/>
              </w:rPr>
            </w:rPrChange>
          </w:rPr>
          <w:fldChar w:fldCharType="end"/>
        </w:r>
        <w:r w:rsidRPr="00932745" w:rsidDel="008B7B08">
          <w:rPr>
            <w:noProof/>
            <w:rPrChange w:id="1504" w:author="ndhien@cit.udn.vn" w:date="2021-03-24T12:12:00Z">
              <w:rPr>
                <w:noProof/>
                <w:sz w:val="24"/>
              </w:rPr>
            </w:rPrChange>
          </w:rPr>
          <w:fldChar w:fldCharType="end"/>
        </w:r>
      </w:del>
    </w:p>
    <w:p w14:paraId="3F9A1AE6" w14:textId="61F7517A" w:rsidR="00C84436" w:rsidRPr="00932745" w:rsidDel="008B7B08" w:rsidRDefault="00A428B6" w:rsidP="00793890">
      <w:pPr>
        <w:pStyle w:val="Heading1"/>
        <w:rPr>
          <w:del w:id="1505" w:author="This PC" w:date="2025-12-04T21:39:00Z"/>
          <w:rPrChange w:id="1506" w:author="ndhien@cit.udn.vn" w:date="2021-03-24T12:12:00Z">
            <w:rPr>
              <w:del w:id="1507" w:author="This PC" w:date="2025-12-04T21:39:00Z"/>
            </w:rPr>
          </w:rPrChange>
        </w:rPr>
        <w:pPrChange w:id="1508" w:author="This PC" w:date="2025-12-04T21:39:00Z">
          <w:pPr>
            <w:pStyle w:val="TOC2"/>
          </w:pPr>
        </w:pPrChange>
      </w:pPr>
      <w:del w:id="1509" w:author="This PC" w:date="2025-12-04T21:39:00Z">
        <w:r w:rsidRPr="00932745" w:rsidDel="008B7B08">
          <w:rPr>
            <w:noProof/>
          </w:rPr>
          <w:fldChar w:fldCharType="begin"/>
        </w:r>
        <w:r w:rsidRPr="000F71F3" w:rsidDel="008B7B08">
          <w:delInstrText xml:space="preserve"> HYPERLINK \l "_Toc57216379" </w:delInstrText>
        </w:r>
        <w:r w:rsidRPr="00932745" w:rsidDel="008B7B08">
          <w:rPr>
            <w:noProof/>
          </w:rPr>
        </w:r>
        <w:r w:rsidRPr="00932745" w:rsidDel="008B7B08">
          <w:rPr>
            <w:noProof/>
            <w:rPrChange w:id="1510" w:author="ndhien@cit.udn.vn" w:date="2021-03-24T12:12:00Z">
              <w:rPr>
                <w:noProof/>
                <w:sz w:val="24"/>
              </w:rPr>
            </w:rPrChange>
          </w:rPr>
          <w:fldChar w:fldCharType="separate"/>
        </w:r>
      </w:del>
      <w:ins w:id="1511" w:author="ndhien@cit.udn.vn" w:date="2021-03-24T12:11:00Z">
        <w:del w:id="1512" w:author="This PC" w:date="2025-12-04T21:39:00Z">
          <w:r w:rsidR="00932745" w:rsidRPr="00932745" w:rsidDel="008B7B08">
            <w:rPr>
              <w:bCs/>
            </w:rPr>
            <w:delText>Error! Hyperlink reference not valid.</w:delText>
          </w:r>
        </w:del>
      </w:ins>
      <w:del w:id="1513" w:author="This PC" w:date="2025-12-04T21:39:00Z">
        <w:r w:rsidR="00C84436" w:rsidRPr="00932745" w:rsidDel="008B7B08">
          <w:rPr>
            <w:rStyle w:val="Hyperlink"/>
            <w:noProof/>
            <w:sz w:val="24"/>
            <w:szCs w:val="26"/>
            <w:rPrChange w:id="1514" w:author="ndhien@cit.udn.vn" w:date="2021-03-24T12:12:00Z">
              <w:rPr>
                <w:rStyle w:val="Hyperlink"/>
                <w:noProof/>
              </w:rPr>
            </w:rPrChange>
          </w:rPr>
          <w:delText>4. Đóng góp của đề tài</w:delText>
        </w:r>
        <w:r w:rsidR="00C84436" w:rsidRPr="000F71F3" w:rsidDel="008B7B08">
          <w:rPr>
            <w:webHidden/>
          </w:rPr>
          <w:tab/>
        </w:r>
        <w:r w:rsidR="00C84436" w:rsidRPr="00932745" w:rsidDel="008B7B08">
          <w:rPr>
            <w:noProof/>
            <w:webHidden/>
            <w:rPrChange w:id="1515" w:author="ndhien@cit.udn.vn" w:date="2021-03-24T12:12:00Z">
              <w:rPr>
                <w:noProof/>
                <w:webHidden/>
                <w:sz w:val="24"/>
              </w:rPr>
            </w:rPrChange>
          </w:rPr>
          <w:fldChar w:fldCharType="begin"/>
        </w:r>
        <w:r w:rsidR="00C84436" w:rsidRPr="000F71F3" w:rsidDel="008B7B08">
          <w:rPr>
            <w:webHidden/>
          </w:rPr>
          <w:delInstrText xml:space="preserve"> PAGEREF _Toc57216379 \h </w:delInstrText>
        </w:r>
        <w:r w:rsidR="00C84436" w:rsidRPr="00932745" w:rsidDel="008B7B08">
          <w:rPr>
            <w:noProof/>
            <w:webHidden/>
            <w:rPrChange w:id="1516" w:author="ndhien@cit.udn.vn" w:date="2021-03-24T12:12:00Z">
              <w:rPr>
                <w:iCs/>
                <w:noProof/>
                <w:webHidden/>
              </w:rPr>
            </w:rPrChange>
          </w:rPr>
        </w:r>
        <w:r w:rsidR="00C84436" w:rsidRPr="00932745" w:rsidDel="008B7B08">
          <w:rPr>
            <w:noProof/>
            <w:webHidden/>
            <w:rPrChange w:id="1517" w:author="ndhien@cit.udn.vn" w:date="2021-03-24T12:12:00Z">
              <w:rPr>
                <w:noProof/>
                <w:webHidden/>
                <w:sz w:val="24"/>
              </w:rPr>
            </w:rPrChange>
          </w:rPr>
          <w:fldChar w:fldCharType="separate"/>
        </w:r>
        <w:r w:rsidR="00F83E27" w:rsidRPr="000F71F3" w:rsidDel="008B7B08">
          <w:rPr>
            <w:webHidden/>
          </w:rPr>
          <w:delText>1</w:delText>
        </w:r>
        <w:r w:rsidR="00C84436" w:rsidRPr="00932745" w:rsidDel="008B7B08">
          <w:rPr>
            <w:noProof/>
            <w:webHidden/>
            <w:rPrChange w:id="1518" w:author="ndhien@cit.udn.vn" w:date="2021-03-24T12:12:00Z">
              <w:rPr>
                <w:noProof/>
                <w:webHidden/>
                <w:sz w:val="24"/>
              </w:rPr>
            </w:rPrChange>
          </w:rPr>
          <w:fldChar w:fldCharType="end"/>
        </w:r>
        <w:r w:rsidRPr="00932745" w:rsidDel="008B7B08">
          <w:rPr>
            <w:noProof/>
            <w:rPrChange w:id="1519" w:author="ndhien@cit.udn.vn" w:date="2021-03-24T12:12:00Z">
              <w:rPr>
                <w:noProof/>
                <w:sz w:val="24"/>
              </w:rPr>
            </w:rPrChange>
          </w:rPr>
          <w:fldChar w:fldCharType="end"/>
        </w:r>
      </w:del>
    </w:p>
    <w:p w14:paraId="1606C798" w14:textId="1565012A" w:rsidR="00C84436" w:rsidRPr="00932745" w:rsidDel="008B7B08" w:rsidRDefault="00A428B6" w:rsidP="00793890">
      <w:pPr>
        <w:pStyle w:val="Heading1"/>
        <w:rPr>
          <w:del w:id="1520" w:author="This PC" w:date="2025-12-04T21:39:00Z"/>
          <w:rPrChange w:id="1521" w:author="ndhien@cit.udn.vn" w:date="2021-03-24T12:12:00Z">
            <w:rPr>
              <w:del w:id="1522" w:author="This PC" w:date="2025-12-04T21:39:00Z"/>
            </w:rPr>
          </w:rPrChange>
        </w:rPr>
        <w:pPrChange w:id="1523" w:author="This PC" w:date="2025-12-04T21:39:00Z">
          <w:pPr>
            <w:pStyle w:val="TOC2"/>
          </w:pPr>
        </w:pPrChange>
      </w:pPr>
      <w:del w:id="1524" w:author="This PC" w:date="2025-12-04T21:39:00Z">
        <w:r w:rsidRPr="00932745" w:rsidDel="008B7B08">
          <w:rPr>
            <w:noProof/>
          </w:rPr>
          <w:fldChar w:fldCharType="begin"/>
        </w:r>
        <w:r w:rsidRPr="000F71F3" w:rsidDel="008B7B08">
          <w:delInstrText xml:space="preserve"> HYPERLINK \l "_Toc57216380" </w:delInstrText>
        </w:r>
        <w:r w:rsidRPr="00932745" w:rsidDel="008B7B08">
          <w:rPr>
            <w:noProof/>
          </w:rPr>
        </w:r>
        <w:r w:rsidRPr="00932745" w:rsidDel="008B7B08">
          <w:rPr>
            <w:noProof/>
            <w:rPrChange w:id="1525" w:author="ndhien@cit.udn.vn" w:date="2021-03-24T12:12:00Z">
              <w:rPr>
                <w:noProof/>
                <w:sz w:val="24"/>
              </w:rPr>
            </w:rPrChange>
          </w:rPr>
          <w:fldChar w:fldCharType="separate"/>
        </w:r>
      </w:del>
      <w:ins w:id="1526" w:author="ndhien@cit.udn.vn" w:date="2021-03-24T12:11:00Z">
        <w:del w:id="1527" w:author="This PC" w:date="2025-12-04T21:39:00Z">
          <w:r w:rsidR="00932745" w:rsidRPr="00932745" w:rsidDel="008B7B08">
            <w:rPr>
              <w:bCs/>
            </w:rPr>
            <w:delText>Error! Hyperlink reference not valid.</w:delText>
          </w:r>
        </w:del>
      </w:ins>
      <w:del w:id="1528" w:author="This PC" w:date="2025-12-04T21:39:00Z">
        <w:r w:rsidR="00C84436" w:rsidRPr="00932745" w:rsidDel="008B7B08">
          <w:rPr>
            <w:rStyle w:val="Hyperlink"/>
            <w:noProof/>
            <w:sz w:val="24"/>
            <w:szCs w:val="26"/>
            <w:rPrChange w:id="1529" w:author="ndhien@cit.udn.vn" w:date="2021-03-24T12:12:00Z">
              <w:rPr>
                <w:rStyle w:val="Hyperlink"/>
                <w:noProof/>
              </w:rPr>
            </w:rPrChange>
          </w:rPr>
          <w:delText>5. Bố cục của luận văn</w:delText>
        </w:r>
        <w:r w:rsidR="00C84436" w:rsidRPr="000F71F3" w:rsidDel="008B7B08">
          <w:rPr>
            <w:webHidden/>
          </w:rPr>
          <w:tab/>
        </w:r>
        <w:r w:rsidR="00C84436" w:rsidRPr="00932745" w:rsidDel="008B7B08">
          <w:rPr>
            <w:noProof/>
            <w:webHidden/>
            <w:rPrChange w:id="1530" w:author="ndhien@cit.udn.vn" w:date="2021-03-24T12:12:00Z">
              <w:rPr>
                <w:noProof/>
                <w:webHidden/>
                <w:sz w:val="24"/>
              </w:rPr>
            </w:rPrChange>
          </w:rPr>
          <w:fldChar w:fldCharType="begin"/>
        </w:r>
        <w:r w:rsidR="00C84436" w:rsidRPr="000F71F3" w:rsidDel="008B7B08">
          <w:rPr>
            <w:webHidden/>
          </w:rPr>
          <w:delInstrText xml:space="preserve"> PAGEREF _Toc57216380 \h </w:delInstrText>
        </w:r>
        <w:r w:rsidR="00C84436" w:rsidRPr="00932745" w:rsidDel="008B7B08">
          <w:rPr>
            <w:noProof/>
            <w:webHidden/>
            <w:rPrChange w:id="1531" w:author="ndhien@cit.udn.vn" w:date="2021-03-24T12:12:00Z">
              <w:rPr>
                <w:iCs/>
                <w:noProof/>
                <w:webHidden/>
              </w:rPr>
            </w:rPrChange>
          </w:rPr>
        </w:r>
        <w:r w:rsidR="00C84436" w:rsidRPr="00932745" w:rsidDel="008B7B08">
          <w:rPr>
            <w:noProof/>
            <w:webHidden/>
            <w:rPrChange w:id="1532" w:author="ndhien@cit.udn.vn" w:date="2021-03-24T12:12:00Z">
              <w:rPr>
                <w:noProof/>
                <w:webHidden/>
                <w:sz w:val="24"/>
              </w:rPr>
            </w:rPrChange>
          </w:rPr>
          <w:fldChar w:fldCharType="separate"/>
        </w:r>
        <w:r w:rsidR="00F83E27" w:rsidRPr="000F71F3" w:rsidDel="008B7B08">
          <w:rPr>
            <w:webHidden/>
          </w:rPr>
          <w:delText>1</w:delText>
        </w:r>
        <w:r w:rsidR="00C84436" w:rsidRPr="00932745" w:rsidDel="008B7B08">
          <w:rPr>
            <w:noProof/>
            <w:webHidden/>
            <w:rPrChange w:id="1533" w:author="ndhien@cit.udn.vn" w:date="2021-03-24T12:12:00Z">
              <w:rPr>
                <w:noProof/>
                <w:webHidden/>
                <w:sz w:val="24"/>
              </w:rPr>
            </w:rPrChange>
          </w:rPr>
          <w:fldChar w:fldCharType="end"/>
        </w:r>
        <w:r w:rsidRPr="00932745" w:rsidDel="008B7B08">
          <w:rPr>
            <w:noProof/>
            <w:rPrChange w:id="1534" w:author="ndhien@cit.udn.vn" w:date="2021-03-24T12:12:00Z">
              <w:rPr>
                <w:noProof/>
                <w:sz w:val="24"/>
              </w:rPr>
            </w:rPrChange>
          </w:rPr>
          <w:fldChar w:fldCharType="end"/>
        </w:r>
      </w:del>
    </w:p>
    <w:p w14:paraId="1D23C420" w14:textId="337384B2" w:rsidR="00C84436" w:rsidRPr="00932745" w:rsidDel="008B7B08" w:rsidRDefault="00A428B6" w:rsidP="00793890">
      <w:pPr>
        <w:pStyle w:val="Heading1"/>
        <w:rPr>
          <w:del w:id="1535" w:author="This PC" w:date="2025-12-04T21:39:00Z"/>
          <w:rPrChange w:id="1536" w:author="ndhien@cit.udn.vn" w:date="2021-03-24T12:12:00Z">
            <w:rPr>
              <w:del w:id="1537" w:author="This PC" w:date="2025-12-04T21:39:00Z"/>
              <w:b w:val="0"/>
              <w:sz w:val="18"/>
              <w:szCs w:val="22"/>
            </w:rPr>
          </w:rPrChange>
        </w:rPr>
      </w:pPr>
      <w:del w:id="1538" w:author="This PC" w:date="2025-12-04T21:39:00Z">
        <w:r w:rsidRPr="00932745" w:rsidDel="008B7B08">
          <w:rPr>
            <w:noProof/>
          </w:rPr>
          <w:fldChar w:fldCharType="begin"/>
        </w:r>
        <w:r w:rsidRPr="00932745" w:rsidDel="008B7B08">
          <w:delInstrText xml:space="preserve"> HYPERLINK \l "_Toc57216381" </w:delInstrText>
        </w:r>
        <w:r w:rsidRPr="00932745" w:rsidDel="008B7B08">
          <w:rPr>
            <w:noProof/>
          </w:rPr>
        </w:r>
        <w:r w:rsidRPr="00932745" w:rsidDel="008B7B08">
          <w:rPr>
            <w:noProof/>
            <w:rPrChange w:id="1539" w:author="ndhien@cit.udn.vn" w:date="2021-03-24T12:12:00Z">
              <w:rPr>
                <w:noProof/>
                <w:sz w:val="24"/>
                <w:szCs w:val="26"/>
              </w:rPr>
            </w:rPrChange>
          </w:rPr>
          <w:fldChar w:fldCharType="separate"/>
        </w:r>
      </w:del>
      <w:ins w:id="1540" w:author="ndhien@cit.udn.vn" w:date="2021-03-24T12:11:00Z">
        <w:del w:id="1541" w:author="This PC" w:date="2025-12-04T21:39:00Z">
          <w:r w:rsidR="00932745" w:rsidRPr="00932745" w:rsidDel="008B7B08">
            <w:rPr>
              <w:bCs/>
            </w:rPr>
            <w:delText>Error! Hyperlink reference not valid.</w:delText>
          </w:r>
        </w:del>
      </w:ins>
      <w:del w:id="1542" w:author="This PC" w:date="2025-12-04T21:39:00Z">
        <w:r w:rsidR="00C84436" w:rsidRPr="00932745" w:rsidDel="008B7B08">
          <w:rPr>
            <w:rStyle w:val="Hyperlink"/>
            <w:noProof/>
            <w:sz w:val="24"/>
            <w:rPrChange w:id="1543" w:author="ndhien@cit.udn.vn" w:date="2021-03-24T12:12:00Z">
              <w:rPr>
                <w:rStyle w:val="Hyperlink"/>
                <w:noProof/>
                <w:szCs w:val="26"/>
              </w:rPr>
            </w:rPrChange>
          </w:rPr>
          <w:delText>Chương 1. TỔNG QUAN VỀ …</w:delText>
        </w:r>
        <w:r w:rsidR="00C84436" w:rsidRPr="00932745" w:rsidDel="008B7B08">
          <w:rPr>
            <w:webHidden/>
          </w:rPr>
          <w:tab/>
        </w:r>
        <w:r w:rsidR="00C84436" w:rsidRPr="00932745" w:rsidDel="008B7B08">
          <w:rPr>
            <w:noProof/>
            <w:webHidden/>
            <w:rPrChange w:id="1544" w:author="ndhien@cit.udn.vn" w:date="2021-03-24T12:12:00Z">
              <w:rPr>
                <w:noProof/>
                <w:webHidden/>
                <w:sz w:val="24"/>
                <w:szCs w:val="26"/>
              </w:rPr>
            </w:rPrChange>
          </w:rPr>
          <w:fldChar w:fldCharType="begin"/>
        </w:r>
        <w:r w:rsidR="00C84436" w:rsidRPr="00932745" w:rsidDel="008B7B08">
          <w:rPr>
            <w:webHidden/>
          </w:rPr>
          <w:delInstrText xml:space="preserve"> PAGEREF _Toc57216381 \h </w:delInstrText>
        </w:r>
        <w:r w:rsidR="00C84436" w:rsidRPr="00932745" w:rsidDel="008B7B08">
          <w:rPr>
            <w:noProof/>
            <w:webHidden/>
            <w:rPrChange w:id="1545" w:author="ndhien@cit.udn.vn" w:date="2021-03-24T12:12:00Z">
              <w:rPr>
                <w:noProof/>
                <w:webHidden/>
              </w:rPr>
            </w:rPrChange>
          </w:rPr>
        </w:r>
        <w:r w:rsidR="00C84436" w:rsidRPr="00932745" w:rsidDel="008B7B08">
          <w:rPr>
            <w:noProof/>
            <w:webHidden/>
            <w:rPrChange w:id="1546" w:author="ndhien@cit.udn.vn" w:date="2021-03-24T12:12:00Z">
              <w:rPr>
                <w:noProof/>
                <w:webHidden/>
                <w:sz w:val="24"/>
                <w:szCs w:val="26"/>
              </w:rPr>
            </w:rPrChange>
          </w:rPr>
          <w:fldChar w:fldCharType="separate"/>
        </w:r>
        <w:r w:rsidR="00F83E27" w:rsidRPr="00932745" w:rsidDel="008B7B08">
          <w:rPr>
            <w:webHidden/>
          </w:rPr>
          <w:delText>2</w:delText>
        </w:r>
        <w:r w:rsidR="00C84436" w:rsidRPr="00932745" w:rsidDel="008B7B08">
          <w:rPr>
            <w:noProof/>
            <w:webHidden/>
            <w:rPrChange w:id="1547" w:author="ndhien@cit.udn.vn" w:date="2021-03-24T12:12:00Z">
              <w:rPr>
                <w:noProof/>
                <w:webHidden/>
                <w:sz w:val="24"/>
                <w:szCs w:val="26"/>
              </w:rPr>
            </w:rPrChange>
          </w:rPr>
          <w:fldChar w:fldCharType="end"/>
        </w:r>
        <w:r w:rsidRPr="00932745" w:rsidDel="008B7B08">
          <w:rPr>
            <w:noProof/>
            <w:rPrChange w:id="1548" w:author="ndhien@cit.udn.vn" w:date="2021-03-24T12:12:00Z">
              <w:rPr>
                <w:noProof/>
                <w:sz w:val="24"/>
                <w:szCs w:val="26"/>
              </w:rPr>
            </w:rPrChange>
          </w:rPr>
          <w:fldChar w:fldCharType="end"/>
        </w:r>
      </w:del>
    </w:p>
    <w:p w14:paraId="0027B20E" w14:textId="1FD5AEFA" w:rsidR="00C84436" w:rsidRPr="00932745" w:rsidDel="008B7B08" w:rsidRDefault="00A428B6" w:rsidP="00793890">
      <w:pPr>
        <w:pStyle w:val="Heading1"/>
        <w:rPr>
          <w:del w:id="1549" w:author="This PC" w:date="2025-12-04T21:39:00Z"/>
          <w:rPrChange w:id="1550" w:author="ndhien@cit.udn.vn" w:date="2021-03-24T12:12:00Z">
            <w:rPr>
              <w:del w:id="1551" w:author="This PC" w:date="2025-12-04T21:39:00Z"/>
            </w:rPr>
          </w:rPrChange>
        </w:rPr>
        <w:pPrChange w:id="1552" w:author="This PC" w:date="2025-12-04T21:39:00Z">
          <w:pPr>
            <w:pStyle w:val="TOC2"/>
          </w:pPr>
        </w:pPrChange>
      </w:pPr>
      <w:del w:id="1553" w:author="This PC" w:date="2025-12-04T21:39:00Z">
        <w:r w:rsidRPr="00932745" w:rsidDel="008B7B08">
          <w:rPr>
            <w:noProof/>
          </w:rPr>
          <w:fldChar w:fldCharType="begin"/>
        </w:r>
        <w:r w:rsidRPr="000F71F3" w:rsidDel="008B7B08">
          <w:delInstrText xml:space="preserve"> HYPERLINK \l "_Toc57216382" </w:delInstrText>
        </w:r>
        <w:r w:rsidRPr="00932745" w:rsidDel="008B7B08">
          <w:rPr>
            <w:noProof/>
          </w:rPr>
        </w:r>
        <w:r w:rsidRPr="00932745" w:rsidDel="008B7B08">
          <w:rPr>
            <w:noProof/>
            <w:rPrChange w:id="1554" w:author="ndhien@cit.udn.vn" w:date="2021-03-24T12:12:00Z">
              <w:rPr>
                <w:noProof/>
                <w:sz w:val="24"/>
              </w:rPr>
            </w:rPrChange>
          </w:rPr>
          <w:fldChar w:fldCharType="separate"/>
        </w:r>
      </w:del>
      <w:ins w:id="1555" w:author="ndhien@cit.udn.vn" w:date="2021-03-24T12:11:00Z">
        <w:del w:id="1556" w:author="This PC" w:date="2025-12-04T21:39:00Z">
          <w:r w:rsidR="00932745" w:rsidRPr="00932745" w:rsidDel="008B7B08">
            <w:rPr>
              <w:bCs/>
            </w:rPr>
            <w:delText>Error! Hyperlink reference not valid.</w:delText>
          </w:r>
        </w:del>
      </w:ins>
      <w:del w:id="1557" w:author="This PC" w:date="2025-12-04T21:39:00Z">
        <w:r w:rsidR="00C84436" w:rsidRPr="00932745" w:rsidDel="008B7B08">
          <w:rPr>
            <w:rStyle w:val="Hyperlink"/>
            <w:noProof/>
            <w:sz w:val="24"/>
            <w:szCs w:val="26"/>
            <w:rPrChange w:id="1558" w:author="ndhien@cit.udn.vn" w:date="2021-03-24T12:12:00Z">
              <w:rPr>
                <w:rStyle w:val="Hyperlink"/>
                <w:noProof/>
              </w:rPr>
            </w:rPrChange>
          </w:rPr>
          <w:delText>1. AAAAAAA</w:delText>
        </w:r>
        <w:r w:rsidR="00C84436" w:rsidRPr="000F71F3" w:rsidDel="008B7B08">
          <w:rPr>
            <w:webHidden/>
          </w:rPr>
          <w:tab/>
        </w:r>
        <w:r w:rsidR="00C84436" w:rsidRPr="00932745" w:rsidDel="008B7B08">
          <w:rPr>
            <w:noProof/>
            <w:webHidden/>
            <w:rPrChange w:id="1559" w:author="ndhien@cit.udn.vn" w:date="2021-03-24T12:12:00Z">
              <w:rPr>
                <w:noProof/>
                <w:webHidden/>
                <w:sz w:val="24"/>
              </w:rPr>
            </w:rPrChange>
          </w:rPr>
          <w:fldChar w:fldCharType="begin"/>
        </w:r>
        <w:r w:rsidR="00C84436" w:rsidRPr="000F71F3" w:rsidDel="008B7B08">
          <w:rPr>
            <w:webHidden/>
          </w:rPr>
          <w:delInstrText xml:space="preserve"> PAGEREF _Toc57216382 \h </w:delInstrText>
        </w:r>
        <w:r w:rsidR="00C84436" w:rsidRPr="00932745" w:rsidDel="008B7B08">
          <w:rPr>
            <w:noProof/>
            <w:webHidden/>
            <w:rPrChange w:id="1560" w:author="ndhien@cit.udn.vn" w:date="2021-03-24T12:12:00Z">
              <w:rPr>
                <w:iCs/>
                <w:noProof/>
                <w:webHidden/>
              </w:rPr>
            </w:rPrChange>
          </w:rPr>
        </w:r>
        <w:r w:rsidR="00C84436" w:rsidRPr="00932745" w:rsidDel="008B7B08">
          <w:rPr>
            <w:noProof/>
            <w:webHidden/>
            <w:rPrChange w:id="1561" w:author="ndhien@cit.udn.vn" w:date="2021-03-24T12:12:00Z">
              <w:rPr>
                <w:noProof/>
                <w:webHidden/>
                <w:sz w:val="24"/>
              </w:rPr>
            </w:rPrChange>
          </w:rPr>
          <w:fldChar w:fldCharType="separate"/>
        </w:r>
        <w:r w:rsidR="00F83E27" w:rsidRPr="000F71F3" w:rsidDel="008B7B08">
          <w:rPr>
            <w:webHidden/>
          </w:rPr>
          <w:delText>2</w:delText>
        </w:r>
        <w:r w:rsidR="00C84436" w:rsidRPr="00932745" w:rsidDel="008B7B08">
          <w:rPr>
            <w:noProof/>
            <w:webHidden/>
            <w:rPrChange w:id="1562" w:author="ndhien@cit.udn.vn" w:date="2021-03-24T12:12:00Z">
              <w:rPr>
                <w:noProof/>
                <w:webHidden/>
                <w:sz w:val="24"/>
              </w:rPr>
            </w:rPrChange>
          </w:rPr>
          <w:fldChar w:fldCharType="end"/>
        </w:r>
        <w:r w:rsidRPr="00932745" w:rsidDel="008B7B08">
          <w:rPr>
            <w:noProof/>
            <w:rPrChange w:id="1563" w:author="ndhien@cit.udn.vn" w:date="2021-03-24T12:12:00Z">
              <w:rPr>
                <w:noProof/>
                <w:sz w:val="24"/>
              </w:rPr>
            </w:rPrChange>
          </w:rPr>
          <w:fldChar w:fldCharType="end"/>
        </w:r>
      </w:del>
    </w:p>
    <w:p w14:paraId="0DE67FEE" w14:textId="77376AA8" w:rsidR="00C84436" w:rsidRPr="00932745" w:rsidDel="008B7B08" w:rsidRDefault="00A428B6" w:rsidP="00793890">
      <w:pPr>
        <w:pStyle w:val="Heading1"/>
        <w:rPr>
          <w:del w:id="1564" w:author="This PC" w:date="2025-12-04T21:39:00Z"/>
          <w:noProof/>
          <w:rPrChange w:id="1565" w:author="ndhien@cit.udn.vn" w:date="2021-03-24T12:12:00Z">
            <w:rPr>
              <w:del w:id="1566" w:author="This PC" w:date="2025-12-04T21:39:00Z"/>
              <w:noProof/>
              <w:sz w:val="22"/>
              <w:szCs w:val="22"/>
            </w:rPr>
          </w:rPrChange>
        </w:rPr>
        <w:pPrChange w:id="1567" w:author="This PC" w:date="2025-12-04T21:39:00Z">
          <w:pPr>
            <w:pStyle w:val="TOC3"/>
          </w:pPr>
        </w:pPrChange>
      </w:pPr>
      <w:del w:id="1568" w:author="This PC" w:date="2025-12-04T21:39:00Z">
        <w:r w:rsidRPr="00932745" w:rsidDel="008B7B08">
          <w:rPr>
            <w:noProof/>
          </w:rPr>
          <w:fldChar w:fldCharType="begin"/>
        </w:r>
        <w:r w:rsidRPr="000F71F3" w:rsidDel="008B7B08">
          <w:delInstrText xml:space="preserve"> HYPERLINK \l "_Toc57216383" </w:delInstrText>
        </w:r>
        <w:r w:rsidRPr="00932745" w:rsidDel="008B7B08">
          <w:rPr>
            <w:noProof/>
          </w:rPr>
        </w:r>
        <w:r w:rsidRPr="00932745" w:rsidDel="008B7B08">
          <w:rPr>
            <w:noProof/>
            <w:rPrChange w:id="1569" w:author="ndhien@cit.udn.vn" w:date="2021-03-24T12:12:00Z">
              <w:rPr>
                <w:noProof/>
                <w:sz w:val="24"/>
              </w:rPr>
            </w:rPrChange>
          </w:rPr>
          <w:fldChar w:fldCharType="separate"/>
        </w:r>
      </w:del>
      <w:ins w:id="1570" w:author="ndhien@cit.udn.vn" w:date="2021-03-24T12:11:00Z">
        <w:del w:id="1571" w:author="This PC" w:date="2025-12-04T21:39:00Z">
          <w:r w:rsidR="00932745" w:rsidRPr="004F56E1" w:rsidDel="008B7B08">
            <w:rPr>
              <w:bCs/>
            </w:rPr>
            <w:delText>Error! Hyperlink reference not valid.</w:delText>
          </w:r>
        </w:del>
      </w:ins>
      <w:del w:id="1572" w:author="This PC" w:date="2025-12-04T21:39:00Z">
        <w:r w:rsidR="00C84436" w:rsidRPr="00932745" w:rsidDel="008B7B08">
          <w:rPr>
            <w:rStyle w:val="Hyperlink"/>
            <w:noProof/>
            <w:sz w:val="24"/>
            <w:szCs w:val="26"/>
            <w:rPrChange w:id="1573" w:author="ndhien@cit.udn.vn" w:date="2021-03-24T12:12:00Z">
              <w:rPr>
                <w:rStyle w:val="Hyperlink"/>
                <w:noProof/>
              </w:rPr>
            </w:rPrChange>
          </w:rPr>
          <w:delText>1.1. aaaaaaaa111</w:delText>
        </w:r>
        <w:r w:rsidR="00C84436" w:rsidRPr="000F71F3" w:rsidDel="008B7B08">
          <w:rPr>
            <w:webHidden/>
          </w:rPr>
          <w:tab/>
        </w:r>
        <w:r w:rsidR="00C84436" w:rsidRPr="00932745" w:rsidDel="008B7B08">
          <w:rPr>
            <w:noProof/>
            <w:webHidden/>
            <w:rPrChange w:id="1574" w:author="ndhien@cit.udn.vn" w:date="2021-03-24T12:12:00Z">
              <w:rPr>
                <w:noProof/>
                <w:webHidden/>
                <w:sz w:val="24"/>
              </w:rPr>
            </w:rPrChange>
          </w:rPr>
          <w:fldChar w:fldCharType="begin"/>
        </w:r>
        <w:r w:rsidR="00C84436" w:rsidRPr="000F71F3" w:rsidDel="008B7B08">
          <w:rPr>
            <w:webHidden/>
          </w:rPr>
          <w:delInstrText xml:space="preserve"> PAGEREF _Toc57216383 \h </w:delInstrText>
        </w:r>
        <w:r w:rsidR="00C84436" w:rsidRPr="00932745" w:rsidDel="008B7B08">
          <w:rPr>
            <w:noProof/>
            <w:webHidden/>
            <w:rPrChange w:id="1575" w:author="ndhien@cit.udn.vn" w:date="2021-03-24T12:12:00Z">
              <w:rPr>
                <w:b/>
                <w:iCs/>
                <w:noProof/>
                <w:webHidden/>
              </w:rPr>
            </w:rPrChange>
          </w:rPr>
        </w:r>
        <w:r w:rsidR="00C84436" w:rsidRPr="00932745" w:rsidDel="008B7B08">
          <w:rPr>
            <w:noProof/>
            <w:webHidden/>
            <w:rPrChange w:id="1576" w:author="ndhien@cit.udn.vn" w:date="2021-03-24T12:12:00Z">
              <w:rPr>
                <w:noProof/>
                <w:webHidden/>
                <w:sz w:val="24"/>
              </w:rPr>
            </w:rPrChange>
          </w:rPr>
          <w:fldChar w:fldCharType="separate"/>
        </w:r>
        <w:r w:rsidR="00F83E27" w:rsidRPr="000F71F3" w:rsidDel="008B7B08">
          <w:rPr>
            <w:webHidden/>
          </w:rPr>
          <w:delText>2</w:delText>
        </w:r>
        <w:r w:rsidR="00C84436" w:rsidRPr="00932745" w:rsidDel="008B7B08">
          <w:rPr>
            <w:noProof/>
            <w:webHidden/>
            <w:rPrChange w:id="1577" w:author="ndhien@cit.udn.vn" w:date="2021-03-24T12:12:00Z">
              <w:rPr>
                <w:noProof/>
                <w:webHidden/>
                <w:sz w:val="24"/>
              </w:rPr>
            </w:rPrChange>
          </w:rPr>
          <w:fldChar w:fldCharType="end"/>
        </w:r>
        <w:r w:rsidRPr="00932745" w:rsidDel="008B7B08">
          <w:rPr>
            <w:noProof/>
            <w:rPrChange w:id="1578" w:author="ndhien@cit.udn.vn" w:date="2021-03-24T12:12:00Z">
              <w:rPr>
                <w:noProof/>
                <w:sz w:val="24"/>
              </w:rPr>
            </w:rPrChange>
          </w:rPr>
          <w:fldChar w:fldCharType="end"/>
        </w:r>
      </w:del>
    </w:p>
    <w:p w14:paraId="5EC693D2" w14:textId="5E986864" w:rsidR="00C84436" w:rsidRPr="00932745" w:rsidDel="008B7B08" w:rsidRDefault="00A428B6" w:rsidP="00793890">
      <w:pPr>
        <w:pStyle w:val="Heading1"/>
        <w:rPr>
          <w:del w:id="1579" w:author="This PC" w:date="2025-12-04T21:39:00Z"/>
          <w:noProof/>
          <w:rPrChange w:id="1580" w:author="ndhien@cit.udn.vn" w:date="2021-03-24T12:12:00Z">
            <w:rPr>
              <w:del w:id="1581" w:author="This PC" w:date="2025-12-04T21:39:00Z"/>
              <w:noProof/>
              <w:sz w:val="22"/>
              <w:szCs w:val="22"/>
            </w:rPr>
          </w:rPrChange>
        </w:rPr>
        <w:pPrChange w:id="1582" w:author="This PC" w:date="2025-12-04T21:39:00Z">
          <w:pPr>
            <w:pStyle w:val="TOC3"/>
          </w:pPr>
        </w:pPrChange>
      </w:pPr>
      <w:del w:id="1583" w:author="This PC" w:date="2025-12-04T21:39:00Z">
        <w:r w:rsidRPr="00932745" w:rsidDel="008B7B08">
          <w:rPr>
            <w:noProof/>
          </w:rPr>
          <w:fldChar w:fldCharType="begin"/>
        </w:r>
        <w:r w:rsidRPr="000F71F3" w:rsidDel="008B7B08">
          <w:delInstrText xml:space="preserve"> HYPERLINK \l "_Toc57216384" </w:delInstrText>
        </w:r>
        <w:r w:rsidRPr="00932745" w:rsidDel="008B7B08">
          <w:rPr>
            <w:noProof/>
          </w:rPr>
        </w:r>
        <w:r w:rsidRPr="00932745" w:rsidDel="008B7B08">
          <w:rPr>
            <w:noProof/>
            <w:rPrChange w:id="1584" w:author="ndhien@cit.udn.vn" w:date="2021-03-24T12:12:00Z">
              <w:rPr>
                <w:noProof/>
                <w:sz w:val="24"/>
              </w:rPr>
            </w:rPrChange>
          </w:rPr>
          <w:fldChar w:fldCharType="separate"/>
        </w:r>
      </w:del>
      <w:ins w:id="1585" w:author="ndhien@cit.udn.vn" w:date="2021-03-24T12:11:00Z">
        <w:del w:id="1586" w:author="This PC" w:date="2025-12-04T21:39:00Z">
          <w:r w:rsidR="00932745" w:rsidRPr="004F56E1" w:rsidDel="008B7B08">
            <w:rPr>
              <w:bCs/>
            </w:rPr>
            <w:delText>Error! Hyperlink reference not valid.</w:delText>
          </w:r>
        </w:del>
      </w:ins>
      <w:del w:id="1587" w:author="This PC" w:date="2025-12-04T21:39:00Z">
        <w:r w:rsidR="00C84436" w:rsidRPr="00932745" w:rsidDel="008B7B08">
          <w:rPr>
            <w:rStyle w:val="Hyperlink"/>
            <w:noProof/>
            <w:sz w:val="24"/>
            <w:szCs w:val="26"/>
            <w:rPrChange w:id="1588" w:author="ndhien@cit.udn.vn" w:date="2021-03-24T12:12:00Z">
              <w:rPr>
                <w:rStyle w:val="Hyperlink"/>
                <w:noProof/>
              </w:rPr>
            </w:rPrChange>
          </w:rPr>
          <w:delText>1.2.  aaaaaaa222</w:delText>
        </w:r>
        <w:r w:rsidR="00C84436" w:rsidRPr="000F71F3" w:rsidDel="008B7B08">
          <w:rPr>
            <w:webHidden/>
          </w:rPr>
          <w:tab/>
        </w:r>
        <w:r w:rsidR="00C84436" w:rsidRPr="00932745" w:rsidDel="008B7B08">
          <w:rPr>
            <w:noProof/>
            <w:webHidden/>
            <w:rPrChange w:id="1589" w:author="ndhien@cit.udn.vn" w:date="2021-03-24T12:12:00Z">
              <w:rPr>
                <w:noProof/>
                <w:webHidden/>
                <w:sz w:val="24"/>
              </w:rPr>
            </w:rPrChange>
          </w:rPr>
          <w:fldChar w:fldCharType="begin"/>
        </w:r>
        <w:r w:rsidR="00C84436" w:rsidRPr="000F71F3" w:rsidDel="008B7B08">
          <w:rPr>
            <w:webHidden/>
          </w:rPr>
          <w:delInstrText xml:space="preserve"> PAGEREF _Toc57216384 \h </w:delInstrText>
        </w:r>
        <w:r w:rsidR="00C84436" w:rsidRPr="00932745" w:rsidDel="008B7B08">
          <w:rPr>
            <w:noProof/>
            <w:webHidden/>
            <w:rPrChange w:id="1590" w:author="ndhien@cit.udn.vn" w:date="2021-03-24T12:12:00Z">
              <w:rPr>
                <w:b/>
                <w:iCs/>
                <w:noProof/>
                <w:webHidden/>
              </w:rPr>
            </w:rPrChange>
          </w:rPr>
        </w:r>
        <w:r w:rsidR="00C84436" w:rsidRPr="00932745" w:rsidDel="008B7B08">
          <w:rPr>
            <w:noProof/>
            <w:webHidden/>
            <w:rPrChange w:id="1591" w:author="ndhien@cit.udn.vn" w:date="2021-03-24T12:12:00Z">
              <w:rPr>
                <w:noProof/>
                <w:webHidden/>
                <w:sz w:val="24"/>
              </w:rPr>
            </w:rPrChange>
          </w:rPr>
          <w:fldChar w:fldCharType="separate"/>
        </w:r>
        <w:r w:rsidR="00F83E27" w:rsidRPr="000F71F3" w:rsidDel="008B7B08">
          <w:rPr>
            <w:webHidden/>
          </w:rPr>
          <w:delText>2</w:delText>
        </w:r>
        <w:r w:rsidR="00C84436" w:rsidRPr="00932745" w:rsidDel="008B7B08">
          <w:rPr>
            <w:noProof/>
            <w:webHidden/>
            <w:rPrChange w:id="1592" w:author="ndhien@cit.udn.vn" w:date="2021-03-24T12:12:00Z">
              <w:rPr>
                <w:noProof/>
                <w:webHidden/>
                <w:sz w:val="24"/>
              </w:rPr>
            </w:rPrChange>
          </w:rPr>
          <w:fldChar w:fldCharType="end"/>
        </w:r>
        <w:r w:rsidRPr="00932745" w:rsidDel="008B7B08">
          <w:rPr>
            <w:noProof/>
            <w:rPrChange w:id="1593" w:author="ndhien@cit.udn.vn" w:date="2021-03-24T12:12:00Z">
              <w:rPr>
                <w:noProof/>
                <w:sz w:val="24"/>
              </w:rPr>
            </w:rPrChange>
          </w:rPr>
          <w:fldChar w:fldCharType="end"/>
        </w:r>
      </w:del>
    </w:p>
    <w:p w14:paraId="0321B6A4" w14:textId="5D0A1327" w:rsidR="00C84436" w:rsidRPr="00932745" w:rsidDel="008B7B08" w:rsidRDefault="00A428B6" w:rsidP="00793890">
      <w:pPr>
        <w:pStyle w:val="Heading1"/>
        <w:rPr>
          <w:del w:id="1594" w:author="This PC" w:date="2025-12-04T21:39:00Z"/>
          <w:rPrChange w:id="1595" w:author="ndhien@cit.udn.vn" w:date="2021-03-24T12:12:00Z">
            <w:rPr>
              <w:del w:id="1596" w:author="This PC" w:date="2025-12-04T21:39:00Z"/>
            </w:rPr>
          </w:rPrChange>
        </w:rPr>
        <w:pPrChange w:id="1597" w:author="This PC" w:date="2025-12-04T21:39:00Z">
          <w:pPr>
            <w:pStyle w:val="TOC2"/>
          </w:pPr>
        </w:pPrChange>
      </w:pPr>
      <w:del w:id="1598" w:author="This PC" w:date="2025-12-04T21:39:00Z">
        <w:r w:rsidRPr="00932745" w:rsidDel="008B7B08">
          <w:rPr>
            <w:noProof/>
          </w:rPr>
          <w:fldChar w:fldCharType="begin"/>
        </w:r>
        <w:r w:rsidRPr="000F71F3" w:rsidDel="008B7B08">
          <w:delInstrText xml:space="preserve"> HYPERLINK \l "_Toc57216385" </w:delInstrText>
        </w:r>
        <w:r w:rsidRPr="00932745" w:rsidDel="008B7B08">
          <w:rPr>
            <w:noProof/>
          </w:rPr>
        </w:r>
        <w:r w:rsidRPr="00932745" w:rsidDel="008B7B08">
          <w:rPr>
            <w:noProof/>
            <w:rPrChange w:id="1599" w:author="ndhien@cit.udn.vn" w:date="2021-03-24T12:12:00Z">
              <w:rPr>
                <w:noProof/>
                <w:sz w:val="24"/>
              </w:rPr>
            </w:rPrChange>
          </w:rPr>
          <w:fldChar w:fldCharType="separate"/>
        </w:r>
      </w:del>
      <w:ins w:id="1600" w:author="ndhien@cit.udn.vn" w:date="2021-03-24T12:11:00Z">
        <w:del w:id="1601" w:author="This PC" w:date="2025-12-04T21:39:00Z">
          <w:r w:rsidR="00932745" w:rsidRPr="00932745" w:rsidDel="008B7B08">
            <w:rPr>
              <w:bCs/>
            </w:rPr>
            <w:delText>Error! Hyperlink reference not valid.</w:delText>
          </w:r>
        </w:del>
      </w:ins>
      <w:del w:id="1602" w:author="This PC" w:date="2025-12-04T21:39:00Z">
        <w:r w:rsidR="00C84436" w:rsidRPr="00932745" w:rsidDel="008B7B08">
          <w:rPr>
            <w:rStyle w:val="Hyperlink"/>
            <w:noProof/>
            <w:sz w:val="24"/>
            <w:szCs w:val="26"/>
            <w:rPrChange w:id="1603" w:author="ndhien@cit.udn.vn" w:date="2021-03-24T12:12:00Z">
              <w:rPr>
                <w:rStyle w:val="Hyperlink"/>
                <w:noProof/>
              </w:rPr>
            </w:rPrChange>
          </w:rPr>
          <w:delText>2. BBBBBBBBBBB</w:delText>
        </w:r>
        <w:r w:rsidR="00C84436" w:rsidRPr="000F71F3" w:rsidDel="008B7B08">
          <w:rPr>
            <w:webHidden/>
          </w:rPr>
          <w:tab/>
        </w:r>
        <w:r w:rsidR="00C84436" w:rsidRPr="00932745" w:rsidDel="008B7B08">
          <w:rPr>
            <w:noProof/>
            <w:webHidden/>
            <w:rPrChange w:id="1604" w:author="ndhien@cit.udn.vn" w:date="2021-03-24T12:12:00Z">
              <w:rPr>
                <w:noProof/>
                <w:webHidden/>
                <w:sz w:val="24"/>
              </w:rPr>
            </w:rPrChange>
          </w:rPr>
          <w:fldChar w:fldCharType="begin"/>
        </w:r>
        <w:r w:rsidR="00C84436" w:rsidRPr="000F71F3" w:rsidDel="008B7B08">
          <w:rPr>
            <w:webHidden/>
          </w:rPr>
          <w:delInstrText xml:space="preserve"> PAGEREF _Toc57216385 \h </w:delInstrText>
        </w:r>
        <w:r w:rsidR="00C84436" w:rsidRPr="00932745" w:rsidDel="008B7B08">
          <w:rPr>
            <w:noProof/>
            <w:webHidden/>
            <w:rPrChange w:id="1605" w:author="ndhien@cit.udn.vn" w:date="2021-03-24T12:12:00Z">
              <w:rPr>
                <w:iCs/>
                <w:noProof/>
                <w:webHidden/>
              </w:rPr>
            </w:rPrChange>
          </w:rPr>
        </w:r>
        <w:r w:rsidR="00C84436" w:rsidRPr="00932745" w:rsidDel="008B7B08">
          <w:rPr>
            <w:noProof/>
            <w:webHidden/>
            <w:rPrChange w:id="1606" w:author="ndhien@cit.udn.vn" w:date="2021-03-24T12:12:00Z">
              <w:rPr>
                <w:noProof/>
                <w:webHidden/>
                <w:sz w:val="24"/>
              </w:rPr>
            </w:rPrChange>
          </w:rPr>
          <w:fldChar w:fldCharType="separate"/>
        </w:r>
        <w:r w:rsidR="00F83E27" w:rsidRPr="000F71F3" w:rsidDel="008B7B08">
          <w:rPr>
            <w:webHidden/>
          </w:rPr>
          <w:delText>2</w:delText>
        </w:r>
        <w:r w:rsidR="00C84436" w:rsidRPr="00932745" w:rsidDel="008B7B08">
          <w:rPr>
            <w:noProof/>
            <w:webHidden/>
            <w:rPrChange w:id="1607" w:author="ndhien@cit.udn.vn" w:date="2021-03-24T12:12:00Z">
              <w:rPr>
                <w:noProof/>
                <w:webHidden/>
                <w:sz w:val="24"/>
              </w:rPr>
            </w:rPrChange>
          </w:rPr>
          <w:fldChar w:fldCharType="end"/>
        </w:r>
        <w:r w:rsidRPr="00932745" w:rsidDel="008B7B08">
          <w:rPr>
            <w:noProof/>
            <w:rPrChange w:id="1608" w:author="ndhien@cit.udn.vn" w:date="2021-03-24T12:12:00Z">
              <w:rPr>
                <w:noProof/>
                <w:sz w:val="24"/>
              </w:rPr>
            </w:rPrChange>
          </w:rPr>
          <w:fldChar w:fldCharType="end"/>
        </w:r>
      </w:del>
    </w:p>
    <w:p w14:paraId="3F6864FB" w14:textId="6E19D52E" w:rsidR="00C84436" w:rsidRPr="00932745" w:rsidDel="008B7B08" w:rsidRDefault="00A428B6" w:rsidP="00793890">
      <w:pPr>
        <w:pStyle w:val="Heading1"/>
        <w:rPr>
          <w:del w:id="1609" w:author="This PC" w:date="2025-12-04T21:39:00Z"/>
          <w:noProof/>
          <w:rPrChange w:id="1610" w:author="ndhien@cit.udn.vn" w:date="2021-03-24T12:12:00Z">
            <w:rPr>
              <w:del w:id="1611" w:author="This PC" w:date="2025-12-04T21:39:00Z"/>
              <w:noProof/>
              <w:sz w:val="22"/>
              <w:szCs w:val="22"/>
            </w:rPr>
          </w:rPrChange>
        </w:rPr>
        <w:pPrChange w:id="1612" w:author="This PC" w:date="2025-12-04T21:39:00Z">
          <w:pPr>
            <w:pStyle w:val="TOC3"/>
          </w:pPr>
        </w:pPrChange>
      </w:pPr>
      <w:del w:id="1613" w:author="This PC" w:date="2025-12-04T21:39:00Z">
        <w:r w:rsidRPr="00932745" w:rsidDel="008B7B08">
          <w:rPr>
            <w:noProof/>
          </w:rPr>
          <w:fldChar w:fldCharType="begin"/>
        </w:r>
        <w:r w:rsidRPr="000F71F3" w:rsidDel="008B7B08">
          <w:delInstrText xml:space="preserve"> HYPERLINK \l "_Toc57216386" </w:delInstrText>
        </w:r>
        <w:r w:rsidRPr="00932745" w:rsidDel="008B7B08">
          <w:rPr>
            <w:noProof/>
          </w:rPr>
        </w:r>
        <w:r w:rsidRPr="00932745" w:rsidDel="008B7B08">
          <w:rPr>
            <w:noProof/>
            <w:rPrChange w:id="1614" w:author="ndhien@cit.udn.vn" w:date="2021-03-24T12:12:00Z">
              <w:rPr>
                <w:noProof/>
                <w:sz w:val="24"/>
              </w:rPr>
            </w:rPrChange>
          </w:rPr>
          <w:fldChar w:fldCharType="separate"/>
        </w:r>
      </w:del>
      <w:ins w:id="1615" w:author="ndhien@cit.udn.vn" w:date="2021-03-24T12:11:00Z">
        <w:del w:id="1616" w:author="This PC" w:date="2025-12-04T21:39:00Z">
          <w:r w:rsidR="00932745" w:rsidRPr="004F56E1" w:rsidDel="008B7B08">
            <w:rPr>
              <w:bCs/>
            </w:rPr>
            <w:delText>Error! Hyperlink reference not valid.</w:delText>
          </w:r>
        </w:del>
      </w:ins>
      <w:del w:id="1617" w:author="This PC" w:date="2025-12-04T21:39:00Z">
        <w:r w:rsidR="00C84436" w:rsidRPr="00932745" w:rsidDel="008B7B08">
          <w:rPr>
            <w:rStyle w:val="Hyperlink"/>
            <w:noProof/>
            <w:sz w:val="24"/>
            <w:szCs w:val="26"/>
            <w:rPrChange w:id="1618" w:author="ndhien@cit.udn.vn" w:date="2021-03-24T12:12:00Z">
              <w:rPr>
                <w:rStyle w:val="Hyperlink"/>
                <w:noProof/>
              </w:rPr>
            </w:rPrChange>
          </w:rPr>
          <w:delText>1.1. bbbbbbbbbb111</w:delText>
        </w:r>
        <w:r w:rsidR="00C84436" w:rsidRPr="000F71F3" w:rsidDel="008B7B08">
          <w:rPr>
            <w:webHidden/>
          </w:rPr>
          <w:tab/>
        </w:r>
        <w:r w:rsidR="00C84436" w:rsidRPr="00932745" w:rsidDel="008B7B08">
          <w:rPr>
            <w:noProof/>
            <w:webHidden/>
            <w:rPrChange w:id="1619" w:author="ndhien@cit.udn.vn" w:date="2021-03-24T12:12:00Z">
              <w:rPr>
                <w:noProof/>
                <w:webHidden/>
                <w:sz w:val="24"/>
              </w:rPr>
            </w:rPrChange>
          </w:rPr>
          <w:fldChar w:fldCharType="begin"/>
        </w:r>
        <w:r w:rsidR="00C84436" w:rsidRPr="000F71F3" w:rsidDel="008B7B08">
          <w:rPr>
            <w:webHidden/>
          </w:rPr>
          <w:delInstrText xml:space="preserve"> PAGEREF _Toc57216386 \h </w:delInstrText>
        </w:r>
        <w:r w:rsidR="00C84436" w:rsidRPr="00932745" w:rsidDel="008B7B08">
          <w:rPr>
            <w:noProof/>
            <w:webHidden/>
            <w:rPrChange w:id="1620" w:author="ndhien@cit.udn.vn" w:date="2021-03-24T12:12:00Z">
              <w:rPr>
                <w:b/>
                <w:iCs/>
                <w:noProof/>
                <w:webHidden/>
              </w:rPr>
            </w:rPrChange>
          </w:rPr>
        </w:r>
        <w:r w:rsidR="00C84436" w:rsidRPr="00932745" w:rsidDel="008B7B08">
          <w:rPr>
            <w:noProof/>
            <w:webHidden/>
            <w:rPrChange w:id="1621" w:author="ndhien@cit.udn.vn" w:date="2021-03-24T12:12:00Z">
              <w:rPr>
                <w:noProof/>
                <w:webHidden/>
                <w:sz w:val="24"/>
              </w:rPr>
            </w:rPrChange>
          </w:rPr>
          <w:fldChar w:fldCharType="separate"/>
        </w:r>
        <w:r w:rsidR="00F83E27" w:rsidRPr="000F71F3" w:rsidDel="008B7B08">
          <w:rPr>
            <w:webHidden/>
          </w:rPr>
          <w:delText>2</w:delText>
        </w:r>
        <w:r w:rsidR="00C84436" w:rsidRPr="00932745" w:rsidDel="008B7B08">
          <w:rPr>
            <w:noProof/>
            <w:webHidden/>
            <w:rPrChange w:id="1622" w:author="ndhien@cit.udn.vn" w:date="2021-03-24T12:12:00Z">
              <w:rPr>
                <w:noProof/>
                <w:webHidden/>
                <w:sz w:val="24"/>
              </w:rPr>
            </w:rPrChange>
          </w:rPr>
          <w:fldChar w:fldCharType="end"/>
        </w:r>
        <w:r w:rsidRPr="00932745" w:rsidDel="008B7B08">
          <w:rPr>
            <w:noProof/>
            <w:rPrChange w:id="1623" w:author="ndhien@cit.udn.vn" w:date="2021-03-24T12:12:00Z">
              <w:rPr>
                <w:noProof/>
                <w:sz w:val="24"/>
              </w:rPr>
            </w:rPrChange>
          </w:rPr>
          <w:fldChar w:fldCharType="end"/>
        </w:r>
      </w:del>
    </w:p>
    <w:p w14:paraId="22F6BBE4" w14:textId="5CB51FCD" w:rsidR="00C84436" w:rsidRPr="00932745" w:rsidDel="008B7B08" w:rsidRDefault="00A428B6" w:rsidP="00793890">
      <w:pPr>
        <w:pStyle w:val="Heading1"/>
        <w:rPr>
          <w:del w:id="1624" w:author="This PC" w:date="2025-12-04T21:39:00Z"/>
          <w:noProof/>
          <w:rPrChange w:id="1625" w:author="ndhien@cit.udn.vn" w:date="2021-03-24T12:12:00Z">
            <w:rPr>
              <w:del w:id="1626" w:author="This PC" w:date="2025-12-04T21:39:00Z"/>
              <w:noProof/>
              <w:sz w:val="22"/>
              <w:szCs w:val="22"/>
            </w:rPr>
          </w:rPrChange>
        </w:rPr>
        <w:pPrChange w:id="1627" w:author="This PC" w:date="2025-12-04T21:39:00Z">
          <w:pPr>
            <w:pStyle w:val="TOC3"/>
          </w:pPr>
        </w:pPrChange>
      </w:pPr>
      <w:del w:id="1628" w:author="This PC" w:date="2025-12-04T21:39:00Z">
        <w:r w:rsidRPr="00932745" w:rsidDel="008B7B08">
          <w:rPr>
            <w:noProof/>
          </w:rPr>
          <w:fldChar w:fldCharType="begin"/>
        </w:r>
        <w:r w:rsidRPr="000F71F3" w:rsidDel="008B7B08">
          <w:delInstrText xml:space="preserve"> HYPERLINK \l "_Toc57216387" </w:delInstrText>
        </w:r>
        <w:r w:rsidRPr="00932745" w:rsidDel="008B7B08">
          <w:rPr>
            <w:noProof/>
          </w:rPr>
        </w:r>
        <w:r w:rsidRPr="00932745" w:rsidDel="008B7B08">
          <w:rPr>
            <w:noProof/>
            <w:rPrChange w:id="1629" w:author="ndhien@cit.udn.vn" w:date="2021-03-24T12:12:00Z">
              <w:rPr>
                <w:noProof/>
                <w:sz w:val="24"/>
              </w:rPr>
            </w:rPrChange>
          </w:rPr>
          <w:fldChar w:fldCharType="separate"/>
        </w:r>
      </w:del>
      <w:ins w:id="1630" w:author="ndhien@cit.udn.vn" w:date="2021-03-24T12:11:00Z">
        <w:del w:id="1631" w:author="This PC" w:date="2025-12-04T21:39:00Z">
          <w:r w:rsidR="00932745" w:rsidRPr="004F56E1" w:rsidDel="008B7B08">
            <w:rPr>
              <w:bCs/>
            </w:rPr>
            <w:delText>Error! Hyperlink reference not valid.</w:delText>
          </w:r>
        </w:del>
      </w:ins>
      <w:del w:id="1632" w:author="This PC" w:date="2025-12-04T21:39:00Z">
        <w:r w:rsidR="00C84436" w:rsidRPr="00932745" w:rsidDel="008B7B08">
          <w:rPr>
            <w:rStyle w:val="Hyperlink"/>
            <w:noProof/>
            <w:sz w:val="24"/>
            <w:szCs w:val="26"/>
            <w:rPrChange w:id="1633" w:author="ndhien@cit.udn.vn" w:date="2021-03-24T12:12:00Z">
              <w:rPr>
                <w:rStyle w:val="Hyperlink"/>
                <w:noProof/>
              </w:rPr>
            </w:rPrChange>
          </w:rPr>
          <w:delText>1.2. bbbbbbbbbb22222</w:delText>
        </w:r>
        <w:r w:rsidR="00C84436" w:rsidRPr="000F71F3" w:rsidDel="008B7B08">
          <w:rPr>
            <w:webHidden/>
          </w:rPr>
          <w:tab/>
        </w:r>
        <w:r w:rsidR="00C84436" w:rsidRPr="00932745" w:rsidDel="008B7B08">
          <w:rPr>
            <w:noProof/>
            <w:webHidden/>
            <w:rPrChange w:id="1634" w:author="ndhien@cit.udn.vn" w:date="2021-03-24T12:12:00Z">
              <w:rPr>
                <w:noProof/>
                <w:webHidden/>
                <w:sz w:val="24"/>
              </w:rPr>
            </w:rPrChange>
          </w:rPr>
          <w:fldChar w:fldCharType="begin"/>
        </w:r>
        <w:r w:rsidR="00C84436" w:rsidRPr="000F71F3" w:rsidDel="008B7B08">
          <w:rPr>
            <w:webHidden/>
          </w:rPr>
          <w:delInstrText xml:space="preserve"> PAGEREF _Toc57216387 \h </w:delInstrText>
        </w:r>
        <w:r w:rsidR="00C84436" w:rsidRPr="00932745" w:rsidDel="008B7B08">
          <w:rPr>
            <w:noProof/>
            <w:webHidden/>
            <w:rPrChange w:id="1635" w:author="ndhien@cit.udn.vn" w:date="2021-03-24T12:12:00Z">
              <w:rPr>
                <w:b/>
                <w:iCs/>
                <w:noProof/>
                <w:webHidden/>
              </w:rPr>
            </w:rPrChange>
          </w:rPr>
        </w:r>
        <w:r w:rsidR="00C84436" w:rsidRPr="00932745" w:rsidDel="008B7B08">
          <w:rPr>
            <w:noProof/>
            <w:webHidden/>
            <w:rPrChange w:id="1636" w:author="ndhien@cit.udn.vn" w:date="2021-03-24T12:12:00Z">
              <w:rPr>
                <w:noProof/>
                <w:webHidden/>
                <w:sz w:val="24"/>
              </w:rPr>
            </w:rPrChange>
          </w:rPr>
          <w:fldChar w:fldCharType="separate"/>
        </w:r>
        <w:r w:rsidR="00F83E27" w:rsidRPr="000F71F3" w:rsidDel="008B7B08">
          <w:rPr>
            <w:webHidden/>
          </w:rPr>
          <w:delText>2</w:delText>
        </w:r>
        <w:r w:rsidR="00C84436" w:rsidRPr="00932745" w:rsidDel="008B7B08">
          <w:rPr>
            <w:noProof/>
            <w:webHidden/>
            <w:rPrChange w:id="1637" w:author="ndhien@cit.udn.vn" w:date="2021-03-24T12:12:00Z">
              <w:rPr>
                <w:noProof/>
                <w:webHidden/>
                <w:sz w:val="24"/>
              </w:rPr>
            </w:rPrChange>
          </w:rPr>
          <w:fldChar w:fldCharType="end"/>
        </w:r>
        <w:r w:rsidRPr="00932745" w:rsidDel="008B7B08">
          <w:rPr>
            <w:noProof/>
            <w:rPrChange w:id="1638" w:author="ndhien@cit.udn.vn" w:date="2021-03-24T12:12:00Z">
              <w:rPr>
                <w:noProof/>
                <w:sz w:val="24"/>
              </w:rPr>
            </w:rPrChange>
          </w:rPr>
          <w:fldChar w:fldCharType="end"/>
        </w:r>
      </w:del>
    </w:p>
    <w:p w14:paraId="6E92E7FA" w14:textId="02EA97FA" w:rsidR="00C84436" w:rsidRPr="00932745" w:rsidDel="008B7B08" w:rsidRDefault="00A428B6" w:rsidP="00793890">
      <w:pPr>
        <w:pStyle w:val="Heading1"/>
        <w:rPr>
          <w:del w:id="1639" w:author="This PC" w:date="2025-12-04T21:39:00Z"/>
          <w:rPrChange w:id="1640" w:author="ndhien@cit.udn.vn" w:date="2021-03-24T12:12:00Z">
            <w:rPr>
              <w:del w:id="1641" w:author="This PC" w:date="2025-12-04T21:39:00Z"/>
            </w:rPr>
          </w:rPrChange>
        </w:rPr>
        <w:pPrChange w:id="1642" w:author="This PC" w:date="2025-12-04T21:39:00Z">
          <w:pPr>
            <w:pStyle w:val="TOC2"/>
          </w:pPr>
        </w:pPrChange>
      </w:pPr>
      <w:del w:id="1643" w:author="This PC" w:date="2025-12-04T21:39:00Z">
        <w:r w:rsidRPr="00932745" w:rsidDel="008B7B08">
          <w:rPr>
            <w:noProof/>
          </w:rPr>
          <w:fldChar w:fldCharType="begin"/>
        </w:r>
        <w:r w:rsidRPr="000F71F3" w:rsidDel="008B7B08">
          <w:delInstrText xml:space="preserve"> HYPERLINK \l "_Toc57216388" </w:delInstrText>
        </w:r>
        <w:r w:rsidRPr="00932745" w:rsidDel="008B7B08">
          <w:rPr>
            <w:noProof/>
          </w:rPr>
        </w:r>
        <w:r w:rsidRPr="00932745" w:rsidDel="008B7B08">
          <w:rPr>
            <w:noProof/>
            <w:rPrChange w:id="1644" w:author="ndhien@cit.udn.vn" w:date="2021-03-24T12:12:00Z">
              <w:rPr>
                <w:noProof/>
                <w:sz w:val="24"/>
              </w:rPr>
            </w:rPrChange>
          </w:rPr>
          <w:fldChar w:fldCharType="separate"/>
        </w:r>
      </w:del>
      <w:ins w:id="1645" w:author="ndhien@cit.udn.vn" w:date="2021-03-24T12:11:00Z">
        <w:del w:id="1646" w:author="This PC" w:date="2025-12-04T21:39:00Z">
          <w:r w:rsidR="00932745" w:rsidRPr="00932745" w:rsidDel="008B7B08">
            <w:rPr>
              <w:bCs/>
            </w:rPr>
            <w:delText>Error! Hyperlink reference not valid.</w:delText>
          </w:r>
        </w:del>
      </w:ins>
      <w:del w:id="1647" w:author="This PC" w:date="2025-12-04T21:39:00Z">
        <w:r w:rsidR="00C84436" w:rsidRPr="00932745" w:rsidDel="008B7B08">
          <w:rPr>
            <w:rStyle w:val="Hyperlink"/>
            <w:noProof/>
            <w:sz w:val="24"/>
            <w:szCs w:val="26"/>
            <w:rPrChange w:id="1648" w:author="ndhien@cit.udn.vn" w:date="2021-03-24T12:12:00Z">
              <w:rPr>
                <w:rStyle w:val="Hyperlink"/>
                <w:noProof/>
              </w:rPr>
            </w:rPrChange>
          </w:rPr>
          <w:delText>3. Kết chương 1</w:delText>
        </w:r>
        <w:r w:rsidR="00C84436" w:rsidRPr="000F71F3" w:rsidDel="008B7B08">
          <w:rPr>
            <w:webHidden/>
          </w:rPr>
          <w:tab/>
        </w:r>
        <w:r w:rsidR="00C84436" w:rsidRPr="00932745" w:rsidDel="008B7B08">
          <w:rPr>
            <w:noProof/>
            <w:webHidden/>
            <w:rPrChange w:id="1649" w:author="ndhien@cit.udn.vn" w:date="2021-03-24T12:12:00Z">
              <w:rPr>
                <w:noProof/>
                <w:webHidden/>
                <w:sz w:val="24"/>
              </w:rPr>
            </w:rPrChange>
          </w:rPr>
          <w:fldChar w:fldCharType="begin"/>
        </w:r>
        <w:r w:rsidR="00C84436" w:rsidRPr="000F71F3" w:rsidDel="008B7B08">
          <w:rPr>
            <w:webHidden/>
          </w:rPr>
          <w:delInstrText xml:space="preserve"> PAGEREF _Toc57216388 \h </w:delInstrText>
        </w:r>
        <w:r w:rsidR="00C84436" w:rsidRPr="00932745" w:rsidDel="008B7B08">
          <w:rPr>
            <w:noProof/>
            <w:webHidden/>
            <w:rPrChange w:id="1650" w:author="ndhien@cit.udn.vn" w:date="2021-03-24T12:12:00Z">
              <w:rPr>
                <w:iCs/>
                <w:noProof/>
                <w:webHidden/>
              </w:rPr>
            </w:rPrChange>
          </w:rPr>
        </w:r>
        <w:r w:rsidR="00C84436" w:rsidRPr="00932745" w:rsidDel="008B7B08">
          <w:rPr>
            <w:noProof/>
            <w:webHidden/>
            <w:rPrChange w:id="1651" w:author="ndhien@cit.udn.vn" w:date="2021-03-24T12:12:00Z">
              <w:rPr>
                <w:noProof/>
                <w:webHidden/>
                <w:sz w:val="24"/>
              </w:rPr>
            </w:rPrChange>
          </w:rPr>
          <w:fldChar w:fldCharType="separate"/>
        </w:r>
        <w:r w:rsidR="00F83E27" w:rsidRPr="000F71F3" w:rsidDel="008B7B08">
          <w:rPr>
            <w:webHidden/>
          </w:rPr>
          <w:delText>2</w:delText>
        </w:r>
        <w:r w:rsidR="00C84436" w:rsidRPr="00932745" w:rsidDel="008B7B08">
          <w:rPr>
            <w:noProof/>
            <w:webHidden/>
            <w:rPrChange w:id="1652" w:author="ndhien@cit.udn.vn" w:date="2021-03-24T12:12:00Z">
              <w:rPr>
                <w:noProof/>
                <w:webHidden/>
                <w:sz w:val="24"/>
              </w:rPr>
            </w:rPrChange>
          </w:rPr>
          <w:fldChar w:fldCharType="end"/>
        </w:r>
        <w:r w:rsidRPr="00932745" w:rsidDel="008B7B08">
          <w:rPr>
            <w:noProof/>
            <w:rPrChange w:id="1653" w:author="ndhien@cit.udn.vn" w:date="2021-03-24T12:12:00Z">
              <w:rPr>
                <w:noProof/>
                <w:sz w:val="24"/>
              </w:rPr>
            </w:rPrChange>
          </w:rPr>
          <w:fldChar w:fldCharType="end"/>
        </w:r>
      </w:del>
    </w:p>
    <w:p w14:paraId="14DA4CF9" w14:textId="57525AC0" w:rsidR="00C84436" w:rsidRPr="00932745" w:rsidDel="008B7B08" w:rsidRDefault="00A428B6" w:rsidP="00793890">
      <w:pPr>
        <w:pStyle w:val="Heading1"/>
        <w:rPr>
          <w:del w:id="1654" w:author="This PC" w:date="2025-12-04T21:39:00Z"/>
          <w:rPrChange w:id="1655" w:author="ndhien@cit.udn.vn" w:date="2021-03-24T12:12:00Z">
            <w:rPr>
              <w:del w:id="1656" w:author="This PC" w:date="2025-12-04T21:39:00Z"/>
              <w:b w:val="0"/>
              <w:sz w:val="20"/>
              <w:szCs w:val="22"/>
            </w:rPr>
          </w:rPrChange>
        </w:rPr>
      </w:pPr>
      <w:del w:id="1657" w:author="This PC" w:date="2025-12-04T21:39:00Z">
        <w:r w:rsidRPr="00932745" w:rsidDel="008B7B08">
          <w:rPr>
            <w:noProof/>
          </w:rPr>
          <w:fldChar w:fldCharType="begin"/>
        </w:r>
        <w:r w:rsidRPr="00932745" w:rsidDel="008B7B08">
          <w:delInstrText xml:space="preserve"> HYPERLINK \l "_Toc57216389" </w:delInstrText>
        </w:r>
        <w:r w:rsidRPr="00932745" w:rsidDel="008B7B08">
          <w:rPr>
            <w:noProof/>
          </w:rPr>
        </w:r>
        <w:r w:rsidRPr="00932745" w:rsidDel="008B7B08">
          <w:rPr>
            <w:noProof/>
            <w:rPrChange w:id="1658" w:author="ndhien@cit.udn.vn" w:date="2021-03-24T12:12:00Z">
              <w:rPr>
                <w:noProof/>
                <w:sz w:val="24"/>
                <w:szCs w:val="26"/>
              </w:rPr>
            </w:rPrChange>
          </w:rPr>
          <w:fldChar w:fldCharType="separate"/>
        </w:r>
      </w:del>
      <w:ins w:id="1659" w:author="ndhien@cit.udn.vn" w:date="2021-03-24T12:11:00Z">
        <w:del w:id="1660" w:author="This PC" w:date="2025-12-04T21:39:00Z">
          <w:r w:rsidR="00932745" w:rsidRPr="00932745" w:rsidDel="008B7B08">
            <w:rPr>
              <w:bCs/>
            </w:rPr>
            <w:delText>Error! Hyperlink reference not valid.</w:delText>
          </w:r>
        </w:del>
      </w:ins>
      <w:del w:id="1661" w:author="This PC" w:date="2025-12-04T21:39:00Z">
        <w:r w:rsidR="00C84436" w:rsidRPr="00932745" w:rsidDel="008B7B08">
          <w:rPr>
            <w:rStyle w:val="Hyperlink"/>
            <w:noProof/>
            <w:sz w:val="24"/>
            <w:rPrChange w:id="1662" w:author="ndhien@cit.udn.vn" w:date="2021-03-24T12:12:00Z">
              <w:rPr>
                <w:rStyle w:val="Hyperlink"/>
                <w:noProof/>
                <w:szCs w:val="26"/>
              </w:rPr>
            </w:rPrChange>
          </w:rPr>
          <w:delText xml:space="preserve">Chương 2. PHÂN TÍCH </w:delText>
        </w:r>
        <w:r w:rsidR="00C84436" w:rsidRPr="00932745" w:rsidDel="008B7B08">
          <w:rPr>
            <w:rStyle w:val="Hyperlink"/>
            <w:rFonts w:hint="eastAsia"/>
            <w:noProof/>
            <w:sz w:val="24"/>
            <w:rPrChange w:id="1663" w:author="ndhien@cit.udn.vn" w:date="2021-03-24T12:12:00Z">
              <w:rPr>
                <w:rStyle w:val="Hyperlink"/>
                <w:rFonts w:hint="eastAsia"/>
                <w:noProof/>
                <w:szCs w:val="26"/>
              </w:rPr>
            </w:rPrChange>
          </w:rPr>
          <w:delText>…</w:delText>
        </w:r>
        <w:r w:rsidR="00C84436" w:rsidRPr="00932745" w:rsidDel="008B7B08">
          <w:rPr>
            <w:webHidden/>
          </w:rPr>
          <w:tab/>
        </w:r>
        <w:r w:rsidR="00C84436" w:rsidRPr="00932745" w:rsidDel="008B7B08">
          <w:rPr>
            <w:noProof/>
            <w:webHidden/>
            <w:rPrChange w:id="1664" w:author="ndhien@cit.udn.vn" w:date="2021-03-24T12:12:00Z">
              <w:rPr>
                <w:noProof/>
                <w:webHidden/>
                <w:sz w:val="24"/>
                <w:szCs w:val="26"/>
              </w:rPr>
            </w:rPrChange>
          </w:rPr>
          <w:fldChar w:fldCharType="begin"/>
        </w:r>
        <w:r w:rsidR="00C84436" w:rsidRPr="00932745" w:rsidDel="008B7B08">
          <w:rPr>
            <w:webHidden/>
          </w:rPr>
          <w:delInstrText xml:space="preserve"> PAGEREF _Toc57216389 \h </w:delInstrText>
        </w:r>
        <w:r w:rsidR="00C84436" w:rsidRPr="00932745" w:rsidDel="008B7B08">
          <w:rPr>
            <w:noProof/>
            <w:webHidden/>
            <w:rPrChange w:id="1665" w:author="ndhien@cit.udn.vn" w:date="2021-03-24T12:12:00Z">
              <w:rPr>
                <w:noProof/>
                <w:webHidden/>
              </w:rPr>
            </w:rPrChange>
          </w:rPr>
        </w:r>
        <w:r w:rsidR="00C84436" w:rsidRPr="00932745" w:rsidDel="008B7B08">
          <w:rPr>
            <w:noProof/>
            <w:webHidden/>
            <w:rPrChange w:id="1666" w:author="ndhien@cit.udn.vn" w:date="2021-03-24T12:12:00Z">
              <w:rPr>
                <w:noProof/>
                <w:webHidden/>
                <w:sz w:val="24"/>
                <w:szCs w:val="26"/>
              </w:rPr>
            </w:rPrChange>
          </w:rPr>
          <w:fldChar w:fldCharType="separate"/>
        </w:r>
        <w:r w:rsidR="00F83E27" w:rsidRPr="00932745" w:rsidDel="008B7B08">
          <w:rPr>
            <w:webHidden/>
          </w:rPr>
          <w:delText>3</w:delText>
        </w:r>
        <w:r w:rsidR="00C84436" w:rsidRPr="00932745" w:rsidDel="008B7B08">
          <w:rPr>
            <w:noProof/>
            <w:webHidden/>
            <w:rPrChange w:id="1667" w:author="ndhien@cit.udn.vn" w:date="2021-03-24T12:12:00Z">
              <w:rPr>
                <w:noProof/>
                <w:webHidden/>
                <w:sz w:val="24"/>
                <w:szCs w:val="26"/>
              </w:rPr>
            </w:rPrChange>
          </w:rPr>
          <w:fldChar w:fldCharType="end"/>
        </w:r>
        <w:r w:rsidRPr="00932745" w:rsidDel="008B7B08">
          <w:rPr>
            <w:noProof/>
            <w:rPrChange w:id="1668" w:author="ndhien@cit.udn.vn" w:date="2021-03-24T12:12:00Z">
              <w:rPr>
                <w:noProof/>
                <w:sz w:val="24"/>
                <w:szCs w:val="26"/>
              </w:rPr>
            </w:rPrChange>
          </w:rPr>
          <w:fldChar w:fldCharType="end"/>
        </w:r>
      </w:del>
    </w:p>
    <w:p w14:paraId="15C79658" w14:textId="5CDE8BDB" w:rsidR="00C84436" w:rsidRPr="00932745" w:rsidDel="008B7B08" w:rsidRDefault="00A428B6" w:rsidP="00793890">
      <w:pPr>
        <w:pStyle w:val="Heading1"/>
        <w:rPr>
          <w:del w:id="1669" w:author="This PC" w:date="2025-12-04T21:39:00Z"/>
          <w:rPrChange w:id="1670" w:author="ndhien@cit.udn.vn" w:date="2021-03-24T12:12:00Z">
            <w:rPr>
              <w:del w:id="1671" w:author="This PC" w:date="2025-12-04T21:39:00Z"/>
            </w:rPr>
          </w:rPrChange>
        </w:rPr>
        <w:pPrChange w:id="1672" w:author="This PC" w:date="2025-12-04T21:39:00Z">
          <w:pPr>
            <w:pStyle w:val="TOC2"/>
          </w:pPr>
        </w:pPrChange>
      </w:pPr>
      <w:del w:id="1673" w:author="This PC" w:date="2025-12-04T21:39:00Z">
        <w:r w:rsidRPr="00932745" w:rsidDel="008B7B08">
          <w:rPr>
            <w:noProof/>
          </w:rPr>
          <w:fldChar w:fldCharType="begin"/>
        </w:r>
        <w:r w:rsidRPr="000F71F3" w:rsidDel="008B7B08">
          <w:delInstrText xml:space="preserve"> HYPERLINK \l "_Toc57216390" </w:delInstrText>
        </w:r>
        <w:r w:rsidRPr="00932745" w:rsidDel="008B7B08">
          <w:rPr>
            <w:noProof/>
          </w:rPr>
        </w:r>
        <w:r w:rsidRPr="00932745" w:rsidDel="008B7B08">
          <w:rPr>
            <w:noProof/>
            <w:rPrChange w:id="1674" w:author="ndhien@cit.udn.vn" w:date="2021-03-24T12:12:00Z">
              <w:rPr>
                <w:noProof/>
                <w:sz w:val="24"/>
              </w:rPr>
            </w:rPrChange>
          </w:rPr>
          <w:fldChar w:fldCharType="separate"/>
        </w:r>
      </w:del>
      <w:ins w:id="1675" w:author="ndhien@cit.udn.vn" w:date="2021-03-24T12:11:00Z">
        <w:del w:id="1676" w:author="This PC" w:date="2025-12-04T21:39:00Z">
          <w:r w:rsidR="00932745" w:rsidRPr="00932745" w:rsidDel="008B7B08">
            <w:rPr>
              <w:bCs/>
            </w:rPr>
            <w:delText>Error! Hyperlink reference not valid.</w:delText>
          </w:r>
        </w:del>
      </w:ins>
      <w:del w:id="1677" w:author="This PC" w:date="2025-12-04T21:39:00Z">
        <w:r w:rsidR="00C84436" w:rsidRPr="00932745" w:rsidDel="008B7B08">
          <w:rPr>
            <w:rStyle w:val="Hyperlink"/>
            <w:noProof/>
            <w:sz w:val="24"/>
            <w:szCs w:val="26"/>
            <w:rPrChange w:id="1678" w:author="ndhien@cit.udn.vn" w:date="2021-03-24T12:12:00Z">
              <w:rPr>
                <w:rStyle w:val="Hyperlink"/>
                <w:noProof/>
              </w:rPr>
            </w:rPrChange>
          </w:rPr>
          <w:delText>1.</w:delText>
        </w:r>
        <w:r w:rsidR="00C84436" w:rsidRPr="00932745" w:rsidDel="008B7B08">
          <w:rPr>
            <w:noProof/>
            <w:rPrChange w:id="1679" w:author="ndhien@cit.udn.vn" w:date="2021-03-24T12:12:00Z">
              <w:rPr>
                <w:noProof/>
              </w:rPr>
            </w:rPrChange>
          </w:rPr>
          <w:tab/>
        </w:r>
        <w:r w:rsidR="00C84436" w:rsidRPr="00932745" w:rsidDel="008B7B08">
          <w:rPr>
            <w:rStyle w:val="Hyperlink"/>
            <w:noProof/>
            <w:sz w:val="24"/>
            <w:szCs w:val="26"/>
            <w:rPrChange w:id="1680" w:author="ndhien@cit.udn.vn" w:date="2021-03-24T12:12:00Z">
              <w:rPr>
                <w:rStyle w:val="Hyperlink"/>
                <w:noProof/>
              </w:rPr>
            </w:rPrChange>
          </w:rPr>
          <w:delText>AAAAA</w:delText>
        </w:r>
        <w:r w:rsidR="00C84436" w:rsidRPr="000F71F3" w:rsidDel="008B7B08">
          <w:rPr>
            <w:webHidden/>
          </w:rPr>
          <w:tab/>
        </w:r>
        <w:r w:rsidR="00C84436" w:rsidRPr="00932745" w:rsidDel="008B7B08">
          <w:rPr>
            <w:noProof/>
            <w:webHidden/>
            <w:rPrChange w:id="1681" w:author="ndhien@cit.udn.vn" w:date="2021-03-24T12:12:00Z">
              <w:rPr>
                <w:noProof/>
                <w:webHidden/>
                <w:sz w:val="24"/>
              </w:rPr>
            </w:rPrChange>
          </w:rPr>
          <w:fldChar w:fldCharType="begin"/>
        </w:r>
        <w:r w:rsidR="00C84436" w:rsidRPr="000F71F3" w:rsidDel="008B7B08">
          <w:rPr>
            <w:webHidden/>
          </w:rPr>
          <w:delInstrText xml:space="preserve"> PAGEREF _Toc57216390 \h </w:delInstrText>
        </w:r>
        <w:r w:rsidR="00C84436" w:rsidRPr="00932745" w:rsidDel="008B7B08">
          <w:rPr>
            <w:noProof/>
            <w:webHidden/>
            <w:rPrChange w:id="1682" w:author="ndhien@cit.udn.vn" w:date="2021-03-24T12:12:00Z">
              <w:rPr>
                <w:iCs/>
                <w:noProof/>
                <w:webHidden/>
              </w:rPr>
            </w:rPrChange>
          </w:rPr>
        </w:r>
        <w:r w:rsidR="00C84436" w:rsidRPr="00932745" w:rsidDel="008B7B08">
          <w:rPr>
            <w:noProof/>
            <w:webHidden/>
            <w:rPrChange w:id="1683" w:author="ndhien@cit.udn.vn" w:date="2021-03-24T12:12:00Z">
              <w:rPr>
                <w:noProof/>
                <w:webHidden/>
                <w:sz w:val="24"/>
              </w:rPr>
            </w:rPrChange>
          </w:rPr>
          <w:fldChar w:fldCharType="separate"/>
        </w:r>
        <w:r w:rsidR="00F83E27" w:rsidRPr="000F71F3" w:rsidDel="008B7B08">
          <w:rPr>
            <w:webHidden/>
          </w:rPr>
          <w:delText>3</w:delText>
        </w:r>
        <w:r w:rsidR="00C84436" w:rsidRPr="00932745" w:rsidDel="008B7B08">
          <w:rPr>
            <w:noProof/>
            <w:webHidden/>
            <w:rPrChange w:id="1684" w:author="ndhien@cit.udn.vn" w:date="2021-03-24T12:12:00Z">
              <w:rPr>
                <w:noProof/>
                <w:webHidden/>
                <w:sz w:val="24"/>
              </w:rPr>
            </w:rPrChange>
          </w:rPr>
          <w:fldChar w:fldCharType="end"/>
        </w:r>
        <w:r w:rsidRPr="00932745" w:rsidDel="008B7B08">
          <w:rPr>
            <w:noProof/>
            <w:rPrChange w:id="1685" w:author="ndhien@cit.udn.vn" w:date="2021-03-24T12:12:00Z">
              <w:rPr>
                <w:noProof/>
                <w:sz w:val="24"/>
              </w:rPr>
            </w:rPrChange>
          </w:rPr>
          <w:fldChar w:fldCharType="end"/>
        </w:r>
      </w:del>
    </w:p>
    <w:p w14:paraId="24DF760D" w14:textId="185DED76" w:rsidR="00C84436" w:rsidRPr="00932745" w:rsidDel="008B7B08" w:rsidRDefault="00A428B6" w:rsidP="00793890">
      <w:pPr>
        <w:pStyle w:val="Heading1"/>
        <w:rPr>
          <w:del w:id="1686" w:author="This PC" w:date="2025-12-04T21:39:00Z"/>
          <w:rPrChange w:id="1687" w:author="ndhien@cit.udn.vn" w:date="2021-03-24T12:12:00Z">
            <w:rPr>
              <w:del w:id="1688" w:author="This PC" w:date="2025-12-04T21:39:00Z"/>
            </w:rPr>
          </w:rPrChange>
        </w:rPr>
        <w:pPrChange w:id="1689" w:author="This PC" w:date="2025-12-04T21:39:00Z">
          <w:pPr>
            <w:pStyle w:val="TOC2"/>
          </w:pPr>
        </w:pPrChange>
      </w:pPr>
      <w:del w:id="1690" w:author="This PC" w:date="2025-12-04T21:39:00Z">
        <w:r w:rsidRPr="00932745" w:rsidDel="008B7B08">
          <w:rPr>
            <w:noProof/>
          </w:rPr>
          <w:fldChar w:fldCharType="begin"/>
        </w:r>
        <w:r w:rsidRPr="000F71F3" w:rsidDel="008B7B08">
          <w:delInstrText xml:space="preserve"> HYPERLINK \l "_Toc57216391" </w:delInstrText>
        </w:r>
        <w:r w:rsidRPr="00932745" w:rsidDel="008B7B08">
          <w:rPr>
            <w:noProof/>
          </w:rPr>
        </w:r>
        <w:r w:rsidRPr="00932745" w:rsidDel="008B7B08">
          <w:rPr>
            <w:noProof/>
            <w:rPrChange w:id="1691" w:author="ndhien@cit.udn.vn" w:date="2021-03-24T12:12:00Z">
              <w:rPr>
                <w:noProof/>
                <w:sz w:val="24"/>
              </w:rPr>
            </w:rPrChange>
          </w:rPr>
          <w:fldChar w:fldCharType="separate"/>
        </w:r>
      </w:del>
      <w:ins w:id="1692" w:author="ndhien@cit.udn.vn" w:date="2021-03-24T12:11:00Z">
        <w:del w:id="1693" w:author="This PC" w:date="2025-12-04T21:39:00Z">
          <w:r w:rsidR="00932745" w:rsidRPr="00932745" w:rsidDel="008B7B08">
            <w:rPr>
              <w:bCs/>
            </w:rPr>
            <w:delText>Error! Hyperlink reference not valid.</w:delText>
          </w:r>
        </w:del>
      </w:ins>
      <w:del w:id="1694" w:author="This PC" w:date="2025-12-04T21:39:00Z">
        <w:r w:rsidR="00C84436" w:rsidRPr="00932745" w:rsidDel="008B7B08">
          <w:rPr>
            <w:rStyle w:val="Hyperlink"/>
            <w:noProof/>
            <w:sz w:val="24"/>
            <w:szCs w:val="26"/>
            <w:rPrChange w:id="1695" w:author="ndhien@cit.udn.vn" w:date="2021-03-24T12:12:00Z">
              <w:rPr>
                <w:rStyle w:val="Hyperlink"/>
                <w:noProof/>
              </w:rPr>
            </w:rPrChange>
          </w:rPr>
          <w:delText>2.</w:delText>
        </w:r>
        <w:r w:rsidR="00C84436" w:rsidRPr="00932745" w:rsidDel="008B7B08">
          <w:rPr>
            <w:noProof/>
            <w:rPrChange w:id="1696" w:author="ndhien@cit.udn.vn" w:date="2021-03-24T12:12:00Z">
              <w:rPr>
                <w:noProof/>
              </w:rPr>
            </w:rPrChange>
          </w:rPr>
          <w:tab/>
        </w:r>
        <w:r w:rsidR="00C84436" w:rsidRPr="00932745" w:rsidDel="008B7B08">
          <w:rPr>
            <w:rStyle w:val="Hyperlink"/>
            <w:noProof/>
            <w:sz w:val="24"/>
            <w:szCs w:val="26"/>
            <w:rPrChange w:id="1697" w:author="ndhien@cit.udn.vn" w:date="2021-03-24T12:12:00Z">
              <w:rPr>
                <w:rStyle w:val="Hyperlink"/>
                <w:noProof/>
              </w:rPr>
            </w:rPrChange>
          </w:rPr>
          <w:delText>BBBBBBB</w:delText>
        </w:r>
        <w:r w:rsidR="00C84436" w:rsidRPr="000F71F3" w:rsidDel="008B7B08">
          <w:rPr>
            <w:webHidden/>
          </w:rPr>
          <w:tab/>
        </w:r>
        <w:r w:rsidR="00C84436" w:rsidRPr="00932745" w:rsidDel="008B7B08">
          <w:rPr>
            <w:noProof/>
            <w:webHidden/>
            <w:rPrChange w:id="1698" w:author="ndhien@cit.udn.vn" w:date="2021-03-24T12:12:00Z">
              <w:rPr>
                <w:noProof/>
                <w:webHidden/>
                <w:sz w:val="24"/>
              </w:rPr>
            </w:rPrChange>
          </w:rPr>
          <w:fldChar w:fldCharType="begin"/>
        </w:r>
        <w:r w:rsidR="00C84436" w:rsidRPr="000F71F3" w:rsidDel="008B7B08">
          <w:rPr>
            <w:webHidden/>
          </w:rPr>
          <w:delInstrText xml:space="preserve"> PAGEREF _Toc57216391 \h </w:delInstrText>
        </w:r>
        <w:r w:rsidR="00C84436" w:rsidRPr="00932745" w:rsidDel="008B7B08">
          <w:rPr>
            <w:noProof/>
            <w:webHidden/>
            <w:rPrChange w:id="1699" w:author="ndhien@cit.udn.vn" w:date="2021-03-24T12:12:00Z">
              <w:rPr>
                <w:iCs/>
                <w:noProof/>
                <w:webHidden/>
              </w:rPr>
            </w:rPrChange>
          </w:rPr>
        </w:r>
        <w:r w:rsidR="00C84436" w:rsidRPr="00932745" w:rsidDel="008B7B08">
          <w:rPr>
            <w:noProof/>
            <w:webHidden/>
            <w:rPrChange w:id="1700" w:author="ndhien@cit.udn.vn" w:date="2021-03-24T12:12:00Z">
              <w:rPr>
                <w:noProof/>
                <w:webHidden/>
                <w:sz w:val="24"/>
              </w:rPr>
            </w:rPrChange>
          </w:rPr>
          <w:fldChar w:fldCharType="separate"/>
        </w:r>
        <w:r w:rsidR="00F83E27" w:rsidRPr="000F71F3" w:rsidDel="008B7B08">
          <w:rPr>
            <w:webHidden/>
          </w:rPr>
          <w:delText>3</w:delText>
        </w:r>
        <w:r w:rsidR="00C84436" w:rsidRPr="00932745" w:rsidDel="008B7B08">
          <w:rPr>
            <w:noProof/>
            <w:webHidden/>
            <w:rPrChange w:id="1701" w:author="ndhien@cit.udn.vn" w:date="2021-03-24T12:12:00Z">
              <w:rPr>
                <w:noProof/>
                <w:webHidden/>
                <w:sz w:val="24"/>
              </w:rPr>
            </w:rPrChange>
          </w:rPr>
          <w:fldChar w:fldCharType="end"/>
        </w:r>
        <w:r w:rsidRPr="00932745" w:rsidDel="008B7B08">
          <w:rPr>
            <w:noProof/>
            <w:rPrChange w:id="1702" w:author="ndhien@cit.udn.vn" w:date="2021-03-24T12:12:00Z">
              <w:rPr>
                <w:noProof/>
                <w:sz w:val="24"/>
              </w:rPr>
            </w:rPrChange>
          </w:rPr>
          <w:fldChar w:fldCharType="end"/>
        </w:r>
      </w:del>
    </w:p>
    <w:p w14:paraId="2BC0A086" w14:textId="567AF7E5" w:rsidR="00C84436" w:rsidRPr="00932745" w:rsidDel="008B7B08" w:rsidRDefault="00A428B6" w:rsidP="00793890">
      <w:pPr>
        <w:pStyle w:val="Heading1"/>
        <w:rPr>
          <w:del w:id="1703" w:author="This PC" w:date="2025-12-04T21:39:00Z"/>
          <w:rPrChange w:id="1704" w:author="ndhien@cit.udn.vn" w:date="2021-03-24T12:12:00Z">
            <w:rPr>
              <w:del w:id="1705" w:author="This PC" w:date="2025-12-04T21:39:00Z"/>
            </w:rPr>
          </w:rPrChange>
        </w:rPr>
        <w:pPrChange w:id="1706" w:author="This PC" w:date="2025-12-04T21:39:00Z">
          <w:pPr>
            <w:pStyle w:val="TOC2"/>
          </w:pPr>
        </w:pPrChange>
      </w:pPr>
      <w:del w:id="1707" w:author="This PC" w:date="2025-12-04T21:39:00Z">
        <w:r w:rsidRPr="00932745" w:rsidDel="008B7B08">
          <w:rPr>
            <w:noProof/>
          </w:rPr>
          <w:fldChar w:fldCharType="begin"/>
        </w:r>
        <w:r w:rsidRPr="000F71F3" w:rsidDel="008B7B08">
          <w:delInstrText xml:space="preserve"> HYPERLINK \l "_Toc57216481" </w:delInstrText>
        </w:r>
        <w:r w:rsidRPr="00932745" w:rsidDel="008B7B08">
          <w:rPr>
            <w:noProof/>
          </w:rPr>
        </w:r>
        <w:r w:rsidRPr="00932745" w:rsidDel="008B7B08">
          <w:rPr>
            <w:noProof/>
            <w:rPrChange w:id="1708" w:author="ndhien@cit.udn.vn" w:date="2021-03-24T12:12:00Z">
              <w:rPr>
                <w:noProof/>
                <w:sz w:val="24"/>
              </w:rPr>
            </w:rPrChange>
          </w:rPr>
          <w:fldChar w:fldCharType="separate"/>
        </w:r>
      </w:del>
      <w:ins w:id="1709" w:author="ndhien@cit.udn.vn" w:date="2021-03-24T12:11:00Z">
        <w:del w:id="1710" w:author="This PC" w:date="2025-12-04T21:39:00Z">
          <w:r w:rsidR="00932745" w:rsidRPr="00932745" w:rsidDel="008B7B08">
            <w:rPr>
              <w:bCs/>
            </w:rPr>
            <w:delText>Error! Hyperlink reference not valid.</w:delText>
          </w:r>
        </w:del>
      </w:ins>
      <w:del w:id="1711" w:author="This PC" w:date="2025-12-04T21:39:00Z">
        <w:r w:rsidR="00C84436" w:rsidRPr="00932745" w:rsidDel="008B7B08">
          <w:rPr>
            <w:rStyle w:val="Hyperlink"/>
            <w:noProof/>
            <w:sz w:val="24"/>
            <w:szCs w:val="26"/>
            <w:rPrChange w:id="1712" w:author="ndhien@cit.udn.vn" w:date="2021-03-24T12:12:00Z">
              <w:rPr>
                <w:rStyle w:val="Hyperlink"/>
                <w:noProof/>
              </w:rPr>
            </w:rPrChange>
          </w:rPr>
          <w:delText>3.</w:delText>
        </w:r>
        <w:r w:rsidR="00C84436" w:rsidRPr="00932745" w:rsidDel="008B7B08">
          <w:rPr>
            <w:noProof/>
            <w:rPrChange w:id="1713" w:author="ndhien@cit.udn.vn" w:date="2021-03-24T12:12:00Z">
              <w:rPr>
                <w:noProof/>
              </w:rPr>
            </w:rPrChange>
          </w:rPr>
          <w:tab/>
        </w:r>
        <w:r w:rsidR="00C84436" w:rsidRPr="00932745" w:rsidDel="008B7B08">
          <w:rPr>
            <w:rStyle w:val="Hyperlink"/>
            <w:noProof/>
            <w:sz w:val="24"/>
            <w:szCs w:val="26"/>
            <w:rPrChange w:id="1714" w:author="ndhien@cit.udn.vn" w:date="2021-03-24T12:12:00Z">
              <w:rPr>
                <w:rStyle w:val="Hyperlink"/>
                <w:noProof/>
              </w:rPr>
            </w:rPrChange>
          </w:rPr>
          <w:delText>Kết chương 2</w:delText>
        </w:r>
        <w:r w:rsidR="00C84436" w:rsidRPr="000F71F3" w:rsidDel="008B7B08">
          <w:rPr>
            <w:webHidden/>
          </w:rPr>
          <w:tab/>
        </w:r>
        <w:r w:rsidR="00C84436" w:rsidRPr="00932745" w:rsidDel="008B7B08">
          <w:rPr>
            <w:noProof/>
            <w:webHidden/>
            <w:rPrChange w:id="1715" w:author="ndhien@cit.udn.vn" w:date="2021-03-24T12:12:00Z">
              <w:rPr>
                <w:noProof/>
                <w:webHidden/>
                <w:sz w:val="24"/>
              </w:rPr>
            </w:rPrChange>
          </w:rPr>
          <w:fldChar w:fldCharType="begin"/>
        </w:r>
        <w:r w:rsidR="00C84436" w:rsidRPr="000F71F3" w:rsidDel="008B7B08">
          <w:rPr>
            <w:webHidden/>
          </w:rPr>
          <w:delInstrText xml:space="preserve"> PAGEREF _Toc57216481 \h </w:delInstrText>
        </w:r>
        <w:r w:rsidR="00C84436" w:rsidRPr="00932745" w:rsidDel="008B7B08">
          <w:rPr>
            <w:noProof/>
            <w:webHidden/>
            <w:rPrChange w:id="1716" w:author="ndhien@cit.udn.vn" w:date="2021-03-24T12:12:00Z">
              <w:rPr>
                <w:iCs/>
                <w:noProof/>
                <w:webHidden/>
              </w:rPr>
            </w:rPrChange>
          </w:rPr>
        </w:r>
        <w:r w:rsidR="00C84436" w:rsidRPr="00932745" w:rsidDel="008B7B08">
          <w:rPr>
            <w:noProof/>
            <w:webHidden/>
            <w:rPrChange w:id="1717" w:author="ndhien@cit.udn.vn" w:date="2021-03-24T12:12:00Z">
              <w:rPr>
                <w:noProof/>
                <w:webHidden/>
                <w:sz w:val="24"/>
              </w:rPr>
            </w:rPrChange>
          </w:rPr>
          <w:fldChar w:fldCharType="separate"/>
        </w:r>
        <w:r w:rsidR="00F83E27" w:rsidRPr="000F71F3" w:rsidDel="008B7B08">
          <w:rPr>
            <w:webHidden/>
          </w:rPr>
          <w:delText>3</w:delText>
        </w:r>
        <w:r w:rsidR="00C84436" w:rsidRPr="00932745" w:rsidDel="008B7B08">
          <w:rPr>
            <w:noProof/>
            <w:webHidden/>
            <w:rPrChange w:id="1718" w:author="ndhien@cit.udn.vn" w:date="2021-03-24T12:12:00Z">
              <w:rPr>
                <w:noProof/>
                <w:webHidden/>
                <w:sz w:val="24"/>
              </w:rPr>
            </w:rPrChange>
          </w:rPr>
          <w:fldChar w:fldCharType="end"/>
        </w:r>
        <w:r w:rsidRPr="00932745" w:rsidDel="008B7B08">
          <w:rPr>
            <w:noProof/>
            <w:rPrChange w:id="1719" w:author="ndhien@cit.udn.vn" w:date="2021-03-24T12:12:00Z">
              <w:rPr>
                <w:noProof/>
                <w:sz w:val="24"/>
              </w:rPr>
            </w:rPrChange>
          </w:rPr>
          <w:fldChar w:fldCharType="end"/>
        </w:r>
      </w:del>
    </w:p>
    <w:p w14:paraId="17DAF951" w14:textId="2ABE80A3" w:rsidR="00C84436" w:rsidRPr="00932745" w:rsidDel="008B7B08" w:rsidRDefault="00A428B6" w:rsidP="00793890">
      <w:pPr>
        <w:pStyle w:val="Heading1"/>
        <w:rPr>
          <w:del w:id="1720" w:author="This PC" w:date="2025-12-04T21:39:00Z"/>
          <w:rPrChange w:id="1721" w:author="ndhien@cit.udn.vn" w:date="2021-03-24T12:12:00Z">
            <w:rPr>
              <w:del w:id="1722" w:author="This PC" w:date="2025-12-04T21:39:00Z"/>
              <w:b w:val="0"/>
              <w:sz w:val="18"/>
              <w:szCs w:val="22"/>
            </w:rPr>
          </w:rPrChange>
        </w:rPr>
      </w:pPr>
      <w:del w:id="1723" w:author="This PC" w:date="2025-12-04T21:39:00Z">
        <w:r w:rsidRPr="00932745" w:rsidDel="008B7B08">
          <w:rPr>
            <w:noProof/>
          </w:rPr>
          <w:fldChar w:fldCharType="begin"/>
        </w:r>
        <w:r w:rsidRPr="00932745" w:rsidDel="008B7B08">
          <w:delInstrText xml:space="preserve"> HYPERLINK \l "_Toc57216482" </w:delInstrText>
        </w:r>
        <w:r w:rsidRPr="00932745" w:rsidDel="008B7B08">
          <w:rPr>
            <w:noProof/>
          </w:rPr>
        </w:r>
        <w:r w:rsidRPr="00932745" w:rsidDel="008B7B08">
          <w:rPr>
            <w:noProof/>
            <w:rPrChange w:id="1724" w:author="ndhien@cit.udn.vn" w:date="2021-03-24T12:12:00Z">
              <w:rPr>
                <w:noProof/>
                <w:sz w:val="24"/>
                <w:szCs w:val="26"/>
              </w:rPr>
            </w:rPrChange>
          </w:rPr>
          <w:fldChar w:fldCharType="separate"/>
        </w:r>
      </w:del>
      <w:ins w:id="1725" w:author="ndhien@cit.udn.vn" w:date="2021-03-24T12:11:00Z">
        <w:del w:id="1726" w:author="This PC" w:date="2025-12-04T21:39:00Z">
          <w:r w:rsidR="00932745" w:rsidRPr="00932745" w:rsidDel="008B7B08">
            <w:rPr>
              <w:bCs/>
            </w:rPr>
            <w:delText>Error! Hyperlink reference not valid.</w:delText>
          </w:r>
        </w:del>
      </w:ins>
      <w:del w:id="1727" w:author="This PC" w:date="2025-12-04T21:39:00Z">
        <w:r w:rsidR="00C84436" w:rsidRPr="00932745" w:rsidDel="008B7B08">
          <w:rPr>
            <w:rStyle w:val="Hyperlink"/>
            <w:noProof/>
            <w:sz w:val="24"/>
            <w:rPrChange w:id="1728" w:author="ndhien@cit.udn.vn" w:date="2021-03-24T12:12:00Z">
              <w:rPr>
                <w:rStyle w:val="Hyperlink"/>
                <w:noProof/>
                <w:szCs w:val="26"/>
              </w:rPr>
            </w:rPrChange>
          </w:rPr>
          <w:delText>Chương 2. XÂY DỰNG …</w:delText>
        </w:r>
        <w:r w:rsidR="00C84436" w:rsidRPr="00932745" w:rsidDel="008B7B08">
          <w:rPr>
            <w:webHidden/>
          </w:rPr>
          <w:tab/>
        </w:r>
        <w:r w:rsidR="00C84436" w:rsidRPr="00932745" w:rsidDel="008B7B08">
          <w:rPr>
            <w:noProof/>
            <w:webHidden/>
            <w:rPrChange w:id="1729" w:author="ndhien@cit.udn.vn" w:date="2021-03-24T12:12:00Z">
              <w:rPr>
                <w:noProof/>
                <w:webHidden/>
                <w:sz w:val="24"/>
                <w:szCs w:val="26"/>
              </w:rPr>
            </w:rPrChange>
          </w:rPr>
          <w:fldChar w:fldCharType="begin"/>
        </w:r>
        <w:r w:rsidR="00C84436" w:rsidRPr="00932745" w:rsidDel="008B7B08">
          <w:rPr>
            <w:webHidden/>
          </w:rPr>
          <w:delInstrText xml:space="preserve"> PAGEREF _Toc57216482 \h </w:delInstrText>
        </w:r>
        <w:r w:rsidR="00C84436" w:rsidRPr="00932745" w:rsidDel="008B7B08">
          <w:rPr>
            <w:noProof/>
            <w:webHidden/>
            <w:rPrChange w:id="1730" w:author="ndhien@cit.udn.vn" w:date="2021-03-24T12:12:00Z">
              <w:rPr>
                <w:noProof/>
                <w:webHidden/>
              </w:rPr>
            </w:rPrChange>
          </w:rPr>
        </w:r>
        <w:r w:rsidR="00C84436" w:rsidRPr="00932745" w:rsidDel="008B7B08">
          <w:rPr>
            <w:noProof/>
            <w:webHidden/>
            <w:rPrChange w:id="1731" w:author="ndhien@cit.udn.vn" w:date="2021-03-24T12:12:00Z">
              <w:rPr>
                <w:noProof/>
                <w:webHidden/>
                <w:sz w:val="24"/>
                <w:szCs w:val="26"/>
              </w:rPr>
            </w:rPrChange>
          </w:rPr>
          <w:fldChar w:fldCharType="separate"/>
        </w:r>
        <w:r w:rsidR="00F83E27" w:rsidRPr="00932745" w:rsidDel="008B7B08">
          <w:rPr>
            <w:webHidden/>
          </w:rPr>
          <w:delText>4</w:delText>
        </w:r>
        <w:r w:rsidR="00C84436" w:rsidRPr="00932745" w:rsidDel="008B7B08">
          <w:rPr>
            <w:noProof/>
            <w:webHidden/>
            <w:rPrChange w:id="1732" w:author="ndhien@cit.udn.vn" w:date="2021-03-24T12:12:00Z">
              <w:rPr>
                <w:noProof/>
                <w:webHidden/>
                <w:sz w:val="24"/>
                <w:szCs w:val="26"/>
              </w:rPr>
            </w:rPrChange>
          </w:rPr>
          <w:fldChar w:fldCharType="end"/>
        </w:r>
        <w:r w:rsidRPr="00932745" w:rsidDel="008B7B08">
          <w:rPr>
            <w:noProof/>
            <w:rPrChange w:id="1733" w:author="ndhien@cit.udn.vn" w:date="2021-03-24T12:12:00Z">
              <w:rPr>
                <w:noProof/>
                <w:sz w:val="24"/>
                <w:szCs w:val="26"/>
              </w:rPr>
            </w:rPrChange>
          </w:rPr>
          <w:fldChar w:fldCharType="end"/>
        </w:r>
      </w:del>
    </w:p>
    <w:p w14:paraId="469B5A96" w14:textId="0CA0B9FE" w:rsidR="00C84436" w:rsidRPr="00932745" w:rsidDel="008B7B08" w:rsidRDefault="00A428B6" w:rsidP="00793890">
      <w:pPr>
        <w:pStyle w:val="Heading1"/>
        <w:rPr>
          <w:del w:id="1734" w:author="This PC" w:date="2025-12-04T21:39:00Z"/>
          <w:rPrChange w:id="1735" w:author="ndhien@cit.udn.vn" w:date="2021-03-24T12:12:00Z">
            <w:rPr>
              <w:del w:id="1736" w:author="This PC" w:date="2025-12-04T21:39:00Z"/>
            </w:rPr>
          </w:rPrChange>
        </w:rPr>
        <w:pPrChange w:id="1737" w:author="This PC" w:date="2025-12-04T21:39:00Z">
          <w:pPr>
            <w:pStyle w:val="TOC2"/>
          </w:pPr>
        </w:pPrChange>
      </w:pPr>
      <w:del w:id="1738" w:author="This PC" w:date="2025-12-04T21:39:00Z">
        <w:r w:rsidRPr="00932745" w:rsidDel="008B7B08">
          <w:rPr>
            <w:noProof/>
          </w:rPr>
          <w:fldChar w:fldCharType="begin"/>
        </w:r>
        <w:r w:rsidRPr="000F71F3" w:rsidDel="008B7B08">
          <w:delInstrText xml:space="preserve"> HYPERLINK \l "_Toc57216483" </w:delInstrText>
        </w:r>
        <w:r w:rsidRPr="00932745" w:rsidDel="008B7B08">
          <w:rPr>
            <w:noProof/>
          </w:rPr>
        </w:r>
        <w:r w:rsidRPr="00932745" w:rsidDel="008B7B08">
          <w:rPr>
            <w:noProof/>
            <w:rPrChange w:id="1739" w:author="ndhien@cit.udn.vn" w:date="2021-03-24T12:12:00Z">
              <w:rPr>
                <w:noProof/>
                <w:sz w:val="24"/>
              </w:rPr>
            </w:rPrChange>
          </w:rPr>
          <w:fldChar w:fldCharType="separate"/>
        </w:r>
      </w:del>
      <w:ins w:id="1740" w:author="ndhien@cit.udn.vn" w:date="2021-03-24T12:11:00Z">
        <w:del w:id="1741" w:author="This PC" w:date="2025-12-04T21:39:00Z">
          <w:r w:rsidR="00932745" w:rsidRPr="00932745" w:rsidDel="008B7B08">
            <w:rPr>
              <w:bCs/>
            </w:rPr>
            <w:delText>Error! Hyperlink reference not valid.</w:delText>
          </w:r>
        </w:del>
      </w:ins>
      <w:del w:id="1742" w:author="This PC" w:date="2025-12-04T21:39:00Z">
        <w:r w:rsidR="00C84436" w:rsidRPr="00932745" w:rsidDel="008B7B08">
          <w:rPr>
            <w:rStyle w:val="Hyperlink"/>
            <w:noProof/>
            <w:sz w:val="24"/>
            <w:szCs w:val="26"/>
            <w:rPrChange w:id="1743" w:author="ndhien@cit.udn.vn" w:date="2021-03-24T12:12:00Z">
              <w:rPr>
                <w:rStyle w:val="Hyperlink"/>
                <w:noProof/>
              </w:rPr>
            </w:rPrChange>
          </w:rPr>
          <w:delText>1.</w:delText>
        </w:r>
        <w:r w:rsidR="00C84436" w:rsidRPr="00932745" w:rsidDel="008B7B08">
          <w:rPr>
            <w:noProof/>
            <w:rPrChange w:id="1744" w:author="ndhien@cit.udn.vn" w:date="2021-03-24T12:12:00Z">
              <w:rPr>
                <w:noProof/>
              </w:rPr>
            </w:rPrChange>
          </w:rPr>
          <w:tab/>
        </w:r>
        <w:r w:rsidR="00C84436" w:rsidRPr="00932745" w:rsidDel="008B7B08">
          <w:rPr>
            <w:rStyle w:val="Hyperlink"/>
            <w:noProof/>
            <w:sz w:val="24"/>
            <w:szCs w:val="26"/>
            <w:rPrChange w:id="1745" w:author="ndhien@cit.udn.vn" w:date="2021-03-24T12:12:00Z">
              <w:rPr>
                <w:rStyle w:val="Hyperlink"/>
                <w:noProof/>
              </w:rPr>
            </w:rPrChange>
          </w:rPr>
          <w:delText>AAAAA</w:delText>
        </w:r>
        <w:r w:rsidR="00C84436" w:rsidRPr="000F71F3" w:rsidDel="008B7B08">
          <w:rPr>
            <w:webHidden/>
          </w:rPr>
          <w:tab/>
        </w:r>
        <w:r w:rsidR="00C84436" w:rsidRPr="00932745" w:rsidDel="008B7B08">
          <w:rPr>
            <w:noProof/>
            <w:webHidden/>
            <w:rPrChange w:id="1746" w:author="ndhien@cit.udn.vn" w:date="2021-03-24T12:12:00Z">
              <w:rPr>
                <w:noProof/>
                <w:webHidden/>
                <w:sz w:val="24"/>
              </w:rPr>
            </w:rPrChange>
          </w:rPr>
          <w:fldChar w:fldCharType="begin"/>
        </w:r>
        <w:r w:rsidR="00C84436" w:rsidRPr="000F71F3" w:rsidDel="008B7B08">
          <w:rPr>
            <w:webHidden/>
          </w:rPr>
          <w:delInstrText xml:space="preserve"> PAGEREF _Toc57216483 \h </w:delInstrText>
        </w:r>
        <w:r w:rsidR="00C84436" w:rsidRPr="00932745" w:rsidDel="008B7B08">
          <w:rPr>
            <w:noProof/>
            <w:webHidden/>
            <w:rPrChange w:id="1747" w:author="ndhien@cit.udn.vn" w:date="2021-03-24T12:12:00Z">
              <w:rPr>
                <w:iCs/>
                <w:noProof/>
                <w:webHidden/>
              </w:rPr>
            </w:rPrChange>
          </w:rPr>
        </w:r>
        <w:r w:rsidR="00C84436" w:rsidRPr="00932745" w:rsidDel="008B7B08">
          <w:rPr>
            <w:noProof/>
            <w:webHidden/>
            <w:rPrChange w:id="1748" w:author="ndhien@cit.udn.vn" w:date="2021-03-24T12:12:00Z">
              <w:rPr>
                <w:noProof/>
                <w:webHidden/>
                <w:sz w:val="24"/>
              </w:rPr>
            </w:rPrChange>
          </w:rPr>
          <w:fldChar w:fldCharType="separate"/>
        </w:r>
        <w:r w:rsidR="00F83E27" w:rsidRPr="000F71F3" w:rsidDel="008B7B08">
          <w:rPr>
            <w:webHidden/>
          </w:rPr>
          <w:delText>4</w:delText>
        </w:r>
        <w:r w:rsidR="00C84436" w:rsidRPr="00932745" w:rsidDel="008B7B08">
          <w:rPr>
            <w:noProof/>
            <w:webHidden/>
            <w:rPrChange w:id="1749" w:author="ndhien@cit.udn.vn" w:date="2021-03-24T12:12:00Z">
              <w:rPr>
                <w:noProof/>
                <w:webHidden/>
                <w:sz w:val="24"/>
              </w:rPr>
            </w:rPrChange>
          </w:rPr>
          <w:fldChar w:fldCharType="end"/>
        </w:r>
        <w:r w:rsidRPr="00932745" w:rsidDel="008B7B08">
          <w:rPr>
            <w:noProof/>
            <w:rPrChange w:id="1750" w:author="ndhien@cit.udn.vn" w:date="2021-03-24T12:12:00Z">
              <w:rPr>
                <w:noProof/>
                <w:sz w:val="24"/>
              </w:rPr>
            </w:rPrChange>
          </w:rPr>
          <w:fldChar w:fldCharType="end"/>
        </w:r>
      </w:del>
    </w:p>
    <w:p w14:paraId="50EF153E" w14:textId="1E7C14D3" w:rsidR="00C84436" w:rsidRPr="00932745" w:rsidDel="008B7B08" w:rsidRDefault="00A428B6" w:rsidP="00793890">
      <w:pPr>
        <w:pStyle w:val="Heading1"/>
        <w:rPr>
          <w:del w:id="1751" w:author="This PC" w:date="2025-12-04T21:39:00Z"/>
          <w:rPrChange w:id="1752" w:author="ndhien@cit.udn.vn" w:date="2021-03-24T12:12:00Z">
            <w:rPr>
              <w:del w:id="1753" w:author="This PC" w:date="2025-12-04T21:39:00Z"/>
            </w:rPr>
          </w:rPrChange>
        </w:rPr>
        <w:pPrChange w:id="1754" w:author="This PC" w:date="2025-12-04T21:39:00Z">
          <w:pPr>
            <w:pStyle w:val="TOC2"/>
          </w:pPr>
        </w:pPrChange>
      </w:pPr>
      <w:del w:id="1755" w:author="This PC" w:date="2025-12-04T21:39:00Z">
        <w:r w:rsidRPr="00932745" w:rsidDel="008B7B08">
          <w:rPr>
            <w:noProof/>
          </w:rPr>
          <w:fldChar w:fldCharType="begin"/>
        </w:r>
        <w:r w:rsidRPr="000F71F3" w:rsidDel="008B7B08">
          <w:delInstrText xml:space="preserve"> HYPERLINK \l "_Toc57216484" </w:delInstrText>
        </w:r>
        <w:r w:rsidRPr="00932745" w:rsidDel="008B7B08">
          <w:rPr>
            <w:noProof/>
          </w:rPr>
        </w:r>
        <w:r w:rsidRPr="00932745" w:rsidDel="008B7B08">
          <w:rPr>
            <w:noProof/>
            <w:rPrChange w:id="1756" w:author="ndhien@cit.udn.vn" w:date="2021-03-24T12:12:00Z">
              <w:rPr>
                <w:noProof/>
                <w:sz w:val="24"/>
              </w:rPr>
            </w:rPrChange>
          </w:rPr>
          <w:fldChar w:fldCharType="separate"/>
        </w:r>
      </w:del>
      <w:ins w:id="1757" w:author="ndhien@cit.udn.vn" w:date="2021-03-24T12:11:00Z">
        <w:del w:id="1758" w:author="This PC" w:date="2025-12-04T21:39:00Z">
          <w:r w:rsidR="00932745" w:rsidRPr="00932745" w:rsidDel="008B7B08">
            <w:rPr>
              <w:bCs/>
            </w:rPr>
            <w:delText>Error! Hyperlink reference not valid.</w:delText>
          </w:r>
        </w:del>
      </w:ins>
      <w:del w:id="1759" w:author="This PC" w:date="2025-12-04T21:39:00Z">
        <w:r w:rsidR="00C84436" w:rsidRPr="00932745" w:rsidDel="008B7B08">
          <w:rPr>
            <w:rStyle w:val="Hyperlink"/>
            <w:noProof/>
            <w:sz w:val="24"/>
            <w:szCs w:val="26"/>
            <w:rPrChange w:id="1760" w:author="ndhien@cit.udn.vn" w:date="2021-03-24T12:12:00Z">
              <w:rPr>
                <w:rStyle w:val="Hyperlink"/>
                <w:noProof/>
              </w:rPr>
            </w:rPrChange>
          </w:rPr>
          <w:delText>2.</w:delText>
        </w:r>
        <w:r w:rsidR="00C84436" w:rsidRPr="00932745" w:rsidDel="008B7B08">
          <w:rPr>
            <w:noProof/>
            <w:rPrChange w:id="1761" w:author="ndhien@cit.udn.vn" w:date="2021-03-24T12:12:00Z">
              <w:rPr>
                <w:noProof/>
              </w:rPr>
            </w:rPrChange>
          </w:rPr>
          <w:tab/>
        </w:r>
        <w:r w:rsidR="00C84436" w:rsidRPr="00932745" w:rsidDel="008B7B08">
          <w:rPr>
            <w:rStyle w:val="Hyperlink"/>
            <w:noProof/>
            <w:sz w:val="24"/>
            <w:szCs w:val="26"/>
            <w:rPrChange w:id="1762" w:author="ndhien@cit.udn.vn" w:date="2021-03-24T12:12:00Z">
              <w:rPr>
                <w:rStyle w:val="Hyperlink"/>
                <w:noProof/>
              </w:rPr>
            </w:rPrChange>
          </w:rPr>
          <w:delText>BBBBBBB</w:delText>
        </w:r>
        <w:r w:rsidR="00C84436" w:rsidRPr="000F71F3" w:rsidDel="008B7B08">
          <w:rPr>
            <w:webHidden/>
          </w:rPr>
          <w:tab/>
        </w:r>
        <w:r w:rsidR="00C84436" w:rsidRPr="00932745" w:rsidDel="008B7B08">
          <w:rPr>
            <w:noProof/>
            <w:webHidden/>
            <w:rPrChange w:id="1763" w:author="ndhien@cit.udn.vn" w:date="2021-03-24T12:12:00Z">
              <w:rPr>
                <w:noProof/>
                <w:webHidden/>
                <w:sz w:val="24"/>
              </w:rPr>
            </w:rPrChange>
          </w:rPr>
          <w:fldChar w:fldCharType="begin"/>
        </w:r>
        <w:r w:rsidR="00C84436" w:rsidRPr="000F71F3" w:rsidDel="008B7B08">
          <w:rPr>
            <w:webHidden/>
          </w:rPr>
          <w:delInstrText xml:space="preserve"> PAGEREF _Toc57216484 \h </w:delInstrText>
        </w:r>
        <w:r w:rsidR="00C84436" w:rsidRPr="00932745" w:rsidDel="008B7B08">
          <w:rPr>
            <w:noProof/>
            <w:webHidden/>
            <w:rPrChange w:id="1764" w:author="ndhien@cit.udn.vn" w:date="2021-03-24T12:12:00Z">
              <w:rPr>
                <w:iCs/>
                <w:noProof/>
                <w:webHidden/>
              </w:rPr>
            </w:rPrChange>
          </w:rPr>
        </w:r>
        <w:r w:rsidR="00C84436" w:rsidRPr="00932745" w:rsidDel="008B7B08">
          <w:rPr>
            <w:noProof/>
            <w:webHidden/>
            <w:rPrChange w:id="1765" w:author="ndhien@cit.udn.vn" w:date="2021-03-24T12:12:00Z">
              <w:rPr>
                <w:noProof/>
                <w:webHidden/>
                <w:sz w:val="24"/>
              </w:rPr>
            </w:rPrChange>
          </w:rPr>
          <w:fldChar w:fldCharType="separate"/>
        </w:r>
        <w:r w:rsidR="00F83E27" w:rsidRPr="000F71F3" w:rsidDel="008B7B08">
          <w:rPr>
            <w:webHidden/>
          </w:rPr>
          <w:delText>4</w:delText>
        </w:r>
        <w:r w:rsidR="00C84436" w:rsidRPr="00932745" w:rsidDel="008B7B08">
          <w:rPr>
            <w:noProof/>
            <w:webHidden/>
            <w:rPrChange w:id="1766" w:author="ndhien@cit.udn.vn" w:date="2021-03-24T12:12:00Z">
              <w:rPr>
                <w:noProof/>
                <w:webHidden/>
                <w:sz w:val="24"/>
              </w:rPr>
            </w:rPrChange>
          </w:rPr>
          <w:fldChar w:fldCharType="end"/>
        </w:r>
        <w:r w:rsidRPr="00932745" w:rsidDel="008B7B08">
          <w:rPr>
            <w:noProof/>
            <w:rPrChange w:id="1767" w:author="ndhien@cit.udn.vn" w:date="2021-03-24T12:12:00Z">
              <w:rPr>
                <w:noProof/>
                <w:sz w:val="24"/>
              </w:rPr>
            </w:rPrChange>
          </w:rPr>
          <w:fldChar w:fldCharType="end"/>
        </w:r>
      </w:del>
    </w:p>
    <w:p w14:paraId="7F0EC2D0" w14:textId="0D0902AB" w:rsidR="00C84436" w:rsidRPr="00932745" w:rsidDel="008B7B08" w:rsidRDefault="00A428B6" w:rsidP="00793890">
      <w:pPr>
        <w:pStyle w:val="Heading1"/>
        <w:rPr>
          <w:del w:id="1768" w:author="This PC" w:date="2025-12-04T21:39:00Z"/>
          <w:rPrChange w:id="1769" w:author="ndhien@cit.udn.vn" w:date="2021-03-24T12:12:00Z">
            <w:rPr>
              <w:del w:id="1770" w:author="This PC" w:date="2025-12-04T21:39:00Z"/>
            </w:rPr>
          </w:rPrChange>
        </w:rPr>
        <w:pPrChange w:id="1771" w:author="This PC" w:date="2025-12-04T21:39:00Z">
          <w:pPr>
            <w:pStyle w:val="TOC2"/>
          </w:pPr>
        </w:pPrChange>
      </w:pPr>
      <w:del w:id="1772" w:author="This PC" w:date="2025-12-04T21:39:00Z">
        <w:r w:rsidRPr="00932745" w:rsidDel="008B7B08">
          <w:rPr>
            <w:noProof/>
          </w:rPr>
          <w:fldChar w:fldCharType="begin"/>
        </w:r>
        <w:r w:rsidRPr="000F71F3" w:rsidDel="008B7B08">
          <w:delInstrText xml:space="preserve"> HYPERLINK \l "_Toc57216485" </w:delInstrText>
        </w:r>
        <w:r w:rsidRPr="00932745" w:rsidDel="008B7B08">
          <w:rPr>
            <w:noProof/>
          </w:rPr>
        </w:r>
        <w:r w:rsidRPr="00932745" w:rsidDel="008B7B08">
          <w:rPr>
            <w:noProof/>
            <w:rPrChange w:id="1773" w:author="ndhien@cit.udn.vn" w:date="2021-03-24T12:12:00Z">
              <w:rPr>
                <w:noProof/>
                <w:sz w:val="24"/>
              </w:rPr>
            </w:rPrChange>
          </w:rPr>
          <w:fldChar w:fldCharType="separate"/>
        </w:r>
      </w:del>
      <w:ins w:id="1774" w:author="ndhien@cit.udn.vn" w:date="2021-03-24T12:11:00Z">
        <w:del w:id="1775" w:author="This PC" w:date="2025-12-04T21:39:00Z">
          <w:r w:rsidR="00932745" w:rsidRPr="00932745" w:rsidDel="008B7B08">
            <w:rPr>
              <w:bCs/>
            </w:rPr>
            <w:delText>Error! Hyperlink reference not valid.</w:delText>
          </w:r>
        </w:del>
      </w:ins>
      <w:del w:id="1776" w:author="This PC" w:date="2025-12-04T21:39:00Z">
        <w:r w:rsidR="00C84436" w:rsidRPr="00932745" w:rsidDel="008B7B08">
          <w:rPr>
            <w:rStyle w:val="Hyperlink"/>
            <w:noProof/>
            <w:sz w:val="24"/>
            <w:szCs w:val="26"/>
            <w:rPrChange w:id="1777" w:author="ndhien@cit.udn.vn" w:date="2021-03-24T12:12:00Z">
              <w:rPr>
                <w:rStyle w:val="Hyperlink"/>
                <w:noProof/>
              </w:rPr>
            </w:rPrChange>
          </w:rPr>
          <w:delText>3.</w:delText>
        </w:r>
        <w:r w:rsidR="00C84436" w:rsidRPr="00932745" w:rsidDel="008B7B08">
          <w:rPr>
            <w:noProof/>
            <w:rPrChange w:id="1778" w:author="ndhien@cit.udn.vn" w:date="2021-03-24T12:12:00Z">
              <w:rPr>
                <w:noProof/>
              </w:rPr>
            </w:rPrChange>
          </w:rPr>
          <w:tab/>
        </w:r>
        <w:r w:rsidR="00C84436" w:rsidRPr="00932745" w:rsidDel="008B7B08">
          <w:rPr>
            <w:rStyle w:val="Hyperlink"/>
            <w:noProof/>
            <w:sz w:val="24"/>
            <w:szCs w:val="26"/>
            <w:rPrChange w:id="1779" w:author="ndhien@cit.udn.vn" w:date="2021-03-24T12:12:00Z">
              <w:rPr>
                <w:rStyle w:val="Hyperlink"/>
                <w:noProof/>
              </w:rPr>
            </w:rPrChange>
          </w:rPr>
          <w:delText>Kết chương 3</w:delText>
        </w:r>
        <w:r w:rsidR="00C84436" w:rsidRPr="000F71F3" w:rsidDel="008B7B08">
          <w:rPr>
            <w:webHidden/>
          </w:rPr>
          <w:tab/>
        </w:r>
        <w:r w:rsidR="00C84436" w:rsidRPr="00932745" w:rsidDel="008B7B08">
          <w:rPr>
            <w:noProof/>
            <w:webHidden/>
            <w:rPrChange w:id="1780" w:author="ndhien@cit.udn.vn" w:date="2021-03-24T12:12:00Z">
              <w:rPr>
                <w:noProof/>
                <w:webHidden/>
                <w:sz w:val="24"/>
              </w:rPr>
            </w:rPrChange>
          </w:rPr>
          <w:fldChar w:fldCharType="begin"/>
        </w:r>
        <w:r w:rsidR="00C84436" w:rsidRPr="000F71F3" w:rsidDel="008B7B08">
          <w:rPr>
            <w:webHidden/>
          </w:rPr>
          <w:delInstrText xml:space="preserve"> PAGEREF _Toc57216485 \h </w:delInstrText>
        </w:r>
        <w:r w:rsidR="00C84436" w:rsidRPr="00932745" w:rsidDel="008B7B08">
          <w:rPr>
            <w:noProof/>
            <w:webHidden/>
            <w:rPrChange w:id="1781" w:author="ndhien@cit.udn.vn" w:date="2021-03-24T12:12:00Z">
              <w:rPr>
                <w:iCs/>
                <w:noProof/>
                <w:webHidden/>
              </w:rPr>
            </w:rPrChange>
          </w:rPr>
        </w:r>
        <w:r w:rsidR="00C84436" w:rsidRPr="00932745" w:rsidDel="008B7B08">
          <w:rPr>
            <w:noProof/>
            <w:webHidden/>
            <w:rPrChange w:id="1782" w:author="ndhien@cit.udn.vn" w:date="2021-03-24T12:12:00Z">
              <w:rPr>
                <w:noProof/>
                <w:webHidden/>
                <w:sz w:val="24"/>
              </w:rPr>
            </w:rPrChange>
          </w:rPr>
          <w:fldChar w:fldCharType="separate"/>
        </w:r>
        <w:r w:rsidR="00F83E27" w:rsidRPr="000F71F3" w:rsidDel="008B7B08">
          <w:rPr>
            <w:webHidden/>
          </w:rPr>
          <w:delText>4</w:delText>
        </w:r>
        <w:r w:rsidR="00C84436" w:rsidRPr="00932745" w:rsidDel="008B7B08">
          <w:rPr>
            <w:noProof/>
            <w:webHidden/>
            <w:rPrChange w:id="1783" w:author="ndhien@cit.udn.vn" w:date="2021-03-24T12:12:00Z">
              <w:rPr>
                <w:noProof/>
                <w:webHidden/>
                <w:sz w:val="24"/>
              </w:rPr>
            </w:rPrChange>
          </w:rPr>
          <w:fldChar w:fldCharType="end"/>
        </w:r>
        <w:r w:rsidRPr="00932745" w:rsidDel="008B7B08">
          <w:rPr>
            <w:noProof/>
            <w:rPrChange w:id="1784" w:author="ndhien@cit.udn.vn" w:date="2021-03-24T12:12:00Z">
              <w:rPr>
                <w:noProof/>
                <w:sz w:val="24"/>
              </w:rPr>
            </w:rPrChange>
          </w:rPr>
          <w:fldChar w:fldCharType="end"/>
        </w:r>
      </w:del>
    </w:p>
    <w:p w14:paraId="745496DA" w14:textId="38381E20" w:rsidR="00C84436" w:rsidRPr="00932745" w:rsidDel="008B7B08" w:rsidRDefault="00A428B6" w:rsidP="00793890">
      <w:pPr>
        <w:pStyle w:val="Heading1"/>
        <w:rPr>
          <w:del w:id="1785" w:author="This PC" w:date="2025-12-04T21:39:00Z"/>
          <w:rPrChange w:id="1786" w:author="ndhien@cit.udn.vn" w:date="2021-03-24T12:12:00Z">
            <w:rPr>
              <w:del w:id="1787" w:author="This PC" w:date="2025-12-04T21:39:00Z"/>
              <w:b w:val="0"/>
              <w:sz w:val="18"/>
              <w:szCs w:val="22"/>
            </w:rPr>
          </w:rPrChange>
        </w:rPr>
      </w:pPr>
      <w:del w:id="1788" w:author="This PC" w:date="2025-12-04T21:39:00Z">
        <w:r w:rsidRPr="00932745" w:rsidDel="008B7B08">
          <w:rPr>
            <w:noProof/>
          </w:rPr>
          <w:fldChar w:fldCharType="begin"/>
        </w:r>
        <w:r w:rsidRPr="00932745" w:rsidDel="008B7B08">
          <w:delInstrText xml:space="preserve"> HYPERLINK \l "_Toc57216486" </w:delInstrText>
        </w:r>
        <w:r w:rsidRPr="00932745" w:rsidDel="008B7B08">
          <w:rPr>
            <w:noProof/>
          </w:rPr>
        </w:r>
        <w:r w:rsidRPr="00932745" w:rsidDel="008B7B08">
          <w:rPr>
            <w:noProof/>
            <w:rPrChange w:id="1789" w:author="ndhien@cit.udn.vn" w:date="2021-03-24T12:12:00Z">
              <w:rPr>
                <w:noProof/>
                <w:sz w:val="24"/>
                <w:szCs w:val="26"/>
              </w:rPr>
            </w:rPrChange>
          </w:rPr>
          <w:fldChar w:fldCharType="separate"/>
        </w:r>
      </w:del>
      <w:ins w:id="1790" w:author="ndhien@cit.udn.vn" w:date="2021-03-24T12:11:00Z">
        <w:del w:id="1791" w:author="This PC" w:date="2025-12-04T21:39:00Z">
          <w:r w:rsidR="00932745" w:rsidRPr="00932745" w:rsidDel="008B7B08">
            <w:rPr>
              <w:bCs/>
            </w:rPr>
            <w:delText>Error! Hyperlink reference not valid.</w:delText>
          </w:r>
        </w:del>
      </w:ins>
      <w:del w:id="1792" w:author="This PC" w:date="2025-12-04T21:39:00Z">
        <w:r w:rsidR="00C84436" w:rsidRPr="00932745" w:rsidDel="008B7B08">
          <w:rPr>
            <w:rStyle w:val="Hyperlink"/>
            <w:noProof/>
            <w:sz w:val="24"/>
            <w:rPrChange w:id="1793" w:author="ndhien@cit.udn.vn" w:date="2021-03-24T12:12:00Z">
              <w:rPr>
                <w:rStyle w:val="Hyperlink"/>
                <w:noProof/>
                <w:szCs w:val="26"/>
              </w:rPr>
            </w:rPrChange>
          </w:rPr>
          <w:delText>KẾT LUẬN</w:delText>
        </w:r>
        <w:r w:rsidR="00C84436" w:rsidRPr="00932745" w:rsidDel="008B7B08">
          <w:rPr>
            <w:webHidden/>
          </w:rPr>
          <w:tab/>
        </w:r>
        <w:r w:rsidR="00C84436" w:rsidRPr="00932745" w:rsidDel="008B7B08">
          <w:rPr>
            <w:noProof/>
            <w:webHidden/>
            <w:rPrChange w:id="1794" w:author="ndhien@cit.udn.vn" w:date="2021-03-24T12:12:00Z">
              <w:rPr>
                <w:noProof/>
                <w:webHidden/>
                <w:sz w:val="24"/>
                <w:szCs w:val="26"/>
              </w:rPr>
            </w:rPrChange>
          </w:rPr>
          <w:fldChar w:fldCharType="begin"/>
        </w:r>
        <w:r w:rsidR="00C84436" w:rsidRPr="00932745" w:rsidDel="008B7B08">
          <w:rPr>
            <w:webHidden/>
          </w:rPr>
          <w:delInstrText xml:space="preserve"> PAGEREF _Toc57216486 \h </w:delInstrText>
        </w:r>
        <w:r w:rsidR="00C84436" w:rsidRPr="00932745" w:rsidDel="008B7B08">
          <w:rPr>
            <w:noProof/>
            <w:webHidden/>
            <w:rPrChange w:id="1795" w:author="ndhien@cit.udn.vn" w:date="2021-03-24T12:12:00Z">
              <w:rPr>
                <w:noProof/>
                <w:webHidden/>
              </w:rPr>
            </w:rPrChange>
          </w:rPr>
        </w:r>
        <w:r w:rsidR="00C84436" w:rsidRPr="00932745" w:rsidDel="008B7B08">
          <w:rPr>
            <w:noProof/>
            <w:webHidden/>
            <w:rPrChange w:id="1796" w:author="ndhien@cit.udn.vn" w:date="2021-03-24T12:12:00Z">
              <w:rPr>
                <w:noProof/>
                <w:webHidden/>
                <w:sz w:val="24"/>
                <w:szCs w:val="26"/>
              </w:rPr>
            </w:rPrChange>
          </w:rPr>
          <w:fldChar w:fldCharType="separate"/>
        </w:r>
        <w:r w:rsidR="00F83E27" w:rsidRPr="00932745" w:rsidDel="008B7B08">
          <w:rPr>
            <w:webHidden/>
          </w:rPr>
          <w:delText>5</w:delText>
        </w:r>
        <w:r w:rsidR="00C84436" w:rsidRPr="00932745" w:rsidDel="008B7B08">
          <w:rPr>
            <w:noProof/>
            <w:webHidden/>
            <w:rPrChange w:id="1797" w:author="ndhien@cit.udn.vn" w:date="2021-03-24T12:12:00Z">
              <w:rPr>
                <w:noProof/>
                <w:webHidden/>
                <w:sz w:val="24"/>
                <w:szCs w:val="26"/>
              </w:rPr>
            </w:rPrChange>
          </w:rPr>
          <w:fldChar w:fldCharType="end"/>
        </w:r>
        <w:r w:rsidRPr="00932745" w:rsidDel="008B7B08">
          <w:rPr>
            <w:noProof/>
            <w:rPrChange w:id="1798" w:author="ndhien@cit.udn.vn" w:date="2021-03-24T12:12:00Z">
              <w:rPr>
                <w:noProof/>
                <w:sz w:val="24"/>
                <w:szCs w:val="26"/>
              </w:rPr>
            </w:rPrChange>
          </w:rPr>
          <w:fldChar w:fldCharType="end"/>
        </w:r>
      </w:del>
    </w:p>
    <w:p w14:paraId="6C2C1B9C" w14:textId="07219B50" w:rsidR="00C84436" w:rsidRPr="00932745" w:rsidDel="008B7B08" w:rsidRDefault="00A428B6" w:rsidP="00793890">
      <w:pPr>
        <w:pStyle w:val="Heading1"/>
        <w:rPr>
          <w:del w:id="1799" w:author="This PC" w:date="2025-12-04T21:39:00Z"/>
          <w:rPrChange w:id="1800" w:author="ndhien@cit.udn.vn" w:date="2021-03-24T12:12:00Z">
            <w:rPr>
              <w:del w:id="1801" w:author="This PC" w:date="2025-12-04T21:39:00Z"/>
            </w:rPr>
          </w:rPrChange>
        </w:rPr>
        <w:pPrChange w:id="1802" w:author="This PC" w:date="2025-12-04T21:39:00Z">
          <w:pPr>
            <w:pStyle w:val="TOC2"/>
          </w:pPr>
        </w:pPrChange>
      </w:pPr>
      <w:del w:id="1803" w:author="This PC" w:date="2025-12-04T21:39:00Z">
        <w:r w:rsidRPr="00932745" w:rsidDel="008B7B08">
          <w:rPr>
            <w:noProof/>
          </w:rPr>
          <w:fldChar w:fldCharType="begin"/>
        </w:r>
        <w:r w:rsidRPr="000F71F3" w:rsidDel="008B7B08">
          <w:delInstrText xml:space="preserve"> HYPERLINK \l "_Toc57216487" </w:delInstrText>
        </w:r>
        <w:r w:rsidRPr="00932745" w:rsidDel="008B7B08">
          <w:rPr>
            <w:noProof/>
          </w:rPr>
        </w:r>
        <w:r w:rsidRPr="00932745" w:rsidDel="008B7B08">
          <w:rPr>
            <w:noProof/>
            <w:rPrChange w:id="1804" w:author="ndhien@cit.udn.vn" w:date="2021-03-24T12:12:00Z">
              <w:rPr>
                <w:noProof/>
                <w:sz w:val="24"/>
              </w:rPr>
            </w:rPrChange>
          </w:rPr>
          <w:fldChar w:fldCharType="separate"/>
        </w:r>
      </w:del>
      <w:ins w:id="1805" w:author="ndhien@cit.udn.vn" w:date="2021-03-24T12:11:00Z">
        <w:del w:id="1806" w:author="This PC" w:date="2025-12-04T21:39:00Z">
          <w:r w:rsidR="00932745" w:rsidRPr="00932745" w:rsidDel="008B7B08">
            <w:rPr>
              <w:bCs/>
            </w:rPr>
            <w:delText>Error! Hyperlink reference not valid.</w:delText>
          </w:r>
        </w:del>
      </w:ins>
      <w:del w:id="1807" w:author="This PC" w:date="2025-12-04T21:39:00Z">
        <w:r w:rsidR="00C84436" w:rsidRPr="00932745" w:rsidDel="008B7B08">
          <w:rPr>
            <w:rStyle w:val="Hyperlink"/>
            <w:noProof/>
            <w:sz w:val="24"/>
            <w:szCs w:val="26"/>
            <w:rPrChange w:id="1808" w:author="ndhien@cit.udn.vn" w:date="2021-03-24T12:12:00Z">
              <w:rPr>
                <w:rStyle w:val="Hyperlink"/>
                <w:noProof/>
              </w:rPr>
            </w:rPrChange>
          </w:rPr>
          <w:delText>1.</w:delText>
        </w:r>
        <w:r w:rsidR="00C84436" w:rsidRPr="00932745" w:rsidDel="008B7B08">
          <w:rPr>
            <w:noProof/>
            <w:rPrChange w:id="1809" w:author="ndhien@cit.udn.vn" w:date="2021-03-24T12:12:00Z">
              <w:rPr>
                <w:noProof/>
              </w:rPr>
            </w:rPrChange>
          </w:rPr>
          <w:tab/>
        </w:r>
        <w:r w:rsidR="00C84436" w:rsidRPr="00932745" w:rsidDel="008B7B08">
          <w:rPr>
            <w:rStyle w:val="Hyperlink"/>
            <w:noProof/>
            <w:sz w:val="24"/>
            <w:szCs w:val="26"/>
            <w:rPrChange w:id="1810" w:author="ndhien@cit.udn.vn" w:date="2021-03-24T12:12:00Z">
              <w:rPr>
                <w:rStyle w:val="Hyperlink"/>
                <w:noProof/>
              </w:rPr>
            </w:rPrChange>
          </w:rPr>
          <w:delText>Kết quả đạt được</w:delText>
        </w:r>
        <w:r w:rsidR="00C84436" w:rsidRPr="000F71F3" w:rsidDel="008B7B08">
          <w:rPr>
            <w:webHidden/>
          </w:rPr>
          <w:tab/>
        </w:r>
        <w:r w:rsidR="00C84436" w:rsidRPr="00932745" w:rsidDel="008B7B08">
          <w:rPr>
            <w:noProof/>
            <w:webHidden/>
            <w:rPrChange w:id="1811" w:author="ndhien@cit.udn.vn" w:date="2021-03-24T12:12:00Z">
              <w:rPr>
                <w:noProof/>
                <w:webHidden/>
                <w:sz w:val="24"/>
              </w:rPr>
            </w:rPrChange>
          </w:rPr>
          <w:fldChar w:fldCharType="begin"/>
        </w:r>
        <w:r w:rsidR="00C84436" w:rsidRPr="000F71F3" w:rsidDel="008B7B08">
          <w:rPr>
            <w:webHidden/>
          </w:rPr>
          <w:delInstrText xml:space="preserve"> PAGEREF _Toc57216487 \h </w:delInstrText>
        </w:r>
        <w:r w:rsidR="00C84436" w:rsidRPr="00932745" w:rsidDel="008B7B08">
          <w:rPr>
            <w:noProof/>
            <w:webHidden/>
            <w:rPrChange w:id="1812" w:author="ndhien@cit.udn.vn" w:date="2021-03-24T12:12:00Z">
              <w:rPr>
                <w:iCs/>
                <w:noProof/>
                <w:webHidden/>
              </w:rPr>
            </w:rPrChange>
          </w:rPr>
        </w:r>
        <w:r w:rsidR="00C84436" w:rsidRPr="00932745" w:rsidDel="008B7B08">
          <w:rPr>
            <w:noProof/>
            <w:webHidden/>
            <w:rPrChange w:id="1813" w:author="ndhien@cit.udn.vn" w:date="2021-03-24T12:12:00Z">
              <w:rPr>
                <w:noProof/>
                <w:webHidden/>
                <w:sz w:val="24"/>
              </w:rPr>
            </w:rPrChange>
          </w:rPr>
          <w:fldChar w:fldCharType="separate"/>
        </w:r>
        <w:r w:rsidR="00F83E27" w:rsidRPr="000F71F3" w:rsidDel="008B7B08">
          <w:rPr>
            <w:webHidden/>
          </w:rPr>
          <w:delText>5</w:delText>
        </w:r>
        <w:r w:rsidR="00C84436" w:rsidRPr="00932745" w:rsidDel="008B7B08">
          <w:rPr>
            <w:noProof/>
            <w:webHidden/>
            <w:rPrChange w:id="1814" w:author="ndhien@cit.udn.vn" w:date="2021-03-24T12:12:00Z">
              <w:rPr>
                <w:noProof/>
                <w:webHidden/>
                <w:sz w:val="24"/>
              </w:rPr>
            </w:rPrChange>
          </w:rPr>
          <w:fldChar w:fldCharType="end"/>
        </w:r>
        <w:r w:rsidRPr="00932745" w:rsidDel="008B7B08">
          <w:rPr>
            <w:noProof/>
            <w:rPrChange w:id="1815" w:author="ndhien@cit.udn.vn" w:date="2021-03-24T12:12:00Z">
              <w:rPr>
                <w:noProof/>
                <w:sz w:val="24"/>
              </w:rPr>
            </w:rPrChange>
          </w:rPr>
          <w:fldChar w:fldCharType="end"/>
        </w:r>
      </w:del>
    </w:p>
    <w:p w14:paraId="732C1798" w14:textId="5E244014" w:rsidR="00C84436" w:rsidRPr="00932745" w:rsidDel="008B7B08" w:rsidRDefault="00A428B6" w:rsidP="00793890">
      <w:pPr>
        <w:pStyle w:val="Heading1"/>
        <w:rPr>
          <w:del w:id="1816" w:author="This PC" w:date="2025-12-04T21:39:00Z"/>
          <w:rPrChange w:id="1817" w:author="ndhien@cit.udn.vn" w:date="2021-03-24T12:12:00Z">
            <w:rPr>
              <w:del w:id="1818" w:author="This PC" w:date="2025-12-04T21:39:00Z"/>
            </w:rPr>
          </w:rPrChange>
        </w:rPr>
        <w:pPrChange w:id="1819" w:author="This PC" w:date="2025-12-04T21:39:00Z">
          <w:pPr>
            <w:pStyle w:val="TOC2"/>
          </w:pPr>
        </w:pPrChange>
      </w:pPr>
      <w:del w:id="1820" w:author="This PC" w:date="2025-12-04T21:39:00Z">
        <w:r w:rsidRPr="00932745" w:rsidDel="008B7B08">
          <w:rPr>
            <w:noProof/>
          </w:rPr>
          <w:fldChar w:fldCharType="begin"/>
        </w:r>
        <w:r w:rsidRPr="000F71F3" w:rsidDel="008B7B08">
          <w:delInstrText xml:space="preserve"> HYPERLINK \l "_Toc57216488" </w:delInstrText>
        </w:r>
        <w:r w:rsidRPr="00932745" w:rsidDel="008B7B08">
          <w:rPr>
            <w:noProof/>
          </w:rPr>
        </w:r>
        <w:r w:rsidRPr="00932745" w:rsidDel="008B7B08">
          <w:rPr>
            <w:noProof/>
            <w:rPrChange w:id="1821" w:author="ndhien@cit.udn.vn" w:date="2021-03-24T12:12:00Z">
              <w:rPr>
                <w:noProof/>
                <w:sz w:val="24"/>
              </w:rPr>
            </w:rPrChange>
          </w:rPr>
          <w:fldChar w:fldCharType="separate"/>
        </w:r>
      </w:del>
      <w:ins w:id="1822" w:author="ndhien@cit.udn.vn" w:date="2021-03-24T12:11:00Z">
        <w:del w:id="1823" w:author="This PC" w:date="2025-12-04T21:39:00Z">
          <w:r w:rsidR="00932745" w:rsidRPr="00932745" w:rsidDel="008B7B08">
            <w:rPr>
              <w:bCs/>
            </w:rPr>
            <w:delText>Error! Hyperlink reference not valid.</w:delText>
          </w:r>
        </w:del>
      </w:ins>
      <w:del w:id="1824" w:author="This PC" w:date="2025-12-04T21:39:00Z">
        <w:r w:rsidR="00C84436" w:rsidRPr="00932745" w:rsidDel="008B7B08">
          <w:rPr>
            <w:rStyle w:val="Hyperlink"/>
            <w:noProof/>
            <w:sz w:val="24"/>
            <w:szCs w:val="26"/>
            <w:rPrChange w:id="1825" w:author="ndhien@cit.udn.vn" w:date="2021-03-24T12:12:00Z">
              <w:rPr>
                <w:rStyle w:val="Hyperlink"/>
                <w:noProof/>
              </w:rPr>
            </w:rPrChange>
          </w:rPr>
          <w:delText>2.</w:delText>
        </w:r>
        <w:r w:rsidR="00C84436" w:rsidRPr="00932745" w:rsidDel="008B7B08">
          <w:rPr>
            <w:noProof/>
            <w:rPrChange w:id="1826" w:author="ndhien@cit.udn.vn" w:date="2021-03-24T12:12:00Z">
              <w:rPr>
                <w:noProof/>
              </w:rPr>
            </w:rPrChange>
          </w:rPr>
          <w:tab/>
        </w:r>
        <w:r w:rsidR="00C84436" w:rsidRPr="00932745" w:rsidDel="008B7B08">
          <w:rPr>
            <w:rStyle w:val="Hyperlink"/>
            <w:noProof/>
            <w:sz w:val="24"/>
            <w:szCs w:val="26"/>
            <w:rPrChange w:id="1827" w:author="ndhien@cit.udn.vn" w:date="2021-03-24T12:12:00Z">
              <w:rPr>
                <w:rStyle w:val="Hyperlink"/>
                <w:noProof/>
              </w:rPr>
            </w:rPrChange>
          </w:rPr>
          <w:delText>Hướng nghiên cứu</w:delText>
        </w:r>
        <w:r w:rsidR="00C84436" w:rsidRPr="000F71F3" w:rsidDel="008B7B08">
          <w:rPr>
            <w:webHidden/>
          </w:rPr>
          <w:tab/>
        </w:r>
        <w:r w:rsidR="00C84436" w:rsidRPr="00932745" w:rsidDel="008B7B08">
          <w:rPr>
            <w:noProof/>
            <w:webHidden/>
            <w:rPrChange w:id="1828" w:author="ndhien@cit.udn.vn" w:date="2021-03-24T12:12:00Z">
              <w:rPr>
                <w:noProof/>
                <w:webHidden/>
                <w:sz w:val="24"/>
              </w:rPr>
            </w:rPrChange>
          </w:rPr>
          <w:fldChar w:fldCharType="begin"/>
        </w:r>
        <w:r w:rsidR="00C84436" w:rsidRPr="000F71F3" w:rsidDel="008B7B08">
          <w:rPr>
            <w:webHidden/>
          </w:rPr>
          <w:delInstrText xml:space="preserve"> PAGEREF _Toc57216488 \h </w:delInstrText>
        </w:r>
        <w:r w:rsidR="00C84436" w:rsidRPr="00932745" w:rsidDel="008B7B08">
          <w:rPr>
            <w:noProof/>
            <w:webHidden/>
            <w:rPrChange w:id="1829" w:author="ndhien@cit.udn.vn" w:date="2021-03-24T12:12:00Z">
              <w:rPr>
                <w:iCs/>
                <w:noProof/>
                <w:webHidden/>
              </w:rPr>
            </w:rPrChange>
          </w:rPr>
        </w:r>
        <w:r w:rsidR="00C84436" w:rsidRPr="00932745" w:rsidDel="008B7B08">
          <w:rPr>
            <w:noProof/>
            <w:webHidden/>
            <w:rPrChange w:id="1830" w:author="ndhien@cit.udn.vn" w:date="2021-03-24T12:12:00Z">
              <w:rPr>
                <w:noProof/>
                <w:webHidden/>
                <w:sz w:val="24"/>
              </w:rPr>
            </w:rPrChange>
          </w:rPr>
          <w:fldChar w:fldCharType="separate"/>
        </w:r>
        <w:r w:rsidR="00F83E27" w:rsidRPr="000F71F3" w:rsidDel="008B7B08">
          <w:rPr>
            <w:webHidden/>
          </w:rPr>
          <w:delText>5</w:delText>
        </w:r>
        <w:r w:rsidR="00C84436" w:rsidRPr="00932745" w:rsidDel="008B7B08">
          <w:rPr>
            <w:noProof/>
            <w:webHidden/>
            <w:rPrChange w:id="1831" w:author="ndhien@cit.udn.vn" w:date="2021-03-24T12:12:00Z">
              <w:rPr>
                <w:noProof/>
                <w:webHidden/>
                <w:sz w:val="24"/>
              </w:rPr>
            </w:rPrChange>
          </w:rPr>
          <w:fldChar w:fldCharType="end"/>
        </w:r>
        <w:r w:rsidRPr="00932745" w:rsidDel="008B7B08">
          <w:rPr>
            <w:noProof/>
            <w:rPrChange w:id="1832" w:author="ndhien@cit.udn.vn" w:date="2021-03-24T12:12:00Z">
              <w:rPr>
                <w:noProof/>
                <w:sz w:val="24"/>
              </w:rPr>
            </w:rPrChange>
          </w:rPr>
          <w:fldChar w:fldCharType="end"/>
        </w:r>
      </w:del>
    </w:p>
    <w:p w14:paraId="7D922005" w14:textId="670767CA" w:rsidR="00C84436" w:rsidRPr="00932745" w:rsidDel="008B7B08" w:rsidRDefault="00A428B6" w:rsidP="00793890">
      <w:pPr>
        <w:pStyle w:val="Heading1"/>
        <w:rPr>
          <w:del w:id="1833" w:author="This PC" w:date="2025-12-04T21:39:00Z"/>
          <w:rPrChange w:id="1834" w:author="ndhien@cit.udn.vn" w:date="2021-03-24T12:12:00Z">
            <w:rPr>
              <w:del w:id="1835" w:author="This PC" w:date="2025-12-04T21:39:00Z"/>
              <w:b w:val="0"/>
              <w:sz w:val="18"/>
              <w:szCs w:val="22"/>
            </w:rPr>
          </w:rPrChange>
        </w:rPr>
      </w:pPr>
      <w:del w:id="1836" w:author="This PC" w:date="2025-12-04T21:39:00Z">
        <w:r w:rsidRPr="00932745" w:rsidDel="008B7B08">
          <w:rPr>
            <w:noProof/>
          </w:rPr>
          <w:fldChar w:fldCharType="begin"/>
        </w:r>
        <w:r w:rsidRPr="00932745" w:rsidDel="008B7B08">
          <w:delInstrText xml:space="preserve"> HYPERLINK \l "_Toc57216490" </w:delInstrText>
        </w:r>
        <w:r w:rsidRPr="00932745" w:rsidDel="008B7B08">
          <w:rPr>
            <w:noProof/>
          </w:rPr>
        </w:r>
        <w:r w:rsidRPr="00932745" w:rsidDel="008B7B08">
          <w:rPr>
            <w:noProof/>
            <w:rPrChange w:id="1837" w:author="ndhien@cit.udn.vn" w:date="2021-03-24T12:12:00Z">
              <w:rPr>
                <w:noProof/>
                <w:sz w:val="24"/>
                <w:szCs w:val="26"/>
              </w:rPr>
            </w:rPrChange>
          </w:rPr>
          <w:fldChar w:fldCharType="separate"/>
        </w:r>
      </w:del>
      <w:ins w:id="1838" w:author="ndhien@cit.udn.vn" w:date="2021-03-24T12:11:00Z">
        <w:del w:id="1839" w:author="This PC" w:date="2025-12-04T21:39:00Z">
          <w:r w:rsidR="00932745" w:rsidRPr="00932745" w:rsidDel="008B7B08">
            <w:rPr>
              <w:bCs/>
            </w:rPr>
            <w:delText>Error! Hyperlink reference not valid.</w:delText>
          </w:r>
        </w:del>
      </w:ins>
      <w:del w:id="1840" w:author="This PC" w:date="2025-12-04T21:39:00Z">
        <w:r w:rsidR="00C84436" w:rsidRPr="00932745" w:rsidDel="008B7B08">
          <w:rPr>
            <w:rStyle w:val="Hyperlink"/>
            <w:noProof/>
            <w:sz w:val="24"/>
            <w:rPrChange w:id="1841" w:author="ndhien@cit.udn.vn" w:date="2021-03-24T12:12:00Z">
              <w:rPr>
                <w:rStyle w:val="Hyperlink"/>
                <w:noProof/>
                <w:szCs w:val="26"/>
              </w:rPr>
            </w:rPrChange>
          </w:rPr>
          <w:delText>TÀI LIỆU THAM KHẢO</w:delText>
        </w:r>
        <w:r w:rsidR="00C84436" w:rsidRPr="00932745" w:rsidDel="008B7B08">
          <w:rPr>
            <w:webHidden/>
          </w:rPr>
          <w:tab/>
        </w:r>
        <w:r w:rsidR="00C84436" w:rsidRPr="00932745" w:rsidDel="008B7B08">
          <w:rPr>
            <w:noProof/>
            <w:webHidden/>
            <w:rPrChange w:id="1842" w:author="ndhien@cit.udn.vn" w:date="2021-03-24T12:12:00Z">
              <w:rPr>
                <w:noProof/>
                <w:webHidden/>
                <w:sz w:val="24"/>
                <w:szCs w:val="26"/>
              </w:rPr>
            </w:rPrChange>
          </w:rPr>
          <w:fldChar w:fldCharType="begin"/>
        </w:r>
        <w:r w:rsidR="00C84436" w:rsidRPr="00932745" w:rsidDel="008B7B08">
          <w:rPr>
            <w:webHidden/>
          </w:rPr>
          <w:delInstrText xml:space="preserve"> PAGEREF _Toc57216490 \h </w:delInstrText>
        </w:r>
        <w:r w:rsidR="00C84436" w:rsidRPr="00932745" w:rsidDel="008B7B08">
          <w:rPr>
            <w:noProof/>
            <w:webHidden/>
            <w:rPrChange w:id="1843" w:author="ndhien@cit.udn.vn" w:date="2021-03-24T12:12:00Z">
              <w:rPr>
                <w:noProof/>
                <w:webHidden/>
              </w:rPr>
            </w:rPrChange>
          </w:rPr>
        </w:r>
        <w:r w:rsidR="00C84436" w:rsidRPr="00932745" w:rsidDel="008B7B08">
          <w:rPr>
            <w:noProof/>
            <w:webHidden/>
            <w:rPrChange w:id="1844" w:author="ndhien@cit.udn.vn" w:date="2021-03-24T12:12:00Z">
              <w:rPr>
                <w:noProof/>
                <w:webHidden/>
                <w:sz w:val="24"/>
                <w:szCs w:val="26"/>
              </w:rPr>
            </w:rPrChange>
          </w:rPr>
          <w:fldChar w:fldCharType="separate"/>
        </w:r>
        <w:r w:rsidR="00F83E27" w:rsidRPr="00932745" w:rsidDel="008B7B08">
          <w:rPr>
            <w:webHidden/>
          </w:rPr>
          <w:delText>i</w:delText>
        </w:r>
        <w:r w:rsidR="00C84436" w:rsidRPr="00932745" w:rsidDel="008B7B08">
          <w:rPr>
            <w:noProof/>
            <w:webHidden/>
            <w:rPrChange w:id="1845" w:author="ndhien@cit.udn.vn" w:date="2021-03-24T12:12:00Z">
              <w:rPr>
                <w:noProof/>
                <w:webHidden/>
                <w:sz w:val="24"/>
                <w:szCs w:val="26"/>
              </w:rPr>
            </w:rPrChange>
          </w:rPr>
          <w:fldChar w:fldCharType="end"/>
        </w:r>
        <w:r w:rsidRPr="00932745" w:rsidDel="008B7B08">
          <w:rPr>
            <w:noProof/>
            <w:rPrChange w:id="1846" w:author="ndhien@cit.udn.vn" w:date="2021-03-24T12:12:00Z">
              <w:rPr>
                <w:noProof/>
                <w:sz w:val="24"/>
                <w:szCs w:val="26"/>
              </w:rPr>
            </w:rPrChange>
          </w:rPr>
          <w:fldChar w:fldCharType="end"/>
        </w:r>
      </w:del>
    </w:p>
    <w:p w14:paraId="69E35F1E" w14:textId="22259A55" w:rsidR="00C84436" w:rsidRPr="00932745" w:rsidDel="008B7B08" w:rsidRDefault="00C84436" w:rsidP="00793890">
      <w:pPr>
        <w:pStyle w:val="Heading1"/>
        <w:rPr>
          <w:del w:id="1847" w:author="This PC" w:date="2025-12-04T21:39:00Z"/>
          <w:rPrChange w:id="1848" w:author="ndhien@cit.udn.vn" w:date="2021-03-24T12:12:00Z">
            <w:rPr>
              <w:del w:id="1849" w:author="This PC" w:date="2025-12-04T21:39:00Z"/>
              <w:b w:val="0"/>
              <w:sz w:val="22"/>
              <w:szCs w:val="22"/>
            </w:rPr>
          </w:rPrChange>
        </w:rPr>
      </w:pPr>
    </w:p>
    <w:p w14:paraId="115430E8" w14:textId="77777777" w:rsidR="007A21A8" w:rsidRDefault="00C73265" w:rsidP="00793890">
      <w:pPr>
        <w:pStyle w:val="Heading1"/>
      </w:pPr>
      <w:del w:id="1850" w:author="This PC" w:date="2025-12-04T21:39:00Z">
        <w:r w:rsidRPr="001F2BCA" w:rsidDel="008B7B08">
          <w:fldChar w:fldCharType="end"/>
        </w:r>
      </w:del>
    </w:p>
    <w:sdt>
      <w:sdtPr>
        <w:rPr>
          <w:rFonts w:ascii="Times New Roman" w:hAnsi="Times New Roman" w:cs="Times New Roman"/>
          <w:b w:val="0"/>
          <w:bCs w:val="0"/>
          <w:i w:val="0"/>
          <w:iCs w:val="0"/>
          <w:sz w:val="26"/>
          <w:szCs w:val="26"/>
        </w:rPr>
        <w:id w:val="-1755664475"/>
        <w:docPartObj>
          <w:docPartGallery w:val="Table of Contents"/>
          <w:docPartUnique/>
        </w:docPartObj>
      </w:sdtPr>
      <w:sdtEndPr>
        <w:rPr>
          <w:noProof/>
        </w:rPr>
      </w:sdtEndPr>
      <w:sdtContent>
        <w:p w14:paraId="60FA2F61" w14:textId="783CB49A" w:rsidR="00431974" w:rsidRDefault="00A50111">
          <w:pPr>
            <w:pStyle w:val="TOC1"/>
            <w:tabs>
              <w:tab w:val="right" w:leader="dot" w:pos="9062"/>
            </w:tabs>
            <w:rPr>
              <w:rFonts w:cstheme="minorBidi"/>
              <w:b w:val="0"/>
              <w:bCs w:val="0"/>
              <w:i w:val="0"/>
              <w:iCs w:val="0"/>
              <w:noProof/>
              <w:kern w:val="2"/>
              <w:lang w:eastAsia="ja-JP"/>
              <w14:ligatures w14:val="standardContextual"/>
            </w:rPr>
          </w:pPr>
          <w:r w:rsidRPr="00A50111">
            <w:rPr>
              <w:rFonts w:ascii="Times New Roman" w:hAnsi="Times New Roman" w:cs="Times New Roman"/>
              <w:i w:val="0"/>
              <w:iCs w:val="0"/>
              <w:sz w:val="26"/>
              <w:szCs w:val="26"/>
            </w:rPr>
            <w:fldChar w:fldCharType="begin"/>
          </w:r>
          <w:r w:rsidRPr="00A50111">
            <w:rPr>
              <w:rFonts w:ascii="Times New Roman" w:hAnsi="Times New Roman" w:cs="Times New Roman"/>
              <w:i w:val="0"/>
              <w:iCs w:val="0"/>
              <w:sz w:val="26"/>
              <w:szCs w:val="26"/>
            </w:rPr>
            <w:instrText xml:space="preserve"> TOC \o "1-4" \h \z \u </w:instrText>
          </w:r>
          <w:r w:rsidRPr="00A50111">
            <w:rPr>
              <w:rFonts w:ascii="Times New Roman" w:hAnsi="Times New Roman" w:cs="Times New Roman"/>
              <w:i w:val="0"/>
              <w:iCs w:val="0"/>
              <w:sz w:val="26"/>
              <w:szCs w:val="26"/>
            </w:rPr>
            <w:fldChar w:fldCharType="separate"/>
          </w:r>
          <w:hyperlink w:anchor="_Toc216117335" w:history="1">
            <w:r w:rsidR="00431974" w:rsidRPr="009251E4">
              <w:rPr>
                <w:rStyle w:val="Hyperlink"/>
                <w:noProof/>
              </w:rPr>
              <w:t>NHẬN XÉT CỦA GIẢNG VIÊN HƯỚNG DẪN</w:t>
            </w:r>
            <w:r w:rsidR="00431974">
              <w:rPr>
                <w:noProof/>
                <w:webHidden/>
              </w:rPr>
              <w:tab/>
            </w:r>
            <w:r w:rsidR="00431974">
              <w:rPr>
                <w:noProof/>
                <w:webHidden/>
              </w:rPr>
              <w:fldChar w:fldCharType="begin"/>
            </w:r>
            <w:r w:rsidR="00431974">
              <w:rPr>
                <w:noProof/>
                <w:webHidden/>
              </w:rPr>
              <w:instrText xml:space="preserve"> PAGEREF _Toc216117335 \h </w:instrText>
            </w:r>
            <w:r w:rsidR="00431974">
              <w:rPr>
                <w:noProof/>
                <w:webHidden/>
              </w:rPr>
            </w:r>
            <w:r w:rsidR="00431974">
              <w:rPr>
                <w:noProof/>
                <w:webHidden/>
              </w:rPr>
              <w:fldChar w:fldCharType="separate"/>
            </w:r>
            <w:r w:rsidR="00431974">
              <w:rPr>
                <w:noProof/>
                <w:webHidden/>
              </w:rPr>
              <w:t>iii</w:t>
            </w:r>
            <w:r w:rsidR="00431974">
              <w:rPr>
                <w:noProof/>
                <w:webHidden/>
              </w:rPr>
              <w:fldChar w:fldCharType="end"/>
            </w:r>
          </w:hyperlink>
        </w:p>
        <w:p w14:paraId="78F87C71" w14:textId="1EF4CF08" w:rsidR="00431974" w:rsidRDefault="00431974">
          <w:pPr>
            <w:pStyle w:val="TOC1"/>
            <w:tabs>
              <w:tab w:val="right" w:leader="dot" w:pos="9062"/>
            </w:tabs>
            <w:rPr>
              <w:rFonts w:cstheme="minorBidi"/>
              <w:b w:val="0"/>
              <w:bCs w:val="0"/>
              <w:i w:val="0"/>
              <w:iCs w:val="0"/>
              <w:noProof/>
              <w:kern w:val="2"/>
              <w:lang w:eastAsia="ja-JP"/>
              <w14:ligatures w14:val="standardContextual"/>
            </w:rPr>
          </w:pPr>
          <w:hyperlink w:anchor="_Toc216117336" w:history="1">
            <w:r w:rsidRPr="009251E4">
              <w:rPr>
                <w:rStyle w:val="Hyperlink"/>
                <w:noProof/>
              </w:rPr>
              <w:t>LỜI CẢM ƠN</w:t>
            </w:r>
            <w:r>
              <w:rPr>
                <w:noProof/>
                <w:webHidden/>
              </w:rPr>
              <w:tab/>
            </w:r>
            <w:r>
              <w:rPr>
                <w:noProof/>
                <w:webHidden/>
              </w:rPr>
              <w:fldChar w:fldCharType="begin"/>
            </w:r>
            <w:r>
              <w:rPr>
                <w:noProof/>
                <w:webHidden/>
              </w:rPr>
              <w:instrText xml:space="preserve"> PAGEREF _Toc216117336 \h </w:instrText>
            </w:r>
            <w:r>
              <w:rPr>
                <w:noProof/>
                <w:webHidden/>
              </w:rPr>
            </w:r>
            <w:r>
              <w:rPr>
                <w:noProof/>
                <w:webHidden/>
              </w:rPr>
              <w:fldChar w:fldCharType="separate"/>
            </w:r>
            <w:r>
              <w:rPr>
                <w:noProof/>
                <w:webHidden/>
              </w:rPr>
              <w:t>iv</w:t>
            </w:r>
            <w:r>
              <w:rPr>
                <w:noProof/>
                <w:webHidden/>
              </w:rPr>
              <w:fldChar w:fldCharType="end"/>
            </w:r>
          </w:hyperlink>
        </w:p>
        <w:p w14:paraId="6FCB03F1" w14:textId="291A676B" w:rsidR="00431974" w:rsidRDefault="00431974">
          <w:pPr>
            <w:pStyle w:val="TOC1"/>
            <w:tabs>
              <w:tab w:val="right" w:leader="dot" w:pos="9062"/>
            </w:tabs>
            <w:rPr>
              <w:rFonts w:cstheme="minorBidi"/>
              <w:b w:val="0"/>
              <w:bCs w:val="0"/>
              <w:i w:val="0"/>
              <w:iCs w:val="0"/>
              <w:noProof/>
              <w:kern w:val="2"/>
              <w:lang w:eastAsia="ja-JP"/>
              <w14:ligatures w14:val="standardContextual"/>
            </w:rPr>
          </w:pPr>
          <w:hyperlink w:anchor="_Toc216117337" w:history="1">
            <w:r w:rsidRPr="009251E4">
              <w:rPr>
                <w:rStyle w:val="Hyperlink"/>
                <w:noProof/>
              </w:rPr>
              <w:t>MỤC LỤC</w:t>
            </w:r>
            <w:r>
              <w:rPr>
                <w:noProof/>
                <w:webHidden/>
              </w:rPr>
              <w:tab/>
            </w:r>
            <w:r>
              <w:rPr>
                <w:noProof/>
                <w:webHidden/>
              </w:rPr>
              <w:fldChar w:fldCharType="begin"/>
            </w:r>
            <w:r>
              <w:rPr>
                <w:noProof/>
                <w:webHidden/>
              </w:rPr>
              <w:instrText xml:space="preserve"> PAGEREF _Toc216117337 \h </w:instrText>
            </w:r>
            <w:r>
              <w:rPr>
                <w:noProof/>
                <w:webHidden/>
              </w:rPr>
            </w:r>
            <w:r>
              <w:rPr>
                <w:noProof/>
                <w:webHidden/>
              </w:rPr>
              <w:fldChar w:fldCharType="separate"/>
            </w:r>
            <w:r>
              <w:rPr>
                <w:noProof/>
                <w:webHidden/>
              </w:rPr>
              <w:t>v</w:t>
            </w:r>
            <w:r>
              <w:rPr>
                <w:noProof/>
                <w:webHidden/>
              </w:rPr>
              <w:fldChar w:fldCharType="end"/>
            </w:r>
          </w:hyperlink>
        </w:p>
        <w:p w14:paraId="5A632F5B" w14:textId="50BF50BA" w:rsidR="00431974" w:rsidRDefault="00431974">
          <w:pPr>
            <w:pStyle w:val="TOC1"/>
            <w:tabs>
              <w:tab w:val="right" w:leader="dot" w:pos="9062"/>
            </w:tabs>
            <w:rPr>
              <w:rFonts w:cstheme="minorBidi"/>
              <w:b w:val="0"/>
              <w:bCs w:val="0"/>
              <w:i w:val="0"/>
              <w:iCs w:val="0"/>
              <w:noProof/>
              <w:kern w:val="2"/>
              <w:lang w:eastAsia="ja-JP"/>
              <w14:ligatures w14:val="standardContextual"/>
            </w:rPr>
          </w:pPr>
          <w:hyperlink w:anchor="_Toc216117338" w:history="1">
            <w:r w:rsidRPr="009251E4">
              <w:rPr>
                <w:rStyle w:val="Hyperlink"/>
                <w:noProof/>
              </w:rPr>
              <w:t>DANH MỤC CÁC TỪ VIẾT TẮT</w:t>
            </w:r>
            <w:r>
              <w:rPr>
                <w:noProof/>
                <w:webHidden/>
              </w:rPr>
              <w:tab/>
            </w:r>
            <w:r>
              <w:rPr>
                <w:noProof/>
                <w:webHidden/>
              </w:rPr>
              <w:fldChar w:fldCharType="begin"/>
            </w:r>
            <w:r>
              <w:rPr>
                <w:noProof/>
                <w:webHidden/>
              </w:rPr>
              <w:instrText xml:space="preserve"> PAGEREF _Toc216117338 \h </w:instrText>
            </w:r>
            <w:r>
              <w:rPr>
                <w:noProof/>
                <w:webHidden/>
              </w:rPr>
            </w:r>
            <w:r>
              <w:rPr>
                <w:noProof/>
                <w:webHidden/>
              </w:rPr>
              <w:fldChar w:fldCharType="separate"/>
            </w:r>
            <w:r>
              <w:rPr>
                <w:noProof/>
                <w:webHidden/>
              </w:rPr>
              <w:t>vii</w:t>
            </w:r>
            <w:r>
              <w:rPr>
                <w:noProof/>
                <w:webHidden/>
              </w:rPr>
              <w:fldChar w:fldCharType="end"/>
            </w:r>
          </w:hyperlink>
        </w:p>
        <w:p w14:paraId="2A1CAB2C" w14:textId="3DE280FC" w:rsidR="00431974" w:rsidRDefault="00431974">
          <w:pPr>
            <w:pStyle w:val="TOC1"/>
            <w:tabs>
              <w:tab w:val="right" w:leader="dot" w:pos="9062"/>
            </w:tabs>
            <w:rPr>
              <w:rFonts w:cstheme="minorBidi"/>
              <w:b w:val="0"/>
              <w:bCs w:val="0"/>
              <w:i w:val="0"/>
              <w:iCs w:val="0"/>
              <w:noProof/>
              <w:kern w:val="2"/>
              <w:lang w:eastAsia="ja-JP"/>
              <w14:ligatures w14:val="standardContextual"/>
            </w:rPr>
          </w:pPr>
          <w:hyperlink w:anchor="_Toc216117339" w:history="1">
            <w:r w:rsidRPr="009251E4">
              <w:rPr>
                <w:rStyle w:val="Hyperlink"/>
                <w:noProof/>
              </w:rPr>
              <w:t>DANH MỤC HÌNH VẼ</w:t>
            </w:r>
            <w:r>
              <w:rPr>
                <w:noProof/>
                <w:webHidden/>
              </w:rPr>
              <w:tab/>
            </w:r>
            <w:r>
              <w:rPr>
                <w:noProof/>
                <w:webHidden/>
              </w:rPr>
              <w:fldChar w:fldCharType="begin"/>
            </w:r>
            <w:r>
              <w:rPr>
                <w:noProof/>
                <w:webHidden/>
              </w:rPr>
              <w:instrText xml:space="preserve"> PAGEREF _Toc216117339 \h </w:instrText>
            </w:r>
            <w:r>
              <w:rPr>
                <w:noProof/>
                <w:webHidden/>
              </w:rPr>
            </w:r>
            <w:r>
              <w:rPr>
                <w:noProof/>
                <w:webHidden/>
              </w:rPr>
              <w:fldChar w:fldCharType="separate"/>
            </w:r>
            <w:r>
              <w:rPr>
                <w:noProof/>
                <w:webHidden/>
              </w:rPr>
              <w:t>viii</w:t>
            </w:r>
            <w:r>
              <w:rPr>
                <w:noProof/>
                <w:webHidden/>
              </w:rPr>
              <w:fldChar w:fldCharType="end"/>
            </w:r>
          </w:hyperlink>
        </w:p>
        <w:p w14:paraId="28DF8D27" w14:textId="2256DBE9" w:rsidR="00431974" w:rsidRDefault="00431974">
          <w:pPr>
            <w:pStyle w:val="TOC1"/>
            <w:tabs>
              <w:tab w:val="right" w:leader="dot" w:pos="9062"/>
            </w:tabs>
            <w:rPr>
              <w:rFonts w:cstheme="minorBidi"/>
              <w:b w:val="0"/>
              <w:bCs w:val="0"/>
              <w:i w:val="0"/>
              <w:iCs w:val="0"/>
              <w:noProof/>
              <w:kern w:val="2"/>
              <w:lang w:eastAsia="ja-JP"/>
              <w14:ligatures w14:val="standardContextual"/>
            </w:rPr>
          </w:pPr>
          <w:hyperlink w:anchor="_Toc216117340" w:history="1">
            <w:r w:rsidRPr="009251E4">
              <w:rPr>
                <w:rStyle w:val="Hyperlink"/>
                <w:noProof/>
              </w:rPr>
              <w:t>DANH MỤC BẢNG</w:t>
            </w:r>
            <w:r>
              <w:rPr>
                <w:noProof/>
                <w:webHidden/>
              </w:rPr>
              <w:tab/>
            </w:r>
            <w:r>
              <w:rPr>
                <w:noProof/>
                <w:webHidden/>
              </w:rPr>
              <w:fldChar w:fldCharType="begin"/>
            </w:r>
            <w:r>
              <w:rPr>
                <w:noProof/>
                <w:webHidden/>
              </w:rPr>
              <w:instrText xml:space="preserve"> PAGEREF _Toc216117340 \h </w:instrText>
            </w:r>
            <w:r>
              <w:rPr>
                <w:noProof/>
                <w:webHidden/>
              </w:rPr>
            </w:r>
            <w:r>
              <w:rPr>
                <w:noProof/>
                <w:webHidden/>
              </w:rPr>
              <w:fldChar w:fldCharType="separate"/>
            </w:r>
            <w:r>
              <w:rPr>
                <w:noProof/>
                <w:webHidden/>
              </w:rPr>
              <w:t>ix</w:t>
            </w:r>
            <w:r>
              <w:rPr>
                <w:noProof/>
                <w:webHidden/>
              </w:rPr>
              <w:fldChar w:fldCharType="end"/>
            </w:r>
          </w:hyperlink>
        </w:p>
        <w:p w14:paraId="2336E6AA" w14:textId="1B26D2CF" w:rsidR="00431974" w:rsidRDefault="00431974">
          <w:pPr>
            <w:pStyle w:val="TOC1"/>
            <w:tabs>
              <w:tab w:val="right" w:leader="dot" w:pos="9062"/>
            </w:tabs>
            <w:rPr>
              <w:rFonts w:cstheme="minorBidi"/>
              <w:b w:val="0"/>
              <w:bCs w:val="0"/>
              <w:i w:val="0"/>
              <w:iCs w:val="0"/>
              <w:noProof/>
              <w:kern w:val="2"/>
              <w:lang w:eastAsia="ja-JP"/>
              <w14:ligatures w14:val="standardContextual"/>
            </w:rPr>
          </w:pPr>
          <w:hyperlink w:anchor="_Toc216117341" w:history="1">
            <w:r w:rsidRPr="009251E4">
              <w:rPr>
                <w:rStyle w:val="Hyperlink"/>
                <w:noProof/>
              </w:rPr>
              <w:t>MỞ ĐẦU</w:t>
            </w:r>
            <w:r>
              <w:rPr>
                <w:noProof/>
                <w:webHidden/>
              </w:rPr>
              <w:tab/>
            </w:r>
            <w:r>
              <w:rPr>
                <w:noProof/>
                <w:webHidden/>
              </w:rPr>
              <w:fldChar w:fldCharType="begin"/>
            </w:r>
            <w:r>
              <w:rPr>
                <w:noProof/>
                <w:webHidden/>
              </w:rPr>
              <w:instrText xml:space="preserve"> PAGEREF _Toc216117341 \h </w:instrText>
            </w:r>
            <w:r>
              <w:rPr>
                <w:noProof/>
                <w:webHidden/>
              </w:rPr>
            </w:r>
            <w:r>
              <w:rPr>
                <w:noProof/>
                <w:webHidden/>
              </w:rPr>
              <w:fldChar w:fldCharType="separate"/>
            </w:r>
            <w:r>
              <w:rPr>
                <w:noProof/>
                <w:webHidden/>
              </w:rPr>
              <w:t>1</w:t>
            </w:r>
            <w:r>
              <w:rPr>
                <w:noProof/>
                <w:webHidden/>
              </w:rPr>
              <w:fldChar w:fldCharType="end"/>
            </w:r>
          </w:hyperlink>
        </w:p>
        <w:p w14:paraId="0C3BC4E7" w14:textId="27BA8613" w:rsidR="00431974" w:rsidRDefault="00431974">
          <w:pPr>
            <w:pStyle w:val="TOC1"/>
            <w:tabs>
              <w:tab w:val="right" w:leader="dot" w:pos="9062"/>
            </w:tabs>
            <w:rPr>
              <w:rFonts w:cstheme="minorBidi"/>
              <w:b w:val="0"/>
              <w:bCs w:val="0"/>
              <w:i w:val="0"/>
              <w:iCs w:val="0"/>
              <w:noProof/>
              <w:kern w:val="2"/>
              <w:lang w:eastAsia="ja-JP"/>
              <w14:ligatures w14:val="standardContextual"/>
            </w:rPr>
          </w:pPr>
          <w:hyperlink w:anchor="_Toc216117342" w:history="1">
            <w:r w:rsidRPr="009251E4">
              <w:rPr>
                <w:rStyle w:val="Hyperlink"/>
                <w:noProof/>
              </w:rPr>
              <w:t>CHƯƠNG 1. GIỚI THIỆU</w:t>
            </w:r>
            <w:r>
              <w:rPr>
                <w:noProof/>
                <w:webHidden/>
              </w:rPr>
              <w:tab/>
            </w:r>
            <w:r>
              <w:rPr>
                <w:noProof/>
                <w:webHidden/>
              </w:rPr>
              <w:fldChar w:fldCharType="begin"/>
            </w:r>
            <w:r>
              <w:rPr>
                <w:noProof/>
                <w:webHidden/>
              </w:rPr>
              <w:instrText xml:space="preserve"> PAGEREF _Toc216117342 \h </w:instrText>
            </w:r>
            <w:r>
              <w:rPr>
                <w:noProof/>
                <w:webHidden/>
              </w:rPr>
            </w:r>
            <w:r>
              <w:rPr>
                <w:noProof/>
                <w:webHidden/>
              </w:rPr>
              <w:fldChar w:fldCharType="separate"/>
            </w:r>
            <w:r>
              <w:rPr>
                <w:noProof/>
                <w:webHidden/>
              </w:rPr>
              <w:t>3</w:t>
            </w:r>
            <w:r>
              <w:rPr>
                <w:noProof/>
                <w:webHidden/>
              </w:rPr>
              <w:fldChar w:fldCharType="end"/>
            </w:r>
          </w:hyperlink>
        </w:p>
        <w:p w14:paraId="6BFD8DC9" w14:textId="4F94DAC9" w:rsidR="00431974" w:rsidRDefault="00431974">
          <w:pPr>
            <w:pStyle w:val="TOC2"/>
            <w:tabs>
              <w:tab w:val="right" w:leader="dot" w:pos="9062"/>
            </w:tabs>
            <w:rPr>
              <w:rFonts w:cstheme="minorBidi"/>
              <w:b w:val="0"/>
              <w:bCs w:val="0"/>
              <w:noProof/>
              <w:kern w:val="2"/>
              <w:sz w:val="24"/>
              <w:szCs w:val="24"/>
              <w:lang w:eastAsia="ja-JP"/>
              <w14:ligatures w14:val="standardContextual"/>
            </w:rPr>
          </w:pPr>
          <w:hyperlink w:anchor="_Toc216117343" w:history="1">
            <w:r w:rsidRPr="009251E4">
              <w:rPr>
                <w:rStyle w:val="Hyperlink"/>
                <w:noProof/>
              </w:rPr>
              <w:t>1.1. Tổng quan</w:t>
            </w:r>
            <w:r>
              <w:rPr>
                <w:noProof/>
                <w:webHidden/>
              </w:rPr>
              <w:tab/>
            </w:r>
            <w:r>
              <w:rPr>
                <w:noProof/>
                <w:webHidden/>
              </w:rPr>
              <w:fldChar w:fldCharType="begin"/>
            </w:r>
            <w:r>
              <w:rPr>
                <w:noProof/>
                <w:webHidden/>
              </w:rPr>
              <w:instrText xml:space="preserve"> PAGEREF _Toc216117343 \h </w:instrText>
            </w:r>
            <w:r>
              <w:rPr>
                <w:noProof/>
                <w:webHidden/>
              </w:rPr>
            </w:r>
            <w:r>
              <w:rPr>
                <w:noProof/>
                <w:webHidden/>
              </w:rPr>
              <w:fldChar w:fldCharType="separate"/>
            </w:r>
            <w:r>
              <w:rPr>
                <w:noProof/>
                <w:webHidden/>
              </w:rPr>
              <w:t>3</w:t>
            </w:r>
            <w:r>
              <w:rPr>
                <w:noProof/>
                <w:webHidden/>
              </w:rPr>
              <w:fldChar w:fldCharType="end"/>
            </w:r>
          </w:hyperlink>
        </w:p>
        <w:p w14:paraId="793536E0" w14:textId="0009C852" w:rsidR="00431974" w:rsidRDefault="00431974">
          <w:pPr>
            <w:pStyle w:val="TOC2"/>
            <w:tabs>
              <w:tab w:val="right" w:leader="dot" w:pos="9062"/>
            </w:tabs>
            <w:rPr>
              <w:rFonts w:cstheme="minorBidi"/>
              <w:b w:val="0"/>
              <w:bCs w:val="0"/>
              <w:noProof/>
              <w:kern w:val="2"/>
              <w:sz w:val="24"/>
              <w:szCs w:val="24"/>
              <w:lang w:eastAsia="ja-JP"/>
              <w14:ligatures w14:val="standardContextual"/>
            </w:rPr>
          </w:pPr>
          <w:hyperlink w:anchor="_Toc216117344" w:history="1">
            <w:r w:rsidRPr="009251E4">
              <w:rPr>
                <w:rStyle w:val="Hyperlink"/>
                <w:noProof/>
              </w:rPr>
              <w:t>1.2. Công cụ hỗ trợ</w:t>
            </w:r>
            <w:r>
              <w:rPr>
                <w:noProof/>
                <w:webHidden/>
              </w:rPr>
              <w:tab/>
            </w:r>
            <w:r>
              <w:rPr>
                <w:noProof/>
                <w:webHidden/>
              </w:rPr>
              <w:fldChar w:fldCharType="begin"/>
            </w:r>
            <w:r>
              <w:rPr>
                <w:noProof/>
                <w:webHidden/>
              </w:rPr>
              <w:instrText xml:space="preserve"> PAGEREF _Toc216117344 \h </w:instrText>
            </w:r>
            <w:r>
              <w:rPr>
                <w:noProof/>
                <w:webHidden/>
              </w:rPr>
            </w:r>
            <w:r>
              <w:rPr>
                <w:noProof/>
                <w:webHidden/>
              </w:rPr>
              <w:fldChar w:fldCharType="separate"/>
            </w:r>
            <w:r>
              <w:rPr>
                <w:noProof/>
                <w:webHidden/>
              </w:rPr>
              <w:t>3</w:t>
            </w:r>
            <w:r>
              <w:rPr>
                <w:noProof/>
                <w:webHidden/>
              </w:rPr>
              <w:fldChar w:fldCharType="end"/>
            </w:r>
          </w:hyperlink>
        </w:p>
        <w:p w14:paraId="09872E15" w14:textId="170B7762" w:rsidR="00431974" w:rsidRDefault="00431974">
          <w:pPr>
            <w:pStyle w:val="TOC2"/>
            <w:tabs>
              <w:tab w:val="right" w:leader="dot" w:pos="9062"/>
            </w:tabs>
            <w:rPr>
              <w:rFonts w:cstheme="minorBidi"/>
              <w:b w:val="0"/>
              <w:bCs w:val="0"/>
              <w:noProof/>
              <w:kern w:val="2"/>
              <w:sz w:val="24"/>
              <w:szCs w:val="24"/>
              <w:lang w:eastAsia="ja-JP"/>
              <w14:ligatures w14:val="standardContextual"/>
            </w:rPr>
          </w:pPr>
          <w:hyperlink w:anchor="_Toc216117345" w:history="1">
            <w:r w:rsidRPr="009251E4">
              <w:rPr>
                <w:rStyle w:val="Hyperlink"/>
                <w:noProof/>
              </w:rPr>
              <w:t>1.3. Cấu trúc đồ án</w:t>
            </w:r>
            <w:r>
              <w:rPr>
                <w:noProof/>
                <w:webHidden/>
              </w:rPr>
              <w:tab/>
            </w:r>
            <w:r>
              <w:rPr>
                <w:noProof/>
                <w:webHidden/>
              </w:rPr>
              <w:fldChar w:fldCharType="begin"/>
            </w:r>
            <w:r>
              <w:rPr>
                <w:noProof/>
                <w:webHidden/>
              </w:rPr>
              <w:instrText xml:space="preserve"> PAGEREF _Toc216117345 \h </w:instrText>
            </w:r>
            <w:r>
              <w:rPr>
                <w:noProof/>
                <w:webHidden/>
              </w:rPr>
            </w:r>
            <w:r>
              <w:rPr>
                <w:noProof/>
                <w:webHidden/>
              </w:rPr>
              <w:fldChar w:fldCharType="separate"/>
            </w:r>
            <w:r>
              <w:rPr>
                <w:noProof/>
                <w:webHidden/>
              </w:rPr>
              <w:t>4</w:t>
            </w:r>
            <w:r>
              <w:rPr>
                <w:noProof/>
                <w:webHidden/>
              </w:rPr>
              <w:fldChar w:fldCharType="end"/>
            </w:r>
          </w:hyperlink>
        </w:p>
        <w:p w14:paraId="21FF951A" w14:textId="7E002414" w:rsidR="00431974" w:rsidRDefault="00431974">
          <w:pPr>
            <w:pStyle w:val="TOC1"/>
            <w:tabs>
              <w:tab w:val="right" w:leader="dot" w:pos="9062"/>
            </w:tabs>
            <w:rPr>
              <w:rFonts w:cstheme="minorBidi"/>
              <w:b w:val="0"/>
              <w:bCs w:val="0"/>
              <w:i w:val="0"/>
              <w:iCs w:val="0"/>
              <w:noProof/>
              <w:kern w:val="2"/>
              <w:lang w:eastAsia="ja-JP"/>
              <w14:ligatures w14:val="standardContextual"/>
            </w:rPr>
          </w:pPr>
          <w:hyperlink w:anchor="_Toc216117346" w:history="1">
            <w:r w:rsidRPr="009251E4">
              <w:rPr>
                <w:rStyle w:val="Hyperlink"/>
                <w:noProof/>
              </w:rPr>
              <w:t>CHƯƠNG 2. PHÂN TÍCH VÀ THIẾT KẾ HỆ THỐNG</w:t>
            </w:r>
            <w:r>
              <w:rPr>
                <w:noProof/>
                <w:webHidden/>
              </w:rPr>
              <w:tab/>
            </w:r>
            <w:r>
              <w:rPr>
                <w:noProof/>
                <w:webHidden/>
              </w:rPr>
              <w:fldChar w:fldCharType="begin"/>
            </w:r>
            <w:r>
              <w:rPr>
                <w:noProof/>
                <w:webHidden/>
              </w:rPr>
              <w:instrText xml:space="preserve"> PAGEREF _Toc216117346 \h </w:instrText>
            </w:r>
            <w:r>
              <w:rPr>
                <w:noProof/>
                <w:webHidden/>
              </w:rPr>
            </w:r>
            <w:r>
              <w:rPr>
                <w:noProof/>
                <w:webHidden/>
              </w:rPr>
              <w:fldChar w:fldCharType="separate"/>
            </w:r>
            <w:r>
              <w:rPr>
                <w:noProof/>
                <w:webHidden/>
              </w:rPr>
              <w:t>5</w:t>
            </w:r>
            <w:r>
              <w:rPr>
                <w:noProof/>
                <w:webHidden/>
              </w:rPr>
              <w:fldChar w:fldCharType="end"/>
            </w:r>
          </w:hyperlink>
        </w:p>
        <w:p w14:paraId="6507C622" w14:textId="0839148B" w:rsidR="00431974" w:rsidRDefault="00431974">
          <w:pPr>
            <w:pStyle w:val="TOC2"/>
            <w:tabs>
              <w:tab w:val="right" w:leader="dot" w:pos="9062"/>
            </w:tabs>
            <w:rPr>
              <w:rFonts w:cstheme="minorBidi"/>
              <w:b w:val="0"/>
              <w:bCs w:val="0"/>
              <w:noProof/>
              <w:kern w:val="2"/>
              <w:sz w:val="24"/>
              <w:szCs w:val="24"/>
              <w:lang w:eastAsia="ja-JP"/>
              <w14:ligatures w14:val="standardContextual"/>
            </w:rPr>
          </w:pPr>
          <w:hyperlink w:anchor="_Toc216117347" w:history="1">
            <w:r w:rsidRPr="009251E4">
              <w:rPr>
                <w:rStyle w:val="Hyperlink"/>
                <w:noProof/>
              </w:rPr>
              <w:t>2.1. Xác định yê</w:t>
            </w:r>
            <w:r w:rsidRPr="009251E4">
              <w:rPr>
                <w:rStyle w:val="Hyperlink"/>
                <w:noProof/>
              </w:rPr>
              <w:t>u</w:t>
            </w:r>
            <w:r w:rsidRPr="009251E4">
              <w:rPr>
                <w:rStyle w:val="Hyperlink"/>
                <w:noProof/>
              </w:rPr>
              <w:t xml:space="preserve"> cầu</w:t>
            </w:r>
            <w:r>
              <w:rPr>
                <w:noProof/>
                <w:webHidden/>
              </w:rPr>
              <w:tab/>
            </w:r>
            <w:r>
              <w:rPr>
                <w:noProof/>
                <w:webHidden/>
              </w:rPr>
              <w:fldChar w:fldCharType="begin"/>
            </w:r>
            <w:r>
              <w:rPr>
                <w:noProof/>
                <w:webHidden/>
              </w:rPr>
              <w:instrText xml:space="preserve"> PAGEREF _Toc216117347 \h </w:instrText>
            </w:r>
            <w:r>
              <w:rPr>
                <w:noProof/>
                <w:webHidden/>
              </w:rPr>
            </w:r>
            <w:r>
              <w:rPr>
                <w:noProof/>
                <w:webHidden/>
              </w:rPr>
              <w:fldChar w:fldCharType="separate"/>
            </w:r>
            <w:r>
              <w:rPr>
                <w:noProof/>
                <w:webHidden/>
              </w:rPr>
              <w:t>5</w:t>
            </w:r>
            <w:r>
              <w:rPr>
                <w:noProof/>
                <w:webHidden/>
              </w:rPr>
              <w:fldChar w:fldCharType="end"/>
            </w:r>
          </w:hyperlink>
        </w:p>
        <w:p w14:paraId="7648EF53" w14:textId="02E83B99" w:rsidR="00431974" w:rsidRDefault="00431974">
          <w:pPr>
            <w:pStyle w:val="TOC3"/>
            <w:tabs>
              <w:tab w:val="right" w:leader="dot" w:pos="9062"/>
            </w:tabs>
            <w:rPr>
              <w:rFonts w:cstheme="minorBidi"/>
              <w:noProof/>
              <w:kern w:val="2"/>
              <w:sz w:val="24"/>
              <w:szCs w:val="24"/>
              <w:lang w:eastAsia="ja-JP"/>
              <w14:ligatures w14:val="standardContextual"/>
            </w:rPr>
          </w:pPr>
          <w:hyperlink w:anchor="_Toc216117348" w:history="1">
            <w:r w:rsidRPr="009251E4">
              <w:rPr>
                <w:rStyle w:val="Hyperlink"/>
                <w:noProof/>
              </w:rPr>
              <w:t>2.1.1. Yêu cầu của người dùng</w:t>
            </w:r>
            <w:r>
              <w:rPr>
                <w:noProof/>
                <w:webHidden/>
              </w:rPr>
              <w:tab/>
            </w:r>
            <w:r>
              <w:rPr>
                <w:noProof/>
                <w:webHidden/>
              </w:rPr>
              <w:fldChar w:fldCharType="begin"/>
            </w:r>
            <w:r>
              <w:rPr>
                <w:noProof/>
                <w:webHidden/>
              </w:rPr>
              <w:instrText xml:space="preserve"> PAGEREF _Toc216117348 \h </w:instrText>
            </w:r>
            <w:r>
              <w:rPr>
                <w:noProof/>
                <w:webHidden/>
              </w:rPr>
            </w:r>
            <w:r>
              <w:rPr>
                <w:noProof/>
                <w:webHidden/>
              </w:rPr>
              <w:fldChar w:fldCharType="separate"/>
            </w:r>
            <w:r>
              <w:rPr>
                <w:noProof/>
                <w:webHidden/>
              </w:rPr>
              <w:t>5</w:t>
            </w:r>
            <w:r>
              <w:rPr>
                <w:noProof/>
                <w:webHidden/>
              </w:rPr>
              <w:fldChar w:fldCharType="end"/>
            </w:r>
          </w:hyperlink>
        </w:p>
        <w:p w14:paraId="67122F59" w14:textId="153BE798" w:rsidR="00431974" w:rsidRDefault="00431974">
          <w:pPr>
            <w:pStyle w:val="TOC3"/>
            <w:tabs>
              <w:tab w:val="right" w:leader="dot" w:pos="9062"/>
            </w:tabs>
            <w:rPr>
              <w:rFonts w:cstheme="minorBidi"/>
              <w:noProof/>
              <w:kern w:val="2"/>
              <w:sz w:val="24"/>
              <w:szCs w:val="24"/>
              <w:lang w:eastAsia="ja-JP"/>
              <w14:ligatures w14:val="standardContextual"/>
            </w:rPr>
          </w:pPr>
          <w:hyperlink w:anchor="_Toc216117349" w:history="1">
            <w:r w:rsidRPr="009251E4">
              <w:rPr>
                <w:rStyle w:val="Hyperlink"/>
                <w:noProof/>
              </w:rPr>
              <w:t>2.1.2. Yêu cầu chức năng</w:t>
            </w:r>
            <w:r>
              <w:rPr>
                <w:noProof/>
                <w:webHidden/>
              </w:rPr>
              <w:tab/>
            </w:r>
            <w:r>
              <w:rPr>
                <w:noProof/>
                <w:webHidden/>
              </w:rPr>
              <w:fldChar w:fldCharType="begin"/>
            </w:r>
            <w:r>
              <w:rPr>
                <w:noProof/>
                <w:webHidden/>
              </w:rPr>
              <w:instrText xml:space="preserve"> PAGEREF _Toc216117349 \h </w:instrText>
            </w:r>
            <w:r>
              <w:rPr>
                <w:noProof/>
                <w:webHidden/>
              </w:rPr>
            </w:r>
            <w:r>
              <w:rPr>
                <w:noProof/>
                <w:webHidden/>
              </w:rPr>
              <w:fldChar w:fldCharType="separate"/>
            </w:r>
            <w:r>
              <w:rPr>
                <w:noProof/>
                <w:webHidden/>
              </w:rPr>
              <w:t>5</w:t>
            </w:r>
            <w:r>
              <w:rPr>
                <w:noProof/>
                <w:webHidden/>
              </w:rPr>
              <w:fldChar w:fldCharType="end"/>
            </w:r>
          </w:hyperlink>
        </w:p>
        <w:p w14:paraId="3FAF4E43" w14:textId="7194CED1" w:rsidR="00431974" w:rsidRDefault="00431974">
          <w:pPr>
            <w:pStyle w:val="TOC3"/>
            <w:tabs>
              <w:tab w:val="right" w:leader="dot" w:pos="9062"/>
            </w:tabs>
            <w:rPr>
              <w:rFonts w:cstheme="minorBidi"/>
              <w:noProof/>
              <w:kern w:val="2"/>
              <w:sz w:val="24"/>
              <w:szCs w:val="24"/>
              <w:lang w:eastAsia="ja-JP"/>
              <w14:ligatures w14:val="standardContextual"/>
            </w:rPr>
          </w:pPr>
          <w:hyperlink w:anchor="_Toc216117350" w:history="1">
            <w:r w:rsidRPr="009251E4">
              <w:rPr>
                <w:rStyle w:val="Hyperlink"/>
                <w:noProof/>
              </w:rPr>
              <w:t>2.1.3. Yêu cầu phi chức năng</w:t>
            </w:r>
            <w:r>
              <w:rPr>
                <w:noProof/>
                <w:webHidden/>
              </w:rPr>
              <w:tab/>
            </w:r>
            <w:r>
              <w:rPr>
                <w:noProof/>
                <w:webHidden/>
              </w:rPr>
              <w:fldChar w:fldCharType="begin"/>
            </w:r>
            <w:r>
              <w:rPr>
                <w:noProof/>
                <w:webHidden/>
              </w:rPr>
              <w:instrText xml:space="preserve"> PAGEREF _Toc216117350 \h </w:instrText>
            </w:r>
            <w:r>
              <w:rPr>
                <w:noProof/>
                <w:webHidden/>
              </w:rPr>
            </w:r>
            <w:r>
              <w:rPr>
                <w:noProof/>
                <w:webHidden/>
              </w:rPr>
              <w:fldChar w:fldCharType="separate"/>
            </w:r>
            <w:r>
              <w:rPr>
                <w:noProof/>
                <w:webHidden/>
              </w:rPr>
              <w:t>6</w:t>
            </w:r>
            <w:r>
              <w:rPr>
                <w:noProof/>
                <w:webHidden/>
              </w:rPr>
              <w:fldChar w:fldCharType="end"/>
            </w:r>
          </w:hyperlink>
        </w:p>
        <w:p w14:paraId="435A2D84" w14:textId="2CEC3DD8" w:rsidR="00431974" w:rsidRDefault="00431974">
          <w:pPr>
            <w:pStyle w:val="TOC3"/>
            <w:tabs>
              <w:tab w:val="right" w:leader="dot" w:pos="9062"/>
            </w:tabs>
            <w:rPr>
              <w:rFonts w:cstheme="minorBidi"/>
              <w:noProof/>
              <w:kern w:val="2"/>
              <w:sz w:val="24"/>
              <w:szCs w:val="24"/>
              <w:lang w:eastAsia="ja-JP"/>
              <w14:ligatures w14:val="standardContextual"/>
            </w:rPr>
          </w:pPr>
          <w:hyperlink w:anchor="_Toc216117351" w:history="1">
            <w:r w:rsidRPr="009251E4">
              <w:rPr>
                <w:rStyle w:val="Hyperlink"/>
                <w:noProof/>
              </w:rPr>
              <w:t>2.1.4. Yêu cầu hệ thống</w:t>
            </w:r>
            <w:r>
              <w:rPr>
                <w:noProof/>
                <w:webHidden/>
              </w:rPr>
              <w:tab/>
            </w:r>
            <w:r>
              <w:rPr>
                <w:noProof/>
                <w:webHidden/>
              </w:rPr>
              <w:fldChar w:fldCharType="begin"/>
            </w:r>
            <w:r>
              <w:rPr>
                <w:noProof/>
                <w:webHidden/>
              </w:rPr>
              <w:instrText xml:space="preserve"> PAGEREF _Toc216117351 \h </w:instrText>
            </w:r>
            <w:r>
              <w:rPr>
                <w:noProof/>
                <w:webHidden/>
              </w:rPr>
            </w:r>
            <w:r>
              <w:rPr>
                <w:noProof/>
                <w:webHidden/>
              </w:rPr>
              <w:fldChar w:fldCharType="separate"/>
            </w:r>
            <w:r>
              <w:rPr>
                <w:noProof/>
                <w:webHidden/>
              </w:rPr>
              <w:t>7</w:t>
            </w:r>
            <w:r>
              <w:rPr>
                <w:noProof/>
                <w:webHidden/>
              </w:rPr>
              <w:fldChar w:fldCharType="end"/>
            </w:r>
          </w:hyperlink>
        </w:p>
        <w:p w14:paraId="7590FE3C" w14:textId="1755F465" w:rsidR="00431974" w:rsidRDefault="00431974">
          <w:pPr>
            <w:pStyle w:val="TOC2"/>
            <w:tabs>
              <w:tab w:val="right" w:leader="dot" w:pos="9062"/>
            </w:tabs>
            <w:rPr>
              <w:rFonts w:cstheme="minorBidi"/>
              <w:b w:val="0"/>
              <w:bCs w:val="0"/>
              <w:noProof/>
              <w:kern w:val="2"/>
              <w:sz w:val="24"/>
              <w:szCs w:val="24"/>
              <w:lang w:eastAsia="ja-JP"/>
              <w14:ligatures w14:val="standardContextual"/>
            </w:rPr>
          </w:pPr>
          <w:hyperlink w:anchor="_Toc216117352" w:history="1">
            <w:r w:rsidRPr="009251E4">
              <w:rPr>
                <w:rStyle w:val="Hyperlink"/>
                <w:noProof/>
              </w:rPr>
              <w:t>2.2. Phân tích hệ thống</w:t>
            </w:r>
            <w:r>
              <w:rPr>
                <w:noProof/>
                <w:webHidden/>
              </w:rPr>
              <w:tab/>
            </w:r>
            <w:r>
              <w:rPr>
                <w:noProof/>
                <w:webHidden/>
              </w:rPr>
              <w:fldChar w:fldCharType="begin"/>
            </w:r>
            <w:r>
              <w:rPr>
                <w:noProof/>
                <w:webHidden/>
              </w:rPr>
              <w:instrText xml:space="preserve"> PAGEREF _Toc216117352 \h </w:instrText>
            </w:r>
            <w:r>
              <w:rPr>
                <w:noProof/>
                <w:webHidden/>
              </w:rPr>
            </w:r>
            <w:r>
              <w:rPr>
                <w:noProof/>
                <w:webHidden/>
              </w:rPr>
              <w:fldChar w:fldCharType="separate"/>
            </w:r>
            <w:r>
              <w:rPr>
                <w:noProof/>
                <w:webHidden/>
              </w:rPr>
              <w:t>7</w:t>
            </w:r>
            <w:r>
              <w:rPr>
                <w:noProof/>
                <w:webHidden/>
              </w:rPr>
              <w:fldChar w:fldCharType="end"/>
            </w:r>
          </w:hyperlink>
        </w:p>
        <w:p w14:paraId="56764978" w14:textId="38E08589" w:rsidR="00431974" w:rsidRDefault="00431974">
          <w:pPr>
            <w:pStyle w:val="TOC3"/>
            <w:tabs>
              <w:tab w:val="right" w:leader="dot" w:pos="9062"/>
            </w:tabs>
            <w:rPr>
              <w:rFonts w:cstheme="minorBidi"/>
              <w:noProof/>
              <w:kern w:val="2"/>
              <w:sz w:val="24"/>
              <w:szCs w:val="24"/>
              <w:lang w:eastAsia="ja-JP"/>
              <w14:ligatures w14:val="standardContextual"/>
            </w:rPr>
          </w:pPr>
          <w:hyperlink w:anchor="_Toc216117353" w:history="1">
            <w:r w:rsidRPr="009251E4">
              <w:rPr>
                <w:rStyle w:val="Hyperlink"/>
                <w:noProof/>
              </w:rPr>
              <w:t>2.2.1. Usecase Diagram</w:t>
            </w:r>
            <w:r>
              <w:rPr>
                <w:noProof/>
                <w:webHidden/>
              </w:rPr>
              <w:tab/>
            </w:r>
            <w:r>
              <w:rPr>
                <w:noProof/>
                <w:webHidden/>
              </w:rPr>
              <w:fldChar w:fldCharType="begin"/>
            </w:r>
            <w:r>
              <w:rPr>
                <w:noProof/>
                <w:webHidden/>
              </w:rPr>
              <w:instrText xml:space="preserve"> PAGEREF _Toc216117353 \h </w:instrText>
            </w:r>
            <w:r>
              <w:rPr>
                <w:noProof/>
                <w:webHidden/>
              </w:rPr>
            </w:r>
            <w:r>
              <w:rPr>
                <w:noProof/>
                <w:webHidden/>
              </w:rPr>
              <w:fldChar w:fldCharType="separate"/>
            </w:r>
            <w:r>
              <w:rPr>
                <w:noProof/>
                <w:webHidden/>
              </w:rPr>
              <w:t>7</w:t>
            </w:r>
            <w:r>
              <w:rPr>
                <w:noProof/>
                <w:webHidden/>
              </w:rPr>
              <w:fldChar w:fldCharType="end"/>
            </w:r>
          </w:hyperlink>
        </w:p>
        <w:p w14:paraId="12ED5C3C" w14:textId="507DA18D" w:rsidR="00431974" w:rsidRDefault="00431974">
          <w:pPr>
            <w:pStyle w:val="TOC4"/>
            <w:tabs>
              <w:tab w:val="right" w:leader="dot" w:pos="9062"/>
            </w:tabs>
            <w:rPr>
              <w:rFonts w:cstheme="minorBidi"/>
              <w:noProof/>
              <w:kern w:val="2"/>
              <w:sz w:val="24"/>
              <w:szCs w:val="24"/>
              <w:lang w:eastAsia="ja-JP"/>
              <w14:ligatures w14:val="standardContextual"/>
            </w:rPr>
          </w:pPr>
          <w:hyperlink w:anchor="_Toc216117354" w:history="1">
            <w:r w:rsidRPr="009251E4">
              <w:rPr>
                <w:rStyle w:val="Hyperlink"/>
                <w:noProof/>
              </w:rPr>
              <w:t>2.2.1.1. Đặc tả Usecase</w:t>
            </w:r>
            <w:r>
              <w:rPr>
                <w:noProof/>
                <w:webHidden/>
              </w:rPr>
              <w:tab/>
            </w:r>
            <w:r>
              <w:rPr>
                <w:noProof/>
                <w:webHidden/>
              </w:rPr>
              <w:fldChar w:fldCharType="begin"/>
            </w:r>
            <w:r>
              <w:rPr>
                <w:noProof/>
                <w:webHidden/>
              </w:rPr>
              <w:instrText xml:space="preserve"> PAGEREF _Toc216117354 \h </w:instrText>
            </w:r>
            <w:r>
              <w:rPr>
                <w:noProof/>
                <w:webHidden/>
              </w:rPr>
            </w:r>
            <w:r>
              <w:rPr>
                <w:noProof/>
                <w:webHidden/>
              </w:rPr>
              <w:fldChar w:fldCharType="separate"/>
            </w:r>
            <w:r>
              <w:rPr>
                <w:noProof/>
                <w:webHidden/>
              </w:rPr>
              <w:t>7</w:t>
            </w:r>
            <w:r>
              <w:rPr>
                <w:noProof/>
                <w:webHidden/>
              </w:rPr>
              <w:fldChar w:fldCharType="end"/>
            </w:r>
          </w:hyperlink>
        </w:p>
        <w:p w14:paraId="36F822E5" w14:textId="111B1966" w:rsidR="00431974" w:rsidRDefault="00431974">
          <w:pPr>
            <w:pStyle w:val="TOC4"/>
            <w:tabs>
              <w:tab w:val="right" w:leader="dot" w:pos="9062"/>
            </w:tabs>
            <w:rPr>
              <w:rFonts w:cstheme="minorBidi"/>
              <w:noProof/>
              <w:kern w:val="2"/>
              <w:sz w:val="24"/>
              <w:szCs w:val="24"/>
              <w:lang w:eastAsia="ja-JP"/>
              <w14:ligatures w14:val="standardContextual"/>
            </w:rPr>
          </w:pPr>
          <w:hyperlink w:anchor="_Toc216117355" w:history="1">
            <w:r w:rsidRPr="009251E4">
              <w:rPr>
                <w:rStyle w:val="Hyperlink"/>
                <w:noProof/>
              </w:rPr>
              <w:t>2.2.1.2. Các biểu đồ Usecase</w:t>
            </w:r>
            <w:r>
              <w:rPr>
                <w:noProof/>
                <w:webHidden/>
              </w:rPr>
              <w:tab/>
            </w:r>
            <w:r>
              <w:rPr>
                <w:noProof/>
                <w:webHidden/>
              </w:rPr>
              <w:fldChar w:fldCharType="begin"/>
            </w:r>
            <w:r>
              <w:rPr>
                <w:noProof/>
                <w:webHidden/>
              </w:rPr>
              <w:instrText xml:space="preserve"> PAGEREF _Toc216117355 \h </w:instrText>
            </w:r>
            <w:r>
              <w:rPr>
                <w:noProof/>
                <w:webHidden/>
              </w:rPr>
            </w:r>
            <w:r>
              <w:rPr>
                <w:noProof/>
                <w:webHidden/>
              </w:rPr>
              <w:fldChar w:fldCharType="separate"/>
            </w:r>
            <w:r>
              <w:rPr>
                <w:noProof/>
                <w:webHidden/>
              </w:rPr>
              <w:t>12</w:t>
            </w:r>
            <w:r>
              <w:rPr>
                <w:noProof/>
                <w:webHidden/>
              </w:rPr>
              <w:fldChar w:fldCharType="end"/>
            </w:r>
          </w:hyperlink>
        </w:p>
        <w:p w14:paraId="685F6E66" w14:textId="51B6FAE7" w:rsidR="00431974" w:rsidRDefault="00431974">
          <w:pPr>
            <w:pStyle w:val="TOC3"/>
            <w:tabs>
              <w:tab w:val="right" w:leader="dot" w:pos="9062"/>
            </w:tabs>
            <w:rPr>
              <w:rFonts w:cstheme="minorBidi"/>
              <w:noProof/>
              <w:kern w:val="2"/>
              <w:sz w:val="24"/>
              <w:szCs w:val="24"/>
              <w:lang w:eastAsia="ja-JP"/>
              <w14:ligatures w14:val="standardContextual"/>
            </w:rPr>
          </w:pPr>
          <w:hyperlink w:anchor="_Toc216117356" w:history="1">
            <w:r w:rsidRPr="009251E4">
              <w:rPr>
                <w:rStyle w:val="Hyperlink"/>
                <w:noProof/>
              </w:rPr>
              <w:t>2.2.2. Class Diagram</w:t>
            </w:r>
            <w:r>
              <w:rPr>
                <w:noProof/>
                <w:webHidden/>
              </w:rPr>
              <w:tab/>
            </w:r>
            <w:r>
              <w:rPr>
                <w:noProof/>
                <w:webHidden/>
              </w:rPr>
              <w:fldChar w:fldCharType="begin"/>
            </w:r>
            <w:r>
              <w:rPr>
                <w:noProof/>
                <w:webHidden/>
              </w:rPr>
              <w:instrText xml:space="preserve"> PAGEREF _Toc216117356 \h </w:instrText>
            </w:r>
            <w:r>
              <w:rPr>
                <w:noProof/>
                <w:webHidden/>
              </w:rPr>
            </w:r>
            <w:r>
              <w:rPr>
                <w:noProof/>
                <w:webHidden/>
              </w:rPr>
              <w:fldChar w:fldCharType="separate"/>
            </w:r>
            <w:r>
              <w:rPr>
                <w:noProof/>
                <w:webHidden/>
              </w:rPr>
              <w:t>15</w:t>
            </w:r>
            <w:r>
              <w:rPr>
                <w:noProof/>
                <w:webHidden/>
              </w:rPr>
              <w:fldChar w:fldCharType="end"/>
            </w:r>
          </w:hyperlink>
        </w:p>
        <w:p w14:paraId="301B3CA3" w14:textId="57BD8677" w:rsidR="00431974" w:rsidRDefault="00431974">
          <w:pPr>
            <w:pStyle w:val="TOC2"/>
            <w:tabs>
              <w:tab w:val="right" w:leader="dot" w:pos="9062"/>
            </w:tabs>
            <w:rPr>
              <w:rFonts w:cstheme="minorBidi"/>
              <w:b w:val="0"/>
              <w:bCs w:val="0"/>
              <w:noProof/>
              <w:kern w:val="2"/>
              <w:sz w:val="24"/>
              <w:szCs w:val="24"/>
              <w:lang w:eastAsia="ja-JP"/>
              <w14:ligatures w14:val="standardContextual"/>
            </w:rPr>
          </w:pPr>
          <w:hyperlink w:anchor="_Toc216117357" w:history="1">
            <w:r w:rsidRPr="009251E4">
              <w:rPr>
                <w:rStyle w:val="Hyperlink"/>
                <w:noProof/>
              </w:rPr>
              <w:t>2.3. Thiết kế hệ thống</w:t>
            </w:r>
            <w:r>
              <w:rPr>
                <w:noProof/>
                <w:webHidden/>
              </w:rPr>
              <w:tab/>
            </w:r>
            <w:r>
              <w:rPr>
                <w:noProof/>
                <w:webHidden/>
              </w:rPr>
              <w:fldChar w:fldCharType="begin"/>
            </w:r>
            <w:r>
              <w:rPr>
                <w:noProof/>
                <w:webHidden/>
              </w:rPr>
              <w:instrText xml:space="preserve"> PAGEREF _Toc216117357 \h </w:instrText>
            </w:r>
            <w:r>
              <w:rPr>
                <w:noProof/>
                <w:webHidden/>
              </w:rPr>
            </w:r>
            <w:r>
              <w:rPr>
                <w:noProof/>
                <w:webHidden/>
              </w:rPr>
              <w:fldChar w:fldCharType="separate"/>
            </w:r>
            <w:r>
              <w:rPr>
                <w:noProof/>
                <w:webHidden/>
              </w:rPr>
              <w:t>16</w:t>
            </w:r>
            <w:r>
              <w:rPr>
                <w:noProof/>
                <w:webHidden/>
              </w:rPr>
              <w:fldChar w:fldCharType="end"/>
            </w:r>
          </w:hyperlink>
        </w:p>
        <w:p w14:paraId="1FF1FD2D" w14:textId="4454B340" w:rsidR="00431974" w:rsidRDefault="00431974">
          <w:pPr>
            <w:pStyle w:val="TOC3"/>
            <w:tabs>
              <w:tab w:val="right" w:leader="dot" w:pos="9062"/>
            </w:tabs>
            <w:rPr>
              <w:rStyle w:val="Hyperlink"/>
              <w:noProof/>
            </w:rPr>
          </w:pPr>
          <w:hyperlink w:anchor="_Toc216117358" w:history="1">
            <w:r w:rsidRPr="009251E4">
              <w:rPr>
                <w:rStyle w:val="Hyperlink"/>
                <w:noProof/>
              </w:rPr>
              <w:t>2.3.1. Thiết kế CSDL ERD</w:t>
            </w:r>
            <w:r>
              <w:rPr>
                <w:noProof/>
                <w:webHidden/>
              </w:rPr>
              <w:tab/>
            </w:r>
            <w:r>
              <w:rPr>
                <w:noProof/>
                <w:webHidden/>
              </w:rPr>
              <w:fldChar w:fldCharType="begin"/>
            </w:r>
            <w:r>
              <w:rPr>
                <w:noProof/>
                <w:webHidden/>
              </w:rPr>
              <w:instrText xml:space="preserve"> PAGEREF _Toc216117358 \h </w:instrText>
            </w:r>
            <w:r>
              <w:rPr>
                <w:noProof/>
                <w:webHidden/>
              </w:rPr>
            </w:r>
            <w:r>
              <w:rPr>
                <w:noProof/>
                <w:webHidden/>
              </w:rPr>
              <w:fldChar w:fldCharType="separate"/>
            </w:r>
            <w:r>
              <w:rPr>
                <w:noProof/>
                <w:webHidden/>
              </w:rPr>
              <w:t>16</w:t>
            </w:r>
            <w:r>
              <w:rPr>
                <w:noProof/>
                <w:webHidden/>
              </w:rPr>
              <w:fldChar w:fldCharType="end"/>
            </w:r>
          </w:hyperlink>
        </w:p>
        <w:p w14:paraId="52BCC8A4" w14:textId="07EB0AF0" w:rsidR="00ED3B48" w:rsidRPr="00ED3B48" w:rsidRDefault="00ED3B48" w:rsidP="00ED3B48">
          <w:pPr>
            <w:pStyle w:val="TOC3"/>
            <w:tabs>
              <w:tab w:val="right" w:leader="dot" w:pos="9062"/>
            </w:tabs>
            <w:ind w:firstLine="331"/>
            <w:rPr>
              <w:rFonts w:cstheme="minorBidi"/>
              <w:noProof/>
              <w:kern w:val="2"/>
              <w:sz w:val="24"/>
              <w:szCs w:val="24"/>
              <w:lang w:eastAsia="ja-JP"/>
              <w14:ligatures w14:val="standardContextual"/>
            </w:rPr>
          </w:pPr>
          <w:hyperlink w:anchor="_Toc216117358" w:history="1">
            <w:r w:rsidRPr="009251E4">
              <w:rPr>
                <w:rStyle w:val="Hyperlink"/>
                <w:noProof/>
              </w:rPr>
              <w:t>2.3.1.</w:t>
            </w:r>
            <w:r>
              <w:rPr>
                <w:rStyle w:val="Hyperlink"/>
                <w:rFonts w:hint="eastAsia"/>
                <w:noProof/>
                <w:lang w:eastAsia="ja-JP"/>
              </w:rPr>
              <w:t>1. Đ</w:t>
            </w:r>
            <w:r>
              <w:rPr>
                <w:rStyle w:val="Hyperlink"/>
                <w:noProof/>
                <w:lang w:eastAsia="ja-JP"/>
              </w:rPr>
              <w:t>ặ</w:t>
            </w:r>
            <w:r>
              <w:rPr>
                <w:rStyle w:val="Hyperlink"/>
                <w:rFonts w:hint="eastAsia"/>
                <w:noProof/>
                <w:lang w:eastAsia="ja-JP"/>
              </w:rPr>
              <w:t>c t</w:t>
            </w:r>
            <w:r>
              <w:rPr>
                <w:rStyle w:val="Hyperlink"/>
                <w:noProof/>
                <w:lang w:eastAsia="ja-JP"/>
              </w:rPr>
              <w:t>ả</w:t>
            </w:r>
            <w:r>
              <w:rPr>
                <w:rStyle w:val="Hyperlink"/>
                <w:rFonts w:hint="eastAsia"/>
                <w:noProof/>
                <w:lang w:eastAsia="ja-JP"/>
              </w:rPr>
              <w:t xml:space="preserve"> chi ti</w:t>
            </w:r>
            <w:r>
              <w:rPr>
                <w:rStyle w:val="Hyperlink"/>
                <w:noProof/>
                <w:lang w:eastAsia="ja-JP"/>
              </w:rPr>
              <w:t>ế</w:t>
            </w:r>
            <w:r>
              <w:rPr>
                <w:rStyle w:val="Hyperlink"/>
                <w:rFonts w:hint="eastAsia"/>
                <w:noProof/>
                <w:lang w:eastAsia="ja-JP"/>
              </w:rPr>
              <w:t>t các b</w:t>
            </w:r>
            <w:r>
              <w:rPr>
                <w:rStyle w:val="Hyperlink"/>
                <w:noProof/>
                <w:lang w:eastAsia="ja-JP"/>
              </w:rPr>
              <w:t>ả</w:t>
            </w:r>
            <w:r>
              <w:rPr>
                <w:rStyle w:val="Hyperlink"/>
                <w:rFonts w:hint="eastAsia"/>
                <w:noProof/>
                <w:lang w:eastAsia="ja-JP"/>
              </w:rPr>
              <w:t>ng CSDL</w:t>
            </w:r>
            <w:r>
              <w:rPr>
                <w:noProof/>
                <w:webHidden/>
              </w:rPr>
              <w:tab/>
            </w:r>
            <w:r>
              <w:rPr>
                <w:rFonts w:hint="eastAsia"/>
                <w:noProof/>
                <w:webHidden/>
                <w:lang w:eastAsia="ja-JP"/>
              </w:rPr>
              <w:t>17</w:t>
            </w:r>
          </w:hyperlink>
        </w:p>
        <w:p w14:paraId="218A7786" w14:textId="0FB1245D" w:rsidR="00431974" w:rsidRDefault="00431974">
          <w:pPr>
            <w:pStyle w:val="TOC3"/>
            <w:tabs>
              <w:tab w:val="right" w:leader="dot" w:pos="9062"/>
            </w:tabs>
            <w:rPr>
              <w:rFonts w:cstheme="minorBidi"/>
              <w:noProof/>
              <w:kern w:val="2"/>
              <w:sz w:val="24"/>
              <w:szCs w:val="24"/>
              <w:lang w:eastAsia="ja-JP"/>
              <w14:ligatures w14:val="standardContextual"/>
            </w:rPr>
          </w:pPr>
          <w:hyperlink w:anchor="_Toc216117359" w:history="1">
            <w:r w:rsidRPr="009251E4">
              <w:rPr>
                <w:rStyle w:val="Hyperlink"/>
                <w:noProof/>
              </w:rPr>
              <w:t>2.3.2. Phác thảo website</w:t>
            </w:r>
            <w:r>
              <w:rPr>
                <w:noProof/>
                <w:webHidden/>
              </w:rPr>
              <w:tab/>
            </w:r>
            <w:r w:rsidR="00ED3B48">
              <w:rPr>
                <w:rFonts w:hint="eastAsia"/>
                <w:noProof/>
                <w:webHidden/>
                <w:lang w:eastAsia="ja-JP"/>
              </w:rPr>
              <w:t>27</w:t>
            </w:r>
          </w:hyperlink>
        </w:p>
        <w:p w14:paraId="581810CB" w14:textId="34E81854" w:rsidR="00431974" w:rsidRDefault="00431974">
          <w:pPr>
            <w:pStyle w:val="TOC1"/>
            <w:tabs>
              <w:tab w:val="right" w:leader="dot" w:pos="9062"/>
            </w:tabs>
            <w:rPr>
              <w:rFonts w:cstheme="minorBidi"/>
              <w:b w:val="0"/>
              <w:bCs w:val="0"/>
              <w:i w:val="0"/>
              <w:iCs w:val="0"/>
              <w:noProof/>
              <w:kern w:val="2"/>
              <w:lang w:eastAsia="ja-JP"/>
              <w14:ligatures w14:val="standardContextual"/>
            </w:rPr>
          </w:pPr>
          <w:hyperlink w:anchor="_Toc216117360" w:history="1">
            <w:r w:rsidRPr="009251E4">
              <w:rPr>
                <w:rStyle w:val="Hyperlink"/>
                <w:noProof/>
              </w:rPr>
              <w:t>CHƯƠNG 3. XÂY DỰNG WEBSITE VÀ KẾT QUẢ</w:t>
            </w:r>
            <w:r>
              <w:rPr>
                <w:noProof/>
                <w:webHidden/>
              </w:rPr>
              <w:tab/>
            </w:r>
            <w:r w:rsidR="00ED3B48">
              <w:rPr>
                <w:rFonts w:hint="eastAsia"/>
                <w:noProof/>
                <w:webHidden/>
                <w:lang w:eastAsia="ja-JP"/>
              </w:rPr>
              <w:t>28</w:t>
            </w:r>
          </w:hyperlink>
        </w:p>
        <w:p w14:paraId="2E490FAB" w14:textId="01BF7A7E" w:rsidR="00431974" w:rsidRDefault="00431974">
          <w:pPr>
            <w:pStyle w:val="TOC2"/>
            <w:tabs>
              <w:tab w:val="right" w:leader="dot" w:pos="9062"/>
            </w:tabs>
            <w:rPr>
              <w:rFonts w:cstheme="minorBidi"/>
              <w:b w:val="0"/>
              <w:bCs w:val="0"/>
              <w:noProof/>
              <w:kern w:val="2"/>
              <w:sz w:val="24"/>
              <w:szCs w:val="24"/>
              <w:lang w:eastAsia="ja-JP"/>
              <w14:ligatures w14:val="standardContextual"/>
            </w:rPr>
          </w:pPr>
          <w:hyperlink w:anchor="_Toc216117361" w:history="1">
            <w:r w:rsidRPr="009251E4">
              <w:rPr>
                <w:rStyle w:val="Hyperlink"/>
                <w:noProof/>
              </w:rPr>
              <w:t>3.1. Giao diệ</w:t>
            </w:r>
            <w:r w:rsidRPr="009251E4">
              <w:rPr>
                <w:rStyle w:val="Hyperlink"/>
                <w:noProof/>
              </w:rPr>
              <w:t>n</w:t>
            </w:r>
            <w:r w:rsidRPr="009251E4">
              <w:rPr>
                <w:rStyle w:val="Hyperlink"/>
                <w:noProof/>
              </w:rPr>
              <w:t xml:space="preserve"> Home</w:t>
            </w:r>
            <w:r>
              <w:rPr>
                <w:noProof/>
                <w:webHidden/>
              </w:rPr>
              <w:tab/>
            </w:r>
            <w:r w:rsidR="00ED3B48">
              <w:rPr>
                <w:rFonts w:hint="eastAsia"/>
                <w:noProof/>
                <w:webHidden/>
                <w:lang w:eastAsia="ja-JP"/>
              </w:rPr>
              <w:t>28</w:t>
            </w:r>
          </w:hyperlink>
        </w:p>
        <w:p w14:paraId="43EAD761" w14:textId="6AB933F1" w:rsidR="00431974" w:rsidRDefault="00431974">
          <w:pPr>
            <w:pStyle w:val="TOC2"/>
            <w:tabs>
              <w:tab w:val="right" w:leader="dot" w:pos="9062"/>
            </w:tabs>
            <w:rPr>
              <w:rFonts w:cstheme="minorBidi"/>
              <w:b w:val="0"/>
              <w:bCs w:val="0"/>
              <w:noProof/>
              <w:kern w:val="2"/>
              <w:sz w:val="24"/>
              <w:szCs w:val="24"/>
              <w:lang w:eastAsia="ja-JP"/>
              <w14:ligatures w14:val="standardContextual"/>
            </w:rPr>
          </w:pPr>
          <w:hyperlink w:anchor="_Toc216117362" w:history="1">
            <w:r w:rsidRPr="009251E4">
              <w:rPr>
                <w:rStyle w:val="Hyperlink"/>
                <w:noProof/>
              </w:rPr>
              <w:t>3.2. Giao diện Tasks</w:t>
            </w:r>
            <w:r>
              <w:rPr>
                <w:noProof/>
                <w:webHidden/>
              </w:rPr>
              <w:tab/>
            </w:r>
            <w:r w:rsidR="00ED3B48">
              <w:rPr>
                <w:rFonts w:hint="eastAsia"/>
                <w:noProof/>
                <w:webHidden/>
                <w:lang w:eastAsia="ja-JP"/>
              </w:rPr>
              <w:t>29</w:t>
            </w:r>
          </w:hyperlink>
        </w:p>
        <w:p w14:paraId="23559049" w14:textId="33992DA5" w:rsidR="00431974" w:rsidRDefault="00431974">
          <w:pPr>
            <w:pStyle w:val="TOC2"/>
            <w:tabs>
              <w:tab w:val="right" w:leader="dot" w:pos="9062"/>
            </w:tabs>
            <w:rPr>
              <w:rFonts w:cstheme="minorBidi"/>
              <w:b w:val="0"/>
              <w:bCs w:val="0"/>
              <w:noProof/>
              <w:kern w:val="2"/>
              <w:sz w:val="24"/>
              <w:szCs w:val="24"/>
              <w:lang w:eastAsia="ja-JP"/>
              <w14:ligatures w14:val="standardContextual"/>
            </w:rPr>
          </w:pPr>
          <w:hyperlink w:anchor="_Toc216117363" w:history="1">
            <w:r w:rsidRPr="009251E4">
              <w:rPr>
                <w:rStyle w:val="Hyperlink"/>
                <w:noProof/>
              </w:rPr>
              <w:t>3.3. Giao diện Calendar</w:t>
            </w:r>
            <w:r>
              <w:rPr>
                <w:noProof/>
                <w:webHidden/>
              </w:rPr>
              <w:tab/>
            </w:r>
            <w:r w:rsidR="00ED3B48">
              <w:rPr>
                <w:rFonts w:hint="eastAsia"/>
                <w:noProof/>
                <w:webHidden/>
                <w:lang w:eastAsia="ja-JP"/>
              </w:rPr>
              <w:t>29</w:t>
            </w:r>
          </w:hyperlink>
        </w:p>
        <w:p w14:paraId="248D1783" w14:textId="27620A1D" w:rsidR="00431974" w:rsidRDefault="00431974">
          <w:pPr>
            <w:pStyle w:val="TOC2"/>
            <w:tabs>
              <w:tab w:val="right" w:leader="dot" w:pos="9062"/>
            </w:tabs>
            <w:rPr>
              <w:rFonts w:cstheme="minorBidi"/>
              <w:b w:val="0"/>
              <w:bCs w:val="0"/>
              <w:noProof/>
              <w:kern w:val="2"/>
              <w:sz w:val="24"/>
              <w:szCs w:val="24"/>
              <w:lang w:eastAsia="ja-JP"/>
              <w14:ligatures w14:val="standardContextual"/>
            </w:rPr>
          </w:pPr>
          <w:hyperlink w:anchor="_Toc216117364" w:history="1">
            <w:r w:rsidRPr="009251E4">
              <w:rPr>
                <w:rStyle w:val="Hyperlink"/>
                <w:noProof/>
              </w:rPr>
              <w:t>3.4. Giao diện Kanban</w:t>
            </w:r>
            <w:r>
              <w:rPr>
                <w:noProof/>
                <w:webHidden/>
              </w:rPr>
              <w:tab/>
            </w:r>
            <w:r w:rsidR="00ED3B48">
              <w:rPr>
                <w:rFonts w:hint="eastAsia"/>
                <w:noProof/>
                <w:webHidden/>
                <w:lang w:eastAsia="ja-JP"/>
              </w:rPr>
              <w:t>30</w:t>
            </w:r>
          </w:hyperlink>
        </w:p>
        <w:p w14:paraId="53CBD202" w14:textId="2E4DE434" w:rsidR="00431974" w:rsidRDefault="00431974">
          <w:pPr>
            <w:pStyle w:val="TOC2"/>
            <w:tabs>
              <w:tab w:val="right" w:leader="dot" w:pos="9062"/>
            </w:tabs>
            <w:rPr>
              <w:rFonts w:cstheme="minorBidi"/>
              <w:b w:val="0"/>
              <w:bCs w:val="0"/>
              <w:noProof/>
              <w:kern w:val="2"/>
              <w:sz w:val="24"/>
              <w:szCs w:val="24"/>
              <w:lang w:eastAsia="ja-JP"/>
              <w14:ligatures w14:val="standardContextual"/>
            </w:rPr>
          </w:pPr>
          <w:hyperlink w:anchor="_Toc216117365" w:history="1">
            <w:r w:rsidRPr="009251E4">
              <w:rPr>
                <w:rStyle w:val="Hyperlink"/>
                <w:noProof/>
              </w:rPr>
              <w:t>3.5. Giao diện Reports</w:t>
            </w:r>
            <w:r>
              <w:rPr>
                <w:noProof/>
                <w:webHidden/>
              </w:rPr>
              <w:tab/>
            </w:r>
            <w:r w:rsidR="00ED3B48">
              <w:rPr>
                <w:rFonts w:hint="eastAsia"/>
                <w:noProof/>
                <w:webHidden/>
                <w:lang w:eastAsia="ja-JP"/>
              </w:rPr>
              <w:t>30</w:t>
            </w:r>
          </w:hyperlink>
        </w:p>
        <w:p w14:paraId="4D447343" w14:textId="2CA40191" w:rsidR="00431974" w:rsidRDefault="00431974">
          <w:pPr>
            <w:pStyle w:val="TOC2"/>
            <w:tabs>
              <w:tab w:val="right" w:leader="dot" w:pos="9062"/>
            </w:tabs>
            <w:rPr>
              <w:rFonts w:cstheme="minorBidi"/>
              <w:b w:val="0"/>
              <w:bCs w:val="0"/>
              <w:noProof/>
              <w:kern w:val="2"/>
              <w:sz w:val="24"/>
              <w:szCs w:val="24"/>
              <w:lang w:eastAsia="ja-JP"/>
              <w14:ligatures w14:val="standardContextual"/>
            </w:rPr>
          </w:pPr>
          <w:hyperlink w:anchor="_Toc216117366" w:history="1">
            <w:r w:rsidRPr="009251E4">
              <w:rPr>
                <w:rStyle w:val="Hyperlink"/>
                <w:noProof/>
              </w:rPr>
              <w:t>3.</w:t>
            </w:r>
            <w:r w:rsidRPr="009251E4">
              <w:rPr>
                <w:rStyle w:val="Hyperlink"/>
                <w:noProof/>
                <w:lang w:eastAsia="ja-JP"/>
              </w:rPr>
              <w:t>6</w:t>
            </w:r>
            <w:r w:rsidRPr="009251E4">
              <w:rPr>
                <w:rStyle w:val="Hyperlink"/>
                <w:noProof/>
              </w:rPr>
              <w:t xml:space="preserve">. Giao diện </w:t>
            </w:r>
            <w:r w:rsidRPr="009251E4">
              <w:rPr>
                <w:rStyle w:val="Hyperlink"/>
                <w:noProof/>
                <w:lang w:eastAsia="ja-JP"/>
              </w:rPr>
              <w:t>Groups</w:t>
            </w:r>
            <w:r>
              <w:rPr>
                <w:noProof/>
                <w:webHidden/>
              </w:rPr>
              <w:tab/>
            </w:r>
            <w:r w:rsidR="00ED3B48">
              <w:rPr>
                <w:rFonts w:hint="eastAsia"/>
                <w:noProof/>
                <w:webHidden/>
                <w:lang w:eastAsia="ja-JP"/>
              </w:rPr>
              <w:t>31</w:t>
            </w:r>
          </w:hyperlink>
        </w:p>
        <w:p w14:paraId="5606B7B1" w14:textId="1FA599A5" w:rsidR="00431974" w:rsidRDefault="00431974">
          <w:pPr>
            <w:pStyle w:val="TOC2"/>
            <w:tabs>
              <w:tab w:val="right" w:leader="dot" w:pos="9062"/>
            </w:tabs>
            <w:rPr>
              <w:rFonts w:cstheme="minorBidi"/>
              <w:b w:val="0"/>
              <w:bCs w:val="0"/>
              <w:noProof/>
              <w:kern w:val="2"/>
              <w:sz w:val="24"/>
              <w:szCs w:val="24"/>
              <w:lang w:eastAsia="ja-JP"/>
              <w14:ligatures w14:val="standardContextual"/>
            </w:rPr>
          </w:pPr>
          <w:hyperlink w:anchor="_Toc216117367" w:history="1">
            <w:r w:rsidRPr="009251E4">
              <w:rPr>
                <w:rStyle w:val="Hyperlink"/>
                <w:noProof/>
              </w:rPr>
              <w:t>3.</w:t>
            </w:r>
            <w:r w:rsidRPr="009251E4">
              <w:rPr>
                <w:rStyle w:val="Hyperlink"/>
                <w:noProof/>
                <w:lang w:eastAsia="ja-JP"/>
              </w:rPr>
              <w:t>7</w:t>
            </w:r>
            <w:r w:rsidRPr="009251E4">
              <w:rPr>
                <w:rStyle w:val="Hyperlink"/>
                <w:noProof/>
              </w:rPr>
              <w:t>. Giao diện Export/Import</w:t>
            </w:r>
            <w:r>
              <w:rPr>
                <w:noProof/>
                <w:webHidden/>
              </w:rPr>
              <w:tab/>
            </w:r>
            <w:r w:rsidR="00ED3B48">
              <w:rPr>
                <w:rFonts w:hint="eastAsia"/>
                <w:noProof/>
                <w:webHidden/>
                <w:lang w:eastAsia="ja-JP"/>
              </w:rPr>
              <w:t>31</w:t>
            </w:r>
          </w:hyperlink>
        </w:p>
        <w:p w14:paraId="5AC1DFC9" w14:textId="6C8CD2DF" w:rsidR="00431974" w:rsidRDefault="00431974">
          <w:pPr>
            <w:pStyle w:val="TOC2"/>
            <w:tabs>
              <w:tab w:val="right" w:leader="dot" w:pos="9062"/>
            </w:tabs>
            <w:rPr>
              <w:rFonts w:cstheme="minorBidi"/>
              <w:b w:val="0"/>
              <w:bCs w:val="0"/>
              <w:noProof/>
              <w:kern w:val="2"/>
              <w:sz w:val="24"/>
              <w:szCs w:val="24"/>
              <w:lang w:eastAsia="ja-JP"/>
              <w14:ligatures w14:val="standardContextual"/>
            </w:rPr>
          </w:pPr>
          <w:hyperlink w:anchor="_Toc216117368" w:history="1">
            <w:r w:rsidRPr="009251E4">
              <w:rPr>
                <w:rStyle w:val="Hyperlink"/>
                <w:noProof/>
              </w:rPr>
              <w:t>3.</w:t>
            </w:r>
            <w:r w:rsidRPr="009251E4">
              <w:rPr>
                <w:rStyle w:val="Hyperlink"/>
                <w:noProof/>
                <w:lang w:eastAsia="ja-JP"/>
              </w:rPr>
              <w:t>8</w:t>
            </w:r>
            <w:r w:rsidRPr="009251E4">
              <w:rPr>
                <w:rStyle w:val="Hyperlink"/>
                <w:noProof/>
              </w:rPr>
              <w:t>. Giao diện Cài đặt</w:t>
            </w:r>
            <w:r>
              <w:rPr>
                <w:noProof/>
                <w:webHidden/>
              </w:rPr>
              <w:tab/>
            </w:r>
            <w:r w:rsidR="00ED3B48">
              <w:rPr>
                <w:rFonts w:hint="eastAsia"/>
                <w:noProof/>
                <w:webHidden/>
                <w:lang w:eastAsia="ja-JP"/>
              </w:rPr>
              <w:t>32</w:t>
            </w:r>
          </w:hyperlink>
        </w:p>
        <w:p w14:paraId="5AB2FDBB" w14:textId="30648332" w:rsidR="00431974" w:rsidRDefault="00431974">
          <w:pPr>
            <w:pStyle w:val="TOC2"/>
            <w:tabs>
              <w:tab w:val="right" w:leader="dot" w:pos="9062"/>
            </w:tabs>
            <w:rPr>
              <w:rFonts w:cstheme="minorBidi"/>
              <w:b w:val="0"/>
              <w:bCs w:val="0"/>
              <w:noProof/>
              <w:kern w:val="2"/>
              <w:sz w:val="24"/>
              <w:szCs w:val="24"/>
              <w:lang w:eastAsia="ja-JP"/>
              <w14:ligatures w14:val="standardContextual"/>
            </w:rPr>
          </w:pPr>
          <w:hyperlink w:anchor="_Toc216117369" w:history="1">
            <w:r w:rsidRPr="009251E4">
              <w:rPr>
                <w:rStyle w:val="Hyperlink"/>
                <w:noProof/>
              </w:rPr>
              <w:t>3.</w:t>
            </w:r>
            <w:r w:rsidRPr="009251E4">
              <w:rPr>
                <w:rStyle w:val="Hyperlink"/>
                <w:noProof/>
                <w:lang w:eastAsia="ja-JP"/>
              </w:rPr>
              <w:t>9</w:t>
            </w:r>
            <w:r w:rsidRPr="009251E4">
              <w:rPr>
                <w:rStyle w:val="Hyperlink"/>
                <w:noProof/>
              </w:rPr>
              <w:t>. Giao diện Profile</w:t>
            </w:r>
            <w:r>
              <w:rPr>
                <w:noProof/>
                <w:webHidden/>
              </w:rPr>
              <w:tab/>
            </w:r>
            <w:r w:rsidR="00ED3B48">
              <w:rPr>
                <w:rFonts w:hint="eastAsia"/>
                <w:noProof/>
                <w:webHidden/>
                <w:lang w:eastAsia="ja-JP"/>
              </w:rPr>
              <w:t>32</w:t>
            </w:r>
          </w:hyperlink>
        </w:p>
        <w:p w14:paraId="1FBCD55D" w14:textId="39601032" w:rsidR="00431974" w:rsidRDefault="00431974">
          <w:pPr>
            <w:pStyle w:val="TOC2"/>
            <w:tabs>
              <w:tab w:val="right" w:leader="dot" w:pos="9062"/>
            </w:tabs>
            <w:rPr>
              <w:rFonts w:cstheme="minorBidi"/>
              <w:b w:val="0"/>
              <w:bCs w:val="0"/>
              <w:noProof/>
              <w:kern w:val="2"/>
              <w:sz w:val="24"/>
              <w:szCs w:val="24"/>
              <w:lang w:eastAsia="ja-JP"/>
              <w14:ligatures w14:val="standardContextual"/>
            </w:rPr>
          </w:pPr>
          <w:hyperlink w:anchor="_Toc216117370" w:history="1">
            <w:r w:rsidRPr="009251E4">
              <w:rPr>
                <w:rStyle w:val="Hyperlink"/>
                <w:noProof/>
              </w:rPr>
              <w:t>3.</w:t>
            </w:r>
            <w:r w:rsidRPr="009251E4">
              <w:rPr>
                <w:rStyle w:val="Hyperlink"/>
                <w:noProof/>
                <w:lang w:eastAsia="ja-JP"/>
              </w:rPr>
              <w:t>10</w:t>
            </w:r>
            <w:r w:rsidRPr="009251E4">
              <w:rPr>
                <w:rStyle w:val="Hyperlink"/>
                <w:noProof/>
              </w:rPr>
              <w:t>. Giao diện Đăng nhập</w:t>
            </w:r>
            <w:r>
              <w:rPr>
                <w:noProof/>
                <w:webHidden/>
              </w:rPr>
              <w:tab/>
            </w:r>
            <w:r w:rsidR="00ED3B48">
              <w:rPr>
                <w:rFonts w:hint="eastAsia"/>
                <w:noProof/>
                <w:webHidden/>
                <w:lang w:eastAsia="ja-JP"/>
              </w:rPr>
              <w:t>33</w:t>
            </w:r>
          </w:hyperlink>
        </w:p>
        <w:p w14:paraId="2A520FE0" w14:textId="0E54C462" w:rsidR="00431974" w:rsidRDefault="00431974">
          <w:pPr>
            <w:pStyle w:val="TOC2"/>
            <w:tabs>
              <w:tab w:val="right" w:leader="dot" w:pos="9062"/>
            </w:tabs>
            <w:rPr>
              <w:rFonts w:cstheme="minorBidi"/>
              <w:b w:val="0"/>
              <w:bCs w:val="0"/>
              <w:noProof/>
              <w:kern w:val="2"/>
              <w:sz w:val="24"/>
              <w:szCs w:val="24"/>
              <w:lang w:eastAsia="ja-JP"/>
              <w14:ligatures w14:val="standardContextual"/>
            </w:rPr>
          </w:pPr>
          <w:hyperlink w:anchor="_Toc216117371" w:history="1">
            <w:r w:rsidRPr="009251E4">
              <w:rPr>
                <w:rStyle w:val="Hyperlink"/>
                <w:noProof/>
              </w:rPr>
              <w:t>3.1</w:t>
            </w:r>
            <w:r w:rsidRPr="009251E4">
              <w:rPr>
                <w:rStyle w:val="Hyperlink"/>
                <w:noProof/>
                <w:lang w:eastAsia="ja-JP"/>
              </w:rPr>
              <w:t>1</w:t>
            </w:r>
            <w:r w:rsidRPr="009251E4">
              <w:rPr>
                <w:rStyle w:val="Hyperlink"/>
                <w:noProof/>
              </w:rPr>
              <w:t>. Giao diện Đăng ký</w:t>
            </w:r>
            <w:r>
              <w:rPr>
                <w:noProof/>
                <w:webHidden/>
              </w:rPr>
              <w:tab/>
            </w:r>
            <w:r w:rsidR="00ED3B48">
              <w:rPr>
                <w:rFonts w:hint="eastAsia"/>
                <w:noProof/>
                <w:webHidden/>
                <w:lang w:eastAsia="ja-JP"/>
              </w:rPr>
              <w:t>33</w:t>
            </w:r>
          </w:hyperlink>
        </w:p>
        <w:p w14:paraId="2937DBF8" w14:textId="1AE0C8BE" w:rsidR="00431974" w:rsidRDefault="00431974">
          <w:pPr>
            <w:pStyle w:val="TOC2"/>
            <w:tabs>
              <w:tab w:val="right" w:leader="dot" w:pos="9062"/>
            </w:tabs>
            <w:rPr>
              <w:rFonts w:cstheme="minorBidi"/>
              <w:b w:val="0"/>
              <w:bCs w:val="0"/>
              <w:noProof/>
              <w:kern w:val="2"/>
              <w:sz w:val="24"/>
              <w:szCs w:val="24"/>
              <w:lang w:eastAsia="ja-JP"/>
              <w14:ligatures w14:val="standardContextual"/>
            </w:rPr>
          </w:pPr>
          <w:hyperlink w:anchor="_Toc216117372" w:history="1">
            <w:r w:rsidRPr="009251E4">
              <w:rPr>
                <w:rStyle w:val="Hyperlink"/>
                <w:noProof/>
              </w:rPr>
              <w:t>3.1</w:t>
            </w:r>
            <w:r w:rsidRPr="009251E4">
              <w:rPr>
                <w:rStyle w:val="Hyperlink"/>
                <w:noProof/>
                <w:lang w:eastAsia="ja-JP"/>
              </w:rPr>
              <w:t>2</w:t>
            </w:r>
            <w:r w:rsidRPr="009251E4">
              <w:rPr>
                <w:rStyle w:val="Hyperlink"/>
                <w:noProof/>
              </w:rPr>
              <w:t>. Giao diện Quên mật khẩu</w:t>
            </w:r>
            <w:r>
              <w:rPr>
                <w:noProof/>
                <w:webHidden/>
              </w:rPr>
              <w:tab/>
            </w:r>
            <w:r w:rsidR="00ED3B48">
              <w:rPr>
                <w:rFonts w:hint="eastAsia"/>
                <w:noProof/>
                <w:webHidden/>
                <w:lang w:eastAsia="ja-JP"/>
              </w:rPr>
              <w:t>34</w:t>
            </w:r>
          </w:hyperlink>
        </w:p>
        <w:p w14:paraId="5EFE7988" w14:textId="3C6C36BC" w:rsidR="00431974" w:rsidRDefault="00431974">
          <w:pPr>
            <w:pStyle w:val="TOC2"/>
            <w:tabs>
              <w:tab w:val="right" w:leader="dot" w:pos="9062"/>
            </w:tabs>
            <w:rPr>
              <w:rFonts w:cstheme="minorBidi"/>
              <w:b w:val="0"/>
              <w:bCs w:val="0"/>
              <w:noProof/>
              <w:kern w:val="2"/>
              <w:sz w:val="24"/>
              <w:szCs w:val="24"/>
              <w:lang w:eastAsia="ja-JP"/>
              <w14:ligatures w14:val="standardContextual"/>
            </w:rPr>
          </w:pPr>
          <w:hyperlink w:anchor="_Toc216117373" w:history="1">
            <w:r w:rsidRPr="009251E4">
              <w:rPr>
                <w:rStyle w:val="Hyperlink"/>
                <w:noProof/>
              </w:rPr>
              <w:t>3.1</w:t>
            </w:r>
            <w:r w:rsidRPr="009251E4">
              <w:rPr>
                <w:rStyle w:val="Hyperlink"/>
                <w:noProof/>
                <w:lang w:eastAsia="ja-JP"/>
              </w:rPr>
              <w:t>3</w:t>
            </w:r>
            <w:r w:rsidRPr="009251E4">
              <w:rPr>
                <w:rStyle w:val="Hyperlink"/>
                <w:noProof/>
              </w:rPr>
              <w:t>. Giao diện Xác thực OTP</w:t>
            </w:r>
            <w:r>
              <w:rPr>
                <w:noProof/>
                <w:webHidden/>
              </w:rPr>
              <w:tab/>
            </w:r>
            <w:r w:rsidR="00ED3B48">
              <w:rPr>
                <w:rFonts w:hint="eastAsia"/>
                <w:noProof/>
                <w:webHidden/>
                <w:lang w:eastAsia="ja-JP"/>
              </w:rPr>
              <w:t>34</w:t>
            </w:r>
          </w:hyperlink>
        </w:p>
        <w:p w14:paraId="63893856" w14:textId="74659D03" w:rsidR="00431974" w:rsidRDefault="00431974">
          <w:pPr>
            <w:pStyle w:val="TOC1"/>
            <w:tabs>
              <w:tab w:val="right" w:leader="dot" w:pos="9062"/>
            </w:tabs>
            <w:rPr>
              <w:rFonts w:cstheme="minorBidi"/>
              <w:b w:val="0"/>
              <w:bCs w:val="0"/>
              <w:i w:val="0"/>
              <w:iCs w:val="0"/>
              <w:noProof/>
              <w:kern w:val="2"/>
              <w:lang w:eastAsia="ja-JP"/>
              <w14:ligatures w14:val="standardContextual"/>
            </w:rPr>
          </w:pPr>
          <w:hyperlink w:anchor="_Toc216117374" w:history="1">
            <w:r w:rsidRPr="009251E4">
              <w:rPr>
                <w:rStyle w:val="Hyperlink"/>
                <w:noProof/>
              </w:rPr>
              <w:t>CHƯƠNG 4. KẾ</w:t>
            </w:r>
            <w:r w:rsidRPr="009251E4">
              <w:rPr>
                <w:rStyle w:val="Hyperlink"/>
                <w:noProof/>
              </w:rPr>
              <w:t>T</w:t>
            </w:r>
            <w:r w:rsidRPr="009251E4">
              <w:rPr>
                <w:rStyle w:val="Hyperlink"/>
                <w:noProof/>
              </w:rPr>
              <w:t xml:space="preserve"> LUẬN</w:t>
            </w:r>
            <w:r>
              <w:rPr>
                <w:noProof/>
                <w:webHidden/>
              </w:rPr>
              <w:tab/>
            </w:r>
            <w:r w:rsidR="00ED3B48">
              <w:rPr>
                <w:rFonts w:hint="eastAsia"/>
                <w:noProof/>
                <w:webHidden/>
                <w:lang w:eastAsia="ja-JP"/>
              </w:rPr>
              <w:t>35</w:t>
            </w:r>
          </w:hyperlink>
        </w:p>
        <w:p w14:paraId="22432498" w14:textId="05065E07" w:rsidR="00431974" w:rsidRDefault="00431974">
          <w:pPr>
            <w:pStyle w:val="TOC2"/>
            <w:tabs>
              <w:tab w:val="right" w:leader="dot" w:pos="9062"/>
            </w:tabs>
            <w:rPr>
              <w:rFonts w:cstheme="minorBidi"/>
              <w:b w:val="0"/>
              <w:bCs w:val="0"/>
              <w:noProof/>
              <w:kern w:val="2"/>
              <w:sz w:val="24"/>
              <w:szCs w:val="24"/>
              <w:lang w:eastAsia="ja-JP"/>
              <w14:ligatures w14:val="standardContextual"/>
            </w:rPr>
          </w:pPr>
          <w:hyperlink w:anchor="_Toc216117375" w:history="1">
            <w:r w:rsidRPr="009251E4">
              <w:rPr>
                <w:rStyle w:val="Hyperlink"/>
                <w:noProof/>
              </w:rPr>
              <w:t>4.1 Kết l</w:t>
            </w:r>
            <w:r w:rsidRPr="009251E4">
              <w:rPr>
                <w:rStyle w:val="Hyperlink"/>
                <w:noProof/>
              </w:rPr>
              <w:t>u</w:t>
            </w:r>
            <w:r w:rsidRPr="009251E4">
              <w:rPr>
                <w:rStyle w:val="Hyperlink"/>
                <w:noProof/>
              </w:rPr>
              <w:t>ận</w:t>
            </w:r>
            <w:r>
              <w:rPr>
                <w:noProof/>
                <w:webHidden/>
              </w:rPr>
              <w:tab/>
            </w:r>
            <w:r w:rsidR="00ED3B48">
              <w:rPr>
                <w:rFonts w:hint="eastAsia"/>
                <w:noProof/>
                <w:webHidden/>
                <w:lang w:eastAsia="ja-JP"/>
              </w:rPr>
              <w:t>35</w:t>
            </w:r>
          </w:hyperlink>
        </w:p>
        <w:p w14:paraId="04DF9D89" w14:textId="1CF28F47" w:rsidR="00431974" w:rsidRDefault="00431974">
          <w:pPr>
            <w:pStyle w:val="TOC2"/>
            <w:tabs>
              <w:tab w:val="right" w:leader="dot" w:pos="9062"/>
            </w:tabs>
            <w:rPr>
              <w:rFonts w:cstheme="minorBidi" w:hint="eastAsia"/>
              <w:b w:val="0"/>
              <w:bCs w:val="0"/>
              <w:noProof/>
              <w:kern w:val="2"/>
              <w:sz w:val="24"/>
              <w:szCs w:val="24"/>
              <w:lang w:eastAsia="ja-JP"/>
              <w14:ligatures w14:val="standardContextual"/>
            </w:rPr>
          </w:pPr>
          <w:hyperlink w:anchor="_Toc216117376" w:history="1">
            <w:r w:rsidRPr="009251E4">
              <w:rPr>
                <w:rStyle w:val="Hyperlink"/>
                <w:noProof/>
              </w:rPr>
              <w:t>4.2 Hướng phát triển</w:t>
            </w:r>
            <w:r>
              <w:rPr>
                <w:noProof/>
                <w:webHidden/>
              </w:rPr>
              <w:tab/>
            </w:r>
            <w:r w:rsidR="00ED3B48">
              <w:rPr>
                <w:rFonts w:hint="eastAsia"/>
                <w:noProof/>
                <w:webHidden/>
                <w:lang w:eastAsia="ja-JP"/>
              </w:rPr>
              <w:t>35</w:t>
            </w:r>
          </w:hyperlink>
        </w:p>
        <w:p w14:paraId="11AB3ABC" w14:textId="64F1E1D8" w:rsidR="00431974" w:rsidRDefault="00431974">
          <w:pPr>
            <w:pStyle w:val="TOC1"/>
            <w:tabs>
              <w:tab w:val="right" w:leader="dot" w:pos="9062"/>
            </w:tabs>
            <w:rPr>
              <w:rFonts w:cstheme="minorBidi"/>
              <w:b w:val="0"/>
              <w:bCs w:val="0"/>
              <w:i w:val="0"/>
              <w:iCs w:val="0"/>
              <w:noProof/>
              <w:kern w:val="2"/>
              <w:lang w:eastAsia="ja-JP"/>
              <w14:ligatures w14:val="standardContextual"/>
            </w:rPr>
          </w:pPr>
          <w:hyperlink w:anchor="_Toc216117377" w:history="1">
            <w:r w:rsidRPr="009251E4">
              <w:rPr>
                <w:rStyle w:val="Hyperlink"/>
                <w:noProof/>
              </w:rPr>
              <w:t>TÀI LIỆU THAM</w:t>
            </w:r>
            <w:r w:rsidRPr="009251E4">
              <w:rPr>
                <w:rStyle w:val="Hyperlink"/>
                <w:noProof/>
              </w:rPr>
              <w:t xml:space="preserve"> </w:t>
            </w:r>
            <w:r w:rsidRPr="009251E4">
              <w:rPr>
                <w:rStyle w:val="Hyperlink"/>
                <w:noProof/>
              </w:rPr>
              <w:t>KHẢO</w:t>
            </w:r>
            <w:r>
              <w:rPr>
                <w:noProof/>
                <w:webHidden/>
              </w:rPr>
              <w:tab/>
            </w:r>
            <w:r w:rsidR="00ED3B48">
              <w:rPr>
                <w:rFonts w:hint="eastAsia"/>
                <w:noProof/>
                <w:webHidden/>
                <w:lang w:eastAsia="ja-JP"/>
              </w:rPr>
              <w:t>36</w:t>
            </w:r>
          </w:hyperlink>
        </w:p>
        <w:p w14:paraId="4D53B63E" w14:textId="70F8E6FB" w:rsidR="007A21A8" w:rsidRDefault="00A50111" w:rsidP="00A50111">
          <w:r w:rsidRPr="00A50111">
            <w:rPr>
              <w:b/>
              <w:bCs/>
              <w:szCs w:val="26"/>
            </w:rPr>
            <w:fldChar w:fldCharType="end"/>
          </w:r>
        </w:p>
      </w:sdtContent>
    </w:sdt>
    <w:p w14:paraId="52D8378D" w14:textId="77777777" w:rsidR="007A21A8" w:rsidRPr="007A21A8" w:rsidRDefault="007A21A8" w:rsidP="007A21A8"/>
    <w:p w14:paraId="050DEF59" w14:textId="1AE920C9" w:rsidR="0052724F" w:rsidRDefault="0052724F" w:rsidP="00F07439">
      <w:pPr>
        <w:rPr>
          <w:rFonts w:ascii="VNtimes new roman" w:hAnsi="VNtimes new roman"/>
          <w:sz w:val="28"/>
        </w:rPr>
      </w:pPr>
      <w:r>
        <w:rPr>
          <w:rFonts w:ascii="VNtimes new roman" w:hAnsi="VNtimes new roman"/>
          <w:sz w:val="28"/>
        </w:rPr>
        <w:br w:type="page"/>
      </w:r>
    </w:p>
    <w:p w14:paraId="3173AB28" w14:textId="1D227BC5" w:rsidR="00F23A4A" w:rsidRPr="0052724F" w:rsidRDefault="00710C20" w:rsidP="00793890">
      <w:pPr>
        <w:pStyle w:val="Heading1"/>
        <w:rPr>
          <w:bCs/>
        </w:rPr>
      </w:pPr>
      <w:bookmarkStart w:id="1851" w:name="_Toc215934936"/>
      <w:bookmarkStart w:id="1852" w:name="_Toc216117338"/>
      <w:r w:rsidRPr="00750B87">
        <w:lastRenderedPageBreak/>
        <w:t>DANH MỤC CÁC TỪ VIẾT TẮT</w:t>
      </w:r>
      <w:bookmarkEnd w:id="242"/>
      <w:bookmarkEnd w:id="243"/>
      <w:bookmarkEnd w:id="244"/>
      <w:bookmarkEnd w:id="245"/>
      <w:bookmarkEnd w:id="246"/>
      <w:bookmarkEnd w:id="247"/>
      <w:bookmarkEnd w:id="248"/>
      <w:bookmarkEnd w:id="1851"/>
      <w:bookmarkEnd w:id="1852"/>
    </w:p>
    <w:tbl>
      <w:tblPr>
        <w:tblW w:w="8957" w:type="dxa"/>
        <w:tblInd w:w="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1"/>
        <w:gridCol w:w="7386"/>
      </w:tblGrid>
      <w:tr w:rsidR="001146B7" w:rsidRPr="00911E6D" w14:paraId="2311B9CA" w14:textId="77777777" w:rsidTr="00750B87">
        <w:tc>
          <w:tcPr>
            <w:tcW w:w="1571" w:type="dxa"/>
            <w:shd w:val="clear" w:color="auto" w:fill="auto"/>
          </w:tcPr>
          <w:p w14:paraId="3D79ED8E" w14:textId="77777777" w:rsidR="001146B7" w:rsidRPr="00F23A4A" w:rsidRDefault="001146B7" w:rsidP="00F23A4A">
            <w:pPr>
              <w:spacing w:line="360" w:lineRule="auto"/>
              <w:jc w:val="center"/>
              <w:rPr>
                <w:b/>
                <w:szCs w:val="26"/>
              </w:rPr>
            </w:pPr>
            <w:r w:rsidRPr="00F23A4A">
              <w:rPr>
                <w:b/>
                <w:szCs w:val="26"/>
              </w:rPr>
              <w:t>VIẾT TẮT</w:t>
            </w:r>
          </w:p>
        </w:tc>
        <w:tc>
          <w:tcPr>
            <w:tcW w:w="7386" w:type="dxa"/>
            <w:shd w:val="clear" w:color="auto" w:fill="auto"/>
          </w:tcPr>
          <w:p w14:paraId="099B3A21" w14:textId="77777777" w:rsidR="001146B7" w:rsidRPr="00F23A4A" w:rsidRDefault="001146B7" w:rsidP="00F23A4A">
            <w:pPr>
              <w:spacing w:line="360" w:lineRule="auto"/>
              <w:jc w:val="center"/>
              <w:rPr>
                <w:b/>
                <w:szCs w:val="26"/>
              </w:rPr>
            </w:pPr>
            <w:r w:rsidRPr="00F23A4A">
              <w:rPr>
                <w:b/>
                <w:szCs w:val="26"/>
              </w:rPr>
              <w:t>NỘI DUNG</w:t>
            </w:r>
          </w:p>
        </w:tc>
      </w:tr>
      <w:tr w:rsidR="00A27995" w:rsidRPr="00911E6D" w14:paraId="0E2D7F37" w14:textId="77777777" w:rsidTr="00750B87">
        <w:trPr>
          <w:trHeight w:val="453"/>
        </w:trPr>
        <w:tc>
          <w:tcPr>
            <w:tcW w:w="1571" w:type="dxa"/>
            <w:shd w:val="clear" w:color="auto" w:fill="auto"/>
          </w:tcPr>
          <w:p w14:paraId="7A113DE4" w14:textId="77777777" w:rsidR="00A27995" w:rsidRDefault="00A27995" w:rsidP="00F23A4A">
            <w:pPr>
              <w:spacing w:line="360" w:lineRule="auto"/>
              <w:jc w:val="center"/>
              <w:rPr>
                <w:szCs w:val="26"/>
              </w:rPr>
            </w:pPr>
            <w:r>
              <w:rPr>
                <w:szCs w:val="26"/>
              </w:rPr>
              <w:t>5E</w:t>
            </w:r>
          </w:p>
        </w:tc>
        <w:tc>
          <w:tcPr>
            <w:tcW w:w="7386" w:type="dxa"/>
            <w:shd w:val="clear" w:color="auto" w:fill="auto"/>
          </w:tcPr>
          <w:p w14:paraId="028046EC" w14:textId="77777777" w:rsidR="00A27995" w:rsidRDefault="00A27995" w:rsidP="00A27995">
            <w:pPr>
              <w:spacing w:line="360" w:lineRule="auto"/>
              <w:jc w:val="center"/>
              <w:rPr>
                <w:szCs w:val="26"/>
              </w:rPr>
            </w:pPr>
            <w:r>
              <w:rPr>
                <w:szCs w:val="26"/>
              </w:rPr>
              <w:t xml:space="preserve">Engagement, </w:t>
            </w:r>
            <w:r w:rsidRPr="00A27995">
              <w:rPr>
                <w:szCs w:val="26"/>
              </w:rPr>
              <w:t>Exploration</w:t>
            </w:r>
            <w:r>
              <w:rPr>
                <w:szCs w:val="26"/>
              </w:rPr>
              <w:t xml:space="preserve">, Explanation, Elaboration, </w:t>
            </w:r>
            <w:r w:rsidRPr="00A27995">
              <w:rPr>
                <w:szCs w:val="26"/>
              </w:rPr>
              <w:t>Evaluation</w:t>
            </w:r>
          </w:p>
        </w:tc>
      </w:tr>
      <w:tr w:rsidR="005150CE" w:rsidRPr="00911E6D" w14:paraId="0D675FF5" w14:textId="77777777" w:rsidTr="00750B87">
        <w:tc>
          <w:tcPr>
            <w:tcW w:w="1571" w:type="dxa"/>
            <w:shd w:val="clear" w:color="auto" w:fill="auto"/>
          </w:tcPr>
          <w:p w14:paraId="02760C4C" w14:textId="77777777" w:rsidR="005150CE" w:rsidRPr="00911E6D" w:rsidRDefault="00326F9A" w:rsidP="00F23A4A">
            <w:pPr>
              <w:spacing w:line="360" w:lineRule="auto"/>
              <w:jc w:val="center"/>
              <w:rPr>
                <w:szCs w:val="26"/>
              </w:rPr>
            </w:pPr>
            <w:r>
              <w:rPr>
                <w:szCs w:val="26"/>
              </w:rPr>
              <w:t>STEM</w:t>
            </w:r>
          </w:p>
        </w:tc>
        <w:tc>
          <w:tcPr>
            <w:tcW w:w="7386" w:type="dxa"/>
            <w:shd w:val="clear" w:color="auto" w:fill="auto"/>
          </w:tcPr>
          <w:p w14:paraId="05C26347" w14:textId="77777777" w:rsidR="005150CE" w:rsidRPr="00911E6D" w:rsidRDefault="005150CE" w:rsidP="00F23A4A">
            <w:pPr>
              <w:spacing w:line="360" w:lineRule="auto"/>
              <w:jc w:val="center"/>
              <w:rPr>
                <w:szCs w:val="26"/>
              </w:rPr>
            </w:pPr>
            <w:r w:rsidRPr="00911E6D">
              <w:rPr>
                <w:szCs w:val="26"/>
              </w:rPr>
              <w:t>Science Technology Engineering Mathematics</w:t>
            </w:r>
          </w:p>
        </w:tc>
      </w:tr>
    </w:tbl>
    <w:p w14:paraId="51D8F736" w14:textId="77777777" w:rsidR="00E83B3F" w:rsidRPr="00911E6D" w:rsidRDefault="00E83B3F" w:rsidP="00734392">
      <w:pPr>
        <w:spacing w:line="360" w:lineRule="auto"/>
        <w:rPr>
          <w:szCs w:val="26"/>
        </w:rPr>
      </w:pPr>
    </w:p>
    <w:p w14:paraId="7B39557F" w14:textId="77777777" w:rsidR="00E13CFE" w:rsidRDefault="00E13CFE">
      <w:pPr>
        <w:rPr>
          <w:ins w:id="1853" w:author="This PC" w:date="2025-12-04T22:13:00Z"/>
          <w:b/>
          <w:iCs/>
          <w:sz w:val="36"/>
          <w:szCs w:val="36"/>
        </w:rPr>
      </w:pPr>
      <w:bookmarkStart w:id="1854" w:name="_Toc6684066"/>
      <w:bookmarkStart w:id="1855" w:name="_Toc6684127"/>
      <w:bookmarkStart w:id="1856" w:name="_Toc6688595"/>
      <w:bookmarkStart w:id="1857" w:name="_Toc7253361"/>
      <w:bookmarkStart w:id="1858" w:name="_Toc7978868"/>
      <w:bookmarkStart w:id="1859" w:name="_Toc8805994"/>
      <w:ins w:id="1860" w:author="This PC" w:date="2025-12-04T22:13:00Z">
        <w:r>
          <w:rPr>
            <w:b/>
            <w:i/>
            <w:sz w:val="36"/>
            <w:szCs w:val="36"/>
          </w:rPr>
          <w:br w:type="page"/>
        </w:r>
      </w:ins>
    </w:p>
    <w:p w14:paraId="0B90AC92" w14:textId="576B0378" w:rsidR="00C73265" w:rsidRDefault="004B0BAE" w:rsidP="00793890">
      <w:pPr>
        <w:pStyle w:val="Heading1"/>
        <w:rPr>
          <w:ins w:id="1861" w:author="This PC" w:date="2025-12-04T22:14:00Z"/>
          <w:i/>
        </w:rPr>
      </w:pPr>
      <w:del w:id="1862" w:author="This PC" w:date="2025-12-04T22:13:00Z">
        <w:r w:rsidDel="00E13CFE">
          <w:lastRenderedPageBreak/>
          <w:br w:type="page"/>
        </w:r>
      </w:del>
      <w:bookmarkStart w:id="1863" w:name="_Toc9016560"/>
      <w:bookmarkStart w:id="1864" w:name="_Toc215934937"/>
      <w:bookmarkStart w:id="1865" w:name="_Toc216117339"/>
      <w:r w:rsidR="00606596" w:rsidRPr="00750B87">
        <w:t xml:space="preserve">DANH MỤC </w:t>
      </w:r>
      <w:r w:rsidR="00E83B3F" w:rsidRPr="00750B87">
        <w:t>HÌNH VẼ</w:t>
      </w:r>
      <w:bookmarkEnd w:id="1854"/>
      <w:bookmarkEnd w:id="1855"/>
      <w:bookmarkEnd w:id="1856"/>
      <w:bookmarkEnd w:id="1857"/>
      <w:bookmarkEnd w:id="1858"/>
      <w:bookmarkEnd w:id="1859"/>
      <w:bookmarkEnd w:id="1863"/>
      <w:bookmarkEnd w:id="1864"/>
      <w:bookmarkEnd w:id="1865"/>
    </w:p>
    <w:p w14:paraId="4D75DA19" w14:textId="77777777" w:rsidR="00E13CFE" w:rsidRPr="00B01A47" w:rsidRDefault="00E13CFE" w:rsidP="00B01A47">
      <w:pPr>
        <w:rPr>
          <w:szCs w:val="26"/>
        </w:rPr>
      </w:pPr>
    </w:p>
    <w:p w14:paraId="7CA1E83B" w14:textId="77777777" w:rsidR="0052724F" w:rsidRDefault="0052724F">
      <w:pPr>
        <w:spacing w:before="0"/>
        <w:jc w:val="left"/>
        <w:rPr>
          <w:szCs w:val="26"/>
        </w:rPr>
      </w:pPr>
      <w:bookmarkStart w:id="1866" w:name="_Toc6684067"/>
      <w:bookmarkStart w:id="1867" w:name="_Toc6684128"/>
      <w:bookmarkStart w:id="1868" w:name="_Toc6688596"/>
      <w:bookmarkStart w:id="1869" w:name="_Toc7253362"/>
      <w:bookmarkStart w:id="1870" w:name="_Toc7978869"/>
      <w:bookmarkStart w:id="1871" w:name="_Toc8805995"/>
      <w:r>
        <w:rPr>
          <w:szCs w:val="26"/>
        </w:rPr>
        <w:br w:type="page"/>
      </w:r>
    </w:p>
    <w:p w14:paraId="48392605" w14:textId="2DD0180A" w:rsidR="003A40C2" w:rsidRPr="00DA76D5" w:rsidDel="00E13CFE" w:rsidRDefault="0052724F" w:rsidP="00793890">
      <w:pPr>
        <w:pStyle w:val="Heading1"/>
        <w:rPr>
          <w:del w:id="1872" w:author="This PC" w:date="2025-12-04T22:13:00Z"/>
        </w:rPr>
        <w:pPrChange w:id="1873" w:author="This PC" w:date="2025-12-04T22:13:00Z">
          <w:pPr>
            <w:pStyle w:val="TableofFigures"/>
            <w:tabs>
              <w:tab w:val="right" w:leader="dot" w:pos="9062"/>
            </w:tabs>
            <w:spacing w:before="80" w:after="80" w:line="312" w:lineRule="auto"/>
          </w:pPr>
        </w:pPrChange>
      </w:pPr>
      <w:del w:id="1874" w:author="This PC" w:date="2025-12-04T22:13:00Z">
        <w:r w:rsidRPr="00DA76D5" w:rsidDel="00E13CFE">
          <w:lastRenderedPageBreak/>
          <w:br w:type="page"/>
        </w:r>
      </w:del>
      <w:bookmarkStart w:id="1875" w:name="_Toc215934938"/>
      <w:bookmarkStart w:id="1876" w:name="_Toc216117340"/>
      <w:r w:rsidRPr="00DA76D5">
        <w:t>DANH MỤC BẢNG</w:t>
      </w:r>
      <w:bookmarkEnd w:id="1875"/>
      <w:bookmarkEnd w:id="1876"/>
      <w:del w:id="1877" w:author="This PC" w:date="2025-12-04T22:13:00Z">
        <w:r w:rsidR="00F34DBA" w:rsidRPr="00DA76D5" w:rsidDel="00E13CFE">
          <w:fldChar w:fldCharType="begin"/>
        </w:r>
        <w:r w:rsidR="00F34DBA" w:rsidRPr="00DA76D5" w:rsidDel="00E13CFE">
          <w:delInstrText xml:space="preserve"> TOC \h \z \c "Hình" </w:delInstrText>
        </w:r>
        <w:r w:rsidR="00F34DBA" w:rsidRPr="00DA76D5" w:rsidDel="00E13CFE">
          <w:fldChar w:fldCharType="separate"/>
        </w:r>
      </w:del>
      <w:ins w:id="1878" w:author="ndhien@cit.udn.vn" w:date="2021-03-24T12:11:00Z">
        <w:del w:id="1879" w:author="This PC" w:date="2025-12-04T22:13:00Z">
          <w:r w:rsidR="00932745" w:rsidRPr="00DA76D5" w:rsidDel="00E13CFE">
            <w:delText>No table of figures entries found.</w:delText>
          </w:r>
        </w:del>
      </w:ins>
      <w:del w:id="1880" w:author="This PC" w:date="2025-12-04T22:13:00Z">
        <w:r w:rsidR="00A428B6" w:rsidRPr="00DA76D5" w:rsidDel="00E13CFE">
          <w:fldChar w:fldCharType="begin"/>
        </w:r>
        <w:r w:rsidR="00A428B6" w:rsidRPr="00DA76D5" w:rsidDel="00E13CFE">
          <w:delInstrText xml:space="preserve"> HYPERLINK "file:///D:\\Users\\nhana\\OneDrive\\Documents\\LUANVANTOTNGHIEP\\luanvan.docx" \l "_Toc9544053" </w:delInstrText>
        </w:r>
        <w:r w:rsidR="00A428B6" w:rsidRPr="00DA76D5" w:rsidDel="00E13CFE">
          <w:fldChar w:fldCharType="separate"/>
        </w:r>
      </w:del>
      <w:ins w:id="1881" w:author="ndhien@cit.udn.vn" w:date="2021-03-24T12:11:00Z">
        <w:del w:id="1882" w:author="This PC" w:date="2025-12-04T22:13:00Z">
          <w:r w:rsidR="00932745" w:rsidRPr="00DA76D5" w:rsidDel="00E13CFE">
            <w:delText>Error! Hyperlink reference not valid.</w:delText>
          </w:r>
        </w:del>
      </w:ins>
      <w:del w:id="1883" w:author="This PC" w:date="2025-12-04T22:13:00Z">
        <w:r w:rsidR="003A40C2" w:rsidRPr="00DA76D5" w:rsidDel="00E13CFE">
          <w:rPr>
            <w:rStyle w:val="Hyperlink"/>
            <w:color w:val="auto"/>
            <w:u w:val="none"/>
          </w:rPr>
          <w:delText>Hình 1.1</w:delText>
        </w:r>
        <w:r w:rsidR="00E85D0B" w:rsidRPr="00DA76D5" w:rsidDel="00E13CFE">
          <w:rPr>
            <w:rStyle w:val="Hyperlink"/>
            <w:color w:val="auto"/>
            <w:u w:val="none"/>
          </w:rPr>
          <w:delText>.</w:delText>
        </w:r>
        <w:r w:rsidR="003A40C2" w:rsidRPr="00DA76D5" w:rsidDel="00E13CFE">
          <w:rPr>
            <w:rStyle w:val="Hyperlink"/>
            <w:color w:val="auto"/>
            <w:u w:val="none"/>
          </w:rPr>
          <w:delText xml:space="preserve"> </w:delText>
        </w:r>
        <w:r w:rsidR="00D12650" w:rsidRPr="00DA76D5" w:rsidDel="00E13CFE">
          <w:rPr>
            <w:rStyle w:val="Hyperlink"/>
            <w:color w:val="auto"/>
            <w:u w:val="none"/>
          </w:rPr>
          <w:delText>aaaaaaa</w:delText>
        </w:r>
        <w:r w:rsidR="003A40C2" w:rsidRPr="00DA76D5" w:rsidDel="00E13CFE">
          <w:rPr>
            <w:webHidden/>
          </w:rPr>
          <w:tab/>
        </w:r>
        <w:r w:rsidR="003A40C2" w:rsidRPr="00DA76D5" w:rsidDel="00E13CFE">
          <w:rPr>
            <w:webHidden/>
          </w:rPr>
          <w:fldChar w:fldCharType="begin"/>
        </w:r>
        <w:r w:rsidR="003A40C2" w:rsidRPr="00DA76D5" w:rsidDel="00E13CFE">
          <w:rPr>
            <w:webHidden/>
          </w:rPr>
          <w:delInstrText xml:space="preserve"> PAGEREF _Toc9544053 \h </w:delInstrText>
        </w:r>
        <w:r w:rsidR="003A40C2" w:rsidRPr="00DA76D5" w:rsidDel="00E13CFE">
          <w:rPr>
            <w:webHidden/>
          </w:rPr>
        </w:r>
        <w:r w:rsidR="003A40C2" w:rsidRPr="00DA76D5" w:rsidDel="00E13CFE">
          <w:rPr>
            <w:webHidden/>
          </w:rPr>
          <w:fldChar w:fldCharType="separate"/>
        </w:r>
        <w:r w:rsidR="002C6B9F" w:rsidRPr="00DA76D5" w:rsidDel="00E13CFE">
          <w:rPr>
            <w:webHidden/>
          </w:rPr>
          <w:delText>11</w:delText>
        </w:r>
        <w:r w:rsidR="003A40C2" w:rsidRPr="00DA76D5" w:rsidDel="00E13CFE">
          <w:rPr>
            <w:webHidden/>
          </w:rPr>
          <w:fldChar w:fldCharType="end"/>
        </w:r>
        <w:r w:rsidR="00A428B6" w:rsidRPr="00DA76D5" w:rsidDel="00E13CFE">
          <w:fldChar w:fldCharType="end"/>
        </w:r>
      </w:del>
    </w:p>
    <w:p w14:paraId="53746482" w14:textId="787E5A5E" w:rsidR="003A40C2" w:rsidRPr="00DA76D5" w:rsidDel="00E13CFE" w:rsidRDefault="00A428B6" w:rsidP="00793890">
      <w:pPr>
        <w:pStyle w:val="Heading1"/>
        <w:rPr>
          <w:del w:id="1884" w:author="This PC" w:date="2025-12-04T22:13:00Z"/>
        </w:rPr>
        <w:pPrChange w:id="1885" w:author="This PC" w:date="2025-12-04T22:13:00Z">
          <w:pPr>
            <w:pStyle w:val="TableofFigures"/>
            <w:tabs>
              <w:tab w:val="right" w:leader="dot" w:pos="9062"/>
            </w:tabs>
            <w:spacing w:before="80" w:after="80" w:line="312" w:lineRule="auto"/>
          </w:pPr>
        </w:pPrChange>
      </w:pPr>
      <w:del w:id="1886" w:author="This PC" w:date="2025-12-04T22:13:00Z">
        <w:r w:rsidRPr="00DA76D5" w:rsidDel="00E13CFE">
          <w:fldChar w:fldCharType="begin"/>
        </w:r>
        <w:r w:rsidRPr="00DA76D5" w:rsidDel="00E13CFE">
          <w:delInstrText xml:space="preserve"> HYPERLINK "file:///D:\\Users\\nhana\\OneDrive\\Documents\\LUANVANTOTNGHIEP\\luanvan.docx" \l "_Toc9544054" </w:delInstrText>
        </w:r>
        <w:r w:rsidRPr="00DA76D5" w:rsidDel="00E13CFE">
          <w:fldChar w:fldCharType="separate"/>
        </w:r>
      </w:del>
      <w:ins w:id="1887" w:author="ndhien@cit.udn.vn" w:date="2021-03-24T12:11:00Z">
        <w:del w:id="1888" w:author="This PC" w:date="2025-12-04T22:13:00Z">
          <w:r w:rsidR="00932745" w:rsidRPr="00DA76D5" w:rsidDel="00E13CFE">
            <w:delText>Error! Hyperlink reference not valid.</w:delText>
          </w:r>
        </w:del>
      </w:ins>
      <w:del w:id="1889" w:author="This PC" w:date="2025-12-04T22:13:00Z">
        <w:r w:rsidR="003A40C2" w:rsidRPr="00DA76D5" w:rsidDel="00E13CFE">
          <w:rPr>
            <w:rStyle w:val="Hyperlink"/>
            <w:color w:val="auto"/>
            <w:u w:val="none"/>
          </w:rPr>
          <w:delText xml:space="preserve">Hình 1.2 </w:delText>
        </w:r>
        <w:r w:rsidR="00D12650" w:rsidRPr="00DA76D5" w:rsidDel="00E13CFE">
          <w:rPr>
            <w:rStyle w:val="Hyperlink"/>
            <w:color w:val="auto"/>
            <w:u w:val="none"/>
          </w:rPr>
          <w:delText>bbbbbbbbbbbb</w:delText>
        </w:r>
        <w:r w:rsidR="003A40C2" w:rsidRPr="00DA76D5" w:rsidDel="00E13CFE">
          <w:rPr>
            <w:webHidden/>
          </w:rPr>
          <w:tab/>
        </w:r>
        <w:r w:rsidR="0087068A" w:rsidRPr="00DA76D5" w:rsidDel="00E13CFE">
          <w:rPr>
            <w:webHidden/>
          </w:rPr>
          <w:delText>12</w:delText>
        </w:r>
        <w:r w:rsidRPr="00DA76D5" w:rsidDel="00E13CFE">
          <w:fldChar w:fldCharType="end"/>
        </w:r>
      </w:del>
    </w:p>
    <w:p w14:paraId="3340AF23" w14:textId="0339BD92" w:rsidR="003A40C2" w:rsidRPr="00DA76D5" w:rsidDel="00E13CFE" w:rsidRDefault="00A428B6" w:rsidP="00793890">
      <w:pPr>
        <w:pStyle w:val="Heading1"/>
        <w:rPr>
          <w:del w:id="1890" w:author="This PC" w:date="2025-12-04T22:13:00Z"/>
        </w:rPr>
        <w:pPrChange w:id="1891" w:author="This PC" w:date="2025-12-04T22:13:00Z">
          <w:pPr>
            <w:pStyle w:val="TableofFigures"/>
            <w:tabs>
              <w:tab w:val="right" w:leader="dot" w:pos="9062"/>
            </w:tabs>
            <w:spacing w:before="80" w:after="80" w:line="312" w:lineRule="auto"/>
          </w:pPr>
        </w:pPrChange>
      </w:pPr>
      <w:del w:id="1892" w:author="This PC" w:date="2025-12-04T22:13:00Z">
        <w:r w:rsidRPr="00DA76D5" w:rsidDel="00E13CFE">
          <w:fldChar w:fldCharType="begin"/>
        </w:r>
        <w:r w:rsidRPr="00DA76D5" w:rsidDel="00E13CFE">
          <w:delInstrText xml:space="preserve"> HYPERLINK \l "_Toc9544055" </w:delInstrText>
        </w:r>
        <w:r w:rsidRPr="00DA76D5" w:rsidDel="00E13CFE">
          <w:fldChar w:fldCharType="separate"/>
        </w:r>
      </w:del>
      <w:ins w:id="1893" w:author="ndhien@cit.udn.vn" w:date="2021-03-24T12:11:00Z">
        <w:del w:id="1894" w:author="This PC" w:date="2025-12-04T22:13:00Z">
          <w:r w:rsidR="00932745" w:rsidRPr="00DA76D5" w:rsidDel="00E13CFE">
            <w:delText>Error! Hyperlink reference not valid.</w:delText>
          </w:r>
        </w:del>
      </w:ins>
      <w:del w:id="1895" w:author="This PC" w:date="2025-12-04T22:13:00Z">
        <w:r w:rsidR="003A40C2" w:rsidRPr="00DA76D5" w:rsidDel="00E13CFE">
          <w:delText xml:space="preserve">Hình 1.3. </w:delText>
        </w:r>
        <w:r w:rsidR="00D12650" w:rsidRPr="00DA76D5" w:rsidDel="00E13CFE">
          <w:delText>ccccccccccccccccc</w:delText>
        </w:r>
        <w:r w:rsidR="003A40C2" w:rsidRPr="00DA76D5" w:rsidDel="00E13CFE">
          <w:rPr>
            <w:webHidden/>
          </w:rPr>
          <w:tab/>
        </w:r>
        <w:r w:rsidRPr="00DA76D5" w:rsidDel="00E13CFE">
          <w:fldChar w:fldCharType="end"/>
        </w:r>
        <w:r w:rsidR="0087068A" w:rsidRPr="00DA76D5" w:rsidDel="00E13CFE">
          <w:delText>17</w:delText>
        </w:r>
      </w:del>
    </w:p>
    <w:p w14:paraId="538B985F" w14:textId="1C609605" w:rsidR="003A40C2" w:rsidRPr="00DA76D5" w:rsidDel="00E13CFE" w:rsidRDefault="00A428B6" w:rsidP="00793890">
      <w:pPr>
        <w:pStyle w:val="Heading1"/>
        <w:rPr>
          <w:del w:id="1896" w:author="This PC" w:date="2025-12-04T22:13:00Z"/>
        </w:rPr>
        <w:pPrChange w:id="1897" w:author="This PC" w:date="2025-12-04T22:13:00Z">
          <w:pPr>
            <w:pStyle w:val="TableofFigures"/>
            <w:tabs>
              <w:tab w:val="right" w:leader="dot" w:pos="9062"/>
            </w:tabs>
            <w:spacing w:before="80" w:after="80" w:line="312" w:lineRule="auto"/>
          </w:pPr>
        </w:pPrChange>
      </w:pPr>
      <w:del w:id="1898" w:author="This PC" w:date="2025-12-04T22:13:00Z">
        <w:r w:rsidRPr="00DA76D5" w:rsidDel="00E13CFE">
          <w:fldChar w:fldCharType="begin"/>
        </w:r>
        <w:r w:rsidRPr="00DA76D5" w:rsidDel="00E13CFE">
          <w:delInstrText xml:space="preserve"> HYPERLINK "file:///D:\\Users\\nhana\\OneDrive\\Documents\\LUANVANTOTNGHIEP\\luanvan.docx" \l "_Toc9544056" </w:delInstrText>
        </w:r>
        <w:r w:rsidRPr="00DA76D5" w:rsidDel="00E13CFE">
          <w:fldChar w:fldCharType="separate"/>
        </w:r>
      </w:del>
      <w:ins w:id="1899" w:author="ndhien@cit.udn.vn" w:date="2021-03-24T12:11:00Z">
        <w:del w:id="1900" w:author="This PC" w:date="2025-12-04T22:13:00Z">
          <w:r w:rsidR="00932745" w:rsidRPr="00DA76D5" w:rsidDel="00E13CFE">
            <w:delText>Error! Hyperlink reference not valid.</w:delText>
          </w:r>
        </w:del>
      </w:ins>
      <w:del w:id="1901" w:author="This PC" w:date="2025-12-04T22:13:00Z">
        <w:r w:rsidR="003A40C2" w:rsidRPr="00DA76D5" w:rsidDel="00E13CFE">
          <w:delText>Hình 2.1.</w:delText>
        </w:r>
        <w:r w:rsidR="00D12650" w:rsidRPr="00DA76D5" w:rsidDel="00E13CFE">
          <w:delText>ddddddd</w:delText>
        </w:r>
        <w:r w:rsidR="003A40C2" w:rsidRPr="00DA76D5" w:rsidDel="00E13CFE">
          <w:rPr>
            <w:webHidden/>
          </w:rPr>
          <w:tab/>
        </w:r>
        <w:r w:rsidRPr="00DA76D5" w:rsidDel="00E13CFE">
          <w:fldChar w:fldCharType="end"/>
        </w:r>
        <w:r w:rsidR="0087068A" w:rsidRPr="00DA76D5" w:rsidDel="00E13CFE">
          <w:delText>24</w:delText>
        </w:r>
      </w:del>
    </w:p>
    <w:p w14:paraId="2D61595E" w14:textId="5B7CED2F" w:rsidR="003A40C2" w:rsidRPr="00DA76D5" w:rsidDel="00E13CFE" w:rsidRDefault="00A428B6" w:rsidP="00793890">
      <w:pPr>
        <w:pStyle w:val="Heading1"/>
        <w:rPr>
          <w:del w:id="1902" w:author="This PC" w:date="2025-12-04T22:13:00Z"/>
        </w:rPr>
        <w:pPrChange w:id="1903" w:author="This PC" w:date="2025-12-04T22:13:00Z">
          <w:pPr>
            <w:pStyle w:val="TableofFigures"/>
            <w:tabs>
              <w:tab w:val="right" w:leader="dot" w:pos="9062"/>
            </w:tabs>
            <w:spacing w:before="80" w:after="80" w:line="312" w:lineRule="auto"/>
          </w:pPr>
        </w:pPrChange>
      </w:pPr>
      <w:del w:id="1904" w:author="This PC" w:date="2025-12-04T22:13:00Z">
        <w:r w:rsidRPr="00DA76D5" w:rsidDel="00E13CFE">
          <w:fldChar w:fldCharType="begin"/>
        </w:r>
        <w:r w:rsidRPr="00DA76D5" w:rsidDel="00E13CFE">
          <w:delInstrText xml:space="preserve"> HYPERLINK "file:///D:\\Users\\nhana\\OneDrive\\Documents\\LUANVANTOTNGHIEP\\luanvan.docx" \l "_Toc9544057" </w:delInstrText>
        </w:r>
        <w:r w:rsidRPr="00DA76D5" w:rsidDel="00E13CFE">
          <w:fldChar w:fldCharType="separate"/>
        </w:r>
      </w:del>
      <w:ins w:id="1905" w:author="ndhien@cit.udn.vn" w:date="2021-03-24T12:11:00Z">
        <w:del w:id="1906" w:author="This PC" w:date="2025-12-04T22:13:00Z">
          <w:r w:rsidR="00932745" w:rsidRPr="00DA76D5" w:rsidDel="00E13CFE">
            <w:delText>Error! Hyperlink reference not valid.</w:delText>
          </w:r>
        </w:del>
      </w:ins>
      <w:del w:id="1907" w:author="This PC" w:date="2025-12-04T22:13:00Z">
        <w:r w:rsidR="003A40C2" w:rsidRPr="00DA76D5" w:rsidDel="00E13CFE">
          <w:delText xml:space="preserve">Hình 2.2. </w:delText>
        </w:r>
        <w:r w:rsidR="00D12650" w:rsidRPr="00DA76D5" w:rsidDel="00E13CFE">
          <w:delText>eeeeeeeeeee</w:delText>
        </w:r>
        <w:r w:rsidR="003A40C2" w:rsidRPr="00DA76D5" w:rsidDel="00E13CFE">
          <w:rPr>
            <w:webHidden/>
          </w:rPr>
          <w:tab/>
        </w:r>
        <w:r w:rsidRPr="00DA76D5" w:rsidDel="00E13CFE">
          <w:fldChar w:fldCharType="end"/>
        </w:r>
        <w:r w:rsidR="0087068A" w:rsidRPr="00DA76D5" w:rsidDel="00E13CFE">
          <w:delText>28</w:delText>
        </w:r>
      </w:del>
    </w:p>
    <w:p w14:paraId="0AAE315C" w14:textId="62A40747" w:rsidR="000411EF" w:rsidRDefault="00F34DBA" w:rsidP="00793890">
      <w:pPr>
        <w:pStyle w:val="Heading1"/>
      </w:pPr>
      <w:del w:id="1908" w:author="This PC" w:date="2025-12-04T22:13:00Z">
        <w:r w:rsidRPr="00DA76D5" w:rsidDel="00E13CFE">
          <w:fldChar w:fldCharType="end"/>
        </w:r>
      </w:del>
      <w:bookmarkStart w:id="1909" w:name="_Toc9016562"/>
    </w:p>
    <w:p w14:paraId="57A85177" w14:textId="77777777" w:rsidR="000411EF" w:rsidRDefault="000411EF">
      <w:pPr>
        <w:rPr>
          <w:i/>
          <w:iCs/>
          <w:szCs w:val="26"/>
        </w:rPr>
      </w:pPr>
      <w:r>
        <w:rPr>
          <w:szCs w:val="26"/>
        </w:rPr>
        <w:br w:type="page"/>
      </w:r>
    </w:p>
    <w:p w14:paraId="6F4A2129" w14:textId="77777777" w:rsidR="000411EF" w:rsidRDefault="000411EF" w:rsidP="00793890">
      <w:pPr>
        <w:pStyle w:val="Heading1"/>
        <w:sectPr w:rsidR="000411EF" w:rsidSect="00AD06F0">
          <w:footerReference w:type="default" r:id="rId9"/>
          <w:pgSz w:w="11907" w:h="16840" w:code="9"/>
          <w:pgMar w:top="1134" w:right="1134" w:bottom="1134" w:left="1701" w:header="720" w:footer="720" w:gutter="0"/>
          <w:pgNumType w:fmt="lowerRoman" w:start="1"/>
          <w:cols w:space="720"/>
          <w:docGrid w:linePitch="381"/>
        </w:sectPr>
      </w:pPr>
    </w:p>
    <w:p w14:paraId="09E7276C" w14:textId="6DA7867D" w:rsidR="00CA3B95" w:rsidDel="00E13CFE" w:rsidRDefault="00CA3B95" w:rsidP="00793890">
      <w:pPr>
        <w:pStyle w:val="Heading1"/>
        <w:rPr>
          <w:del w:id="1910" w:author="This PC" w:date="2025-12-04T22:14:00Z"/>
        </w:rPr>
      </w:pPr>
    </w:p>
    <w:p w14:paraId="03E001BA" w14:textId="0A099CE6" w:rsidR="00B95055" w:rsidRPr="00320C61" w:rsidRDefault="00FD3FC0" w:rsidP="00793890">
      <w:pPr>
        <w:pStyle w:val="Heading1"/>
      </w:pPr>
      <w:bookmarkStart w:id="1911" w:name="_Toc215934939"/>
      <w:bookmarkStart w:id="1912" w:name="_Toc216117341"/>
      <w:r w:rsidRPr="00EF21AF">
        <w:t>MỞ ĐẦU</w:t>
      </w:r>
      <w:bookmarkEnd w:id="1866"/>
      <w:bookmarkEnd w:id="1867"/>
      <w:bookmarkEnd w:id="1868"/>
      <w:bookmarkEnd w:id="1869"/>
      <w:bookmarkEnd w:id="1870"/>
      <w:bookmarkEnd w:id="1871"/>
      <w:bookmarkEnd w:id="1909"/>
      <w:bookmarkEnd w:id="1911"/>
      <w:bookmarkEnd w:id="1912"/>
    </w:p>
    <w:p w14:paraId="43AEE57B" w14:textId="1E798CC3" w:rsidR="00E73885" w:rsidRPr="00E70DAB" w:rsidRDefault="007544EF" w:rsidP="007544EF">
      <w:pPr>
        <w:rPr>
          <w:b/>
          <w:bCs/>
          <w:sz w:val="28"/>
          <w:szCs w:val="28"/>
        </w:rPr>
      </w:pPr>
      <w:r w:rsidRPr="00E70DAB">
        <w:rPr>
          <w:b/>
          <w:bCs/>
          <w:sz w:val="28"/>
          <w:szCs w:val="28"/>
        </w:rPr>
        <w:t xml:space="preserve">1. </w:t>
      </w:r>
      <w:proofErr w:type="spellStart"/>
      <w:r w:rsidRPr="00E70DAB">
        <w:rPr>
          <w:b/>
          <w:bCs/>
          <w:sz w:val="28"/>
          <w:szCs w:val="28"/>
        </w:rPr>
        <w:t>Giới</w:t>
      </w:r>
      <w:proofErr w:type="spellEnd"/>
      <w:r w:rsidRPr="00E70DAB">
        <w:rPr>
          <w:b/>
          <w:bCs/>
          <w:sz w:val="28"/>
          <w:szCs w:val="28"/>
        </w:rPr>
        <w:t xml:space="preserve"> </w:t>
      </w:r>
      <w:proofErr w:type="spellStart"/>
      <w:r w:rsidRPr="00E70DAB">
        <w:rPr>
          <w:b/>
          <w:bCs/>
          <w:sz w:val="28"/>
          <w:szCs w:val="28"/>
        </w:rPr>
        <w:t>thiệu</w:t>
      </w:r>
      <w:proofErr w:type="spellEnd"/>
      <w:r w:rsidRPr="00E70DAB">
        <w:rPr>
          <w:b/>
          <w:bCs/>
          <w:sz w:val="28"/>
          <w:szCs w:val="28"/>
        </w:rPr>
        <w:t xml:space="preserve"> </w:t>
      </w:r>
      <w:proofErr w:type="spellStart"/>
      <w:r w:rsidRPr="00E70DAB">
        <w:rPr>
          <w:b/>
          <w:bCs/>
          <w:sz w:val="28"/>
          <w:szCs w:val="28"/>
        </w:rPr>
        <w:t>đề</w:t>
      </w:r>
      <w:proofErr w:type="spellEnd"/>
      <w:r w:rsidRPr="00E70DAB">
        <w:rPr>
          <w:b/>
          <w:bCs/>
          <w:sz w:val="28"/>
          <w:szCs w:val="28"/>
        </w:rPr>
        <w:t xml:space="preserve"> </w:t>
      </w:r>
      <w:proofErr w:type="spellStart"/>
      <w:r w:rsidRPr="00E70DAB">
        <w:rPr>
          <w:b/>
          <w:bCs/>
          <w:sz w:val="28"/>
          <w:szCs w:val="28"/>
        </w:rPr>
        <w:t>tài</w:t>
      </w:r>
      <w:proofErr w:type="spellEnd"/>
      <w:r w:rsidRPr="00E70DAB">
        <w:rPr>
          <w:b/>
          <w:bCs/>
          <w:sz w:val="28"/>
          <w:szCs w:val="28"/>
        </w:rPr>
        <w:t xml:space="preserve"> (Lý do </w:t>
      </w:r>
      <w:proofErr w:type="spellStart"/>
      <w:r w:rsidRPr="00E70DAB">
        <w:rPr>
          <w:b/>
          <w:bCs/>
          <w:sz w:val="28"/>
          <w:szCs w:val="28"/>
        </w:rPr>
        <w:t>chọn</w:t>
      </w:r>
      <w:proofErr w:type="spellEnd"/>
      <w:r w:rsidRPr="00E70DAB">
        <w:rPr>
          <w:b/>
          <w:bCs/>
          <w:sz w:val="28"/>
          <w:szCs w:val="28"/>
        </w:rPr>
        <w:t xml:space="preserve"> </w:t>
      </w:r>
      <w:proofErr w:type="spellStart"/>
      <w:r w:rsidRPr="00E70DAB">
        <w:rPr>
          <w:b/>
          <w:bCs/>
          <w:sz w:val="28"/>
          <w:szCs w:val="28"/>
        </w:rPr>
        <w:t>đề</w:t>
      </w:r>
      <w:proofErr w:type="spellEnd"/>
      <w:r w:rsidRPr="00E70DAB">
        <w:rPr>
          <w:b/>
          <w:bCs/>
          <w:sz w:val="28"/>
          <w:szCs w:val="28"/>
        </w:rPr>
        <w:t xml:space="preserve"> </w:t>
      </w:r>
      <w:proofErr w:type="spellStart"/>
      <w:r w:rsidRPr="00E70DAB">
        <w:rPr>
          <w:b/>
          <w:bCs/>
          <w:sz w:val="28"/>
          <w:szCs w:val="28"/>
        </w:rPr>
        <w:t>tài</w:t>
      </w:r>
      <w:proofErr w:type="spellEnd"/>
      <w:r w:rsidRPr="00E70DAB">
        <w:rPr>
          <w:b/>
          <w:bCs/>
          <w:sz w:val="28"/>
          <w:szCs w:val="28"/>
        </w:rPr>
        <w:t>)</w:t>
      </w:r>
    </w:p>
    <w:p w14:paraId="11DECDF0" w14:textId="26A730B5" w:rsidR="007544EF" w:rsidRDefault="007544EF" w:rsidP="007544EF">
      <w:pPr>
        <w:ind w:firstLine="567"/>
        <w:rPr>
          <w:szCs w:val="26"/>
        </w:rPr>
      </w:pPr>
      <w:r w:rsidRPr="007544EF">
        <w:rPr>
          <w:szCs w:val="26"/>
        </w:rPr>
        <w:t xml:space="preserve">Trong </w:t>
      </w:r>
      <w:proofErr w:type="spellStart"/>
      <w:r w:rsidRPr="007544EF">
        <w:rPr>
          <w:szCs w:val="26"/>
        </w:rPr>
        <w:t>bối</w:t>
      </w:r>
      <w:proofErr w:type="spellEnd"/>
      <w:r w:rsidRPr="007544EF">
        <w:rPr>
          <w:szCs w:val="26"/>
        </w:rPr>
        <w:t xml:space="preserve"> </w:t>
      </w:r>
      <w:proofErr w:type="spellStart"/>
      <w:r w:rsidRPr="007544EF">
        <w:rPr>
          <w:szCs w:val="26"/>
        </w:rPr>
        <w:t>cảnh</w:t>
      </w:r>
      <w:proofErr w:type="spellEnd"/>
      <w:r w:rsidRPr="007544EF">
        <w:rPr>
          <w:szCs w:val="26"/>
        </w:rPr>
        <w:t xml:space="preserve"> </w:t>
      </w:r>
      <w:proofErr w:type="spellStart"/>
      <w:r w:rsidRPr="007544EF">
        <w:rPr>
          <w:szCs w:val="26"/>
        </w:rPr>
        <w:t>chuyển</w:t>
      </w:r>
      <w:proofErr w:type="spellEnd"/>
      <w:r w:rsidRPr="007544EF">
        <w:rPr>
          <w:szCs w:val="26"/>
        </w:rPr>
        <w:t xml:space="preserve"> </w:t>
      </w:r>
      <w:proofErr w:type="spellStart"/>
      <w:r w:rsidRPr="007544EF">
        <w:rPr>
          <w:szCs w:val="26"/>
        </w:rPr>
        <w:t>đổi</w:t>
      </w:r>
      <w:proofErr w:type="spellEnd"/>
      <w:r w:rsidRPr="007544EF">
        <w:rPr>
          <w:szCs w:val="26"/>
        </w:rPr>
        <w:t xml:space="preserve"> </w:t>
      </w:r>
      <w:proofErr w:type="spellStart"/>
      <w:r w:rsidRPr="007544EF">
        <w:rPr>
          <w:szCs w:val="26"/>
        </w:rPr>
        <w:t>số</w:t>
      </w:r>
      <w:proofErr w:type="spellEnd"/>
      <w:r w:rsidRPr="007544EF">
        <w:rPr>
          <w:szCs w:val="26"/>
        </w:rPr>
        <w:t xml:space="preserve"> </w:t>
      </w:r>
      <w:proofErr w:type="spellStart"/>
      <w:r w:rsidRPr="007544EF">
        <w:rPr>
          <w:szCs w:val="26"/>
        </w:rPr>
        <w:t>diễn</w:t>
      </w:r>
      <w:proofErr w:type="spellEnd"/>
      <w:r w:rsidRPr="007544EF">
        <w:rPr>
          <w:szCs w:val="26"/>
        </w:rPr>
        <w:t xml:space="preserve"> </w:t>
      </w:r>
      <w:proofErr w:type="spellStart"/>
      <w:r w:rsidRPr="007544EF">
        <w:rPr>
          <w:szCs w:val="26"/>
        </w:rPr>
        <w:t>ra</w:t>
      </w:r>
      <w:proofErr w:type="spellEnd"/>
      <w:r w:rsidRPr="007544EF">
        <w:rPr>
          <w:szCs w:val="26"/>
        </w:rPr>
        <w:t xml:space="preserve"> </w:t>
      </w:r>
      <w:proofErr w:type="spellStart"/>
      <w:r w:rsidRPr="007544EF">
        <w:rPr>
          <w:szCs w:val="26"/>
        </w:rPr>
        <w:t>mạnh</w:t>
      </w:r>
      <w:proofErr w:type="spellEnd"/>
      <w:r w:rsidRPr="007544EF">
        <w:rPr>
          <w:szCs w:val="26"/>
        </w:rPr>
        <w:t xml:space="preserve"> </w:t>
      </w:r>
      <w:proofErr w:type="spellStart"/>
      <w:r w:rsidRPr="007544EF">
        <w:rPr>
          <w:szCs w:val="26"/>
        </w:rPr>
        <w:t>mẽ</w:t>
      </w:r>
      <w:proofErr w:type="spellEnd"/>
      <w:r w:rsidRPr="007544EF">
        <w:rPr>
          <w:szCs w:val="26"/>
        </w:rPr>
        <w:t xml:space="preserve"> </w:t>
      </w:r>
      <w:proofErr w:type="spellStart"/>
      <w:r w:rsidRPr="007544EF">
        <w:rPr>
          <w:szCs w:val="26"/>
        </w:rPr>
        <w:t>hiện</w:t>
      </w:r>
      <w:proofErr w:type="spellEnd"/>
      <w:r w:rsidRPr="007544EF">
        <w:rPr>
          <w:szCs w:val="26"/>
        </w:rPr>
        <w:t xml:space="preserve"> nay, </w:t>
      </w:r>
      <w:proofErr w:type="spellStart"/>
      <w:r w:rsidRPr="007544EF">
        <w:rPr>
          <w:szCs w:val="26"/>
        </w:rPr>
        <w:t>việc</w:t>
      </w:r>
      <w:proofErr w:type="spellEnd"/>
      <w:r w:rsidRPr="007544EF">
        <w:rPr>
          <w:szCs w:val="26"/>
        </w:rPr>
        <w:t xml:space="preserve"> </w:t>
      </w:r>
      <w:proofErr w:type="spellStart"/>
      <w:r w:rsidRPr="007544EF">
        <w:rPr>
          <w:szCs w:val="26"/>
        </w:rPr>
        <w:t>quản</w:t>
      </w:r>
      <w:proofErr w:type="spellEnd"/>
      <w:r w:rsidRPr="007544EF">
        <w:rPr>
          <w:szCs w:val="26"/>
        </w:rPr>
        <w:t xml:space="preserve"> </w:t>
      </w:r>
      <w:proofErr w:type="spellStart"/>
      <w:r w:rsidRPr="007544EF">
        <w:rPr>
          <w:szCs w:val="26"/>
        </w:rPr>
        <w:t>lý</w:t>
      </w:r>
      <w:proofErr w:type="spellEnd"/>
      <w:r w:rsidRPr="007544EF">
        <w:rPr>
          <w:szCs w:val="26"/>
        </w:rPr>
        <w:t xml:space="preserve"> </w:t>
      </w:r>
      <w:proofErr w:type="spellStart"/>
      <w:r w:rsidRPr="007544EF">
        <w:rPr>
          <w:szCs w:val="26"/>
        </w:rPr>
        <w:t>thời</w:t>
      </w:r>
      <w:proofErr w:type="spellEnd"/>
      <w:r w:rsidRPr="007544EF">
        <w:rPr>
          <w:szCs w:val="26"/>
        </w:rPr>
        <w:t xml:space="preserve"> </w:t>
      </w:r>
      <w:proofErr w:type="spellStart"/>
      <w:r w:rsidRPr="007544EF">
        <w:rPr>
          <w:szCs w:val="26"/>
        </w:rPr>
        <w:t>gian</w:t>
      </w:r>
      <w:proofErr w:type="spellEnd"/>
      <w:r w:rsidRPr="007544EF">
        <w:rPr>
          <w:szCs w:val="26"/>
        </w:rPr>
        <w:t xml:space="preserve"> </w:t>
      </w:r>
      <w:proofErr w:type="spellStart"/>
      <w:r w:rsidRPr="007544EF">
        <w:rPr>
          <w:szCs w:val="26"/>
        </w:rPr>
        <w:t>và</w:t>
      </w:r>
      <w:proofErr w:type="spellEnd"/>
      <w:r w:rsidRPr="007544EF">
        <w:rPr>
          <w:szCs w:val="26"/>
        </w:rPr>
        <w:t xml:space="preserve"> công </w:t>
      </w:r>
      <w:proofErr w:type="spellStart"/>
      <w:r w:rsidRPr="007544EF">
        <w:rPr>
          <w:szCs w:val="26"/>
        </w:rPr>
        <w:t>việc</w:t>
      </w:r>
      <w:proofErr w:type="spellEnd"/>
      <w:r w:rsidRPr="007544EF">
        <w:rPr>
          <w:szCs w:val="26"/>
        </w:rPr>
        <w:t xml:space="preserve"> </w:t>
      </w:r>
      <w:proofErr w:type="spellStart"/>
      <w:r w:rsidRPr="007544EF">
        <w:rPr>
          <w:szCs w:val="26"/>
        </w:rPr>
        <w:t>cá</w:t>
      </w:r>
      <w:proofErr w:type="spellEnd"/>
      <w:r w:rsidRPr="007544EF">
        <w:rPr>
          <w:szCs w:val="26"/>
        </w:rPr>
        <w:t xml:space="preserve"> </w:t>
      </w:r>
      <w:proofErr w:type="spellStart"/>
      <w:r w:rsidRPr="007544EF">
        <w:rPr>
          <w:szCs w:val="26"/>
        </w:rPr>
        <w:t>nhân</w:t>
      </w:r>
      <w:proofErr w:type="spellEnd"/>
      <w:r w:rsidRPr="007544EF">
        <w:rPr>
          <w:szCs w:val="26"/>
        </w:rPr>
        <w:t xml:space="preserve"> </w:t>
      </w:r>
      <w:proofErr w:type="spellStart"/>
      <w:r w:rsidRPr="007544EF">
        <w:rPr>
          <w:szCs w:val="26"/>
        </w:rPr>
        <w:t>không</w:t>
      </w:r>
      <w:proofErr w:type="spellEnd"/>
      <w:r w:rsidRPr="007544EF">
        <w:rPr>
          <w:szCs w:val="26"/>
        </w:rPr>
        <w:t xml:space="preserve"> </w:t>
      </w:r>
      <w:proofErr w:type="spellStart"/>
      <w:r w:rsidRPr="007544EF">
        <w:rPr>
          <w:szCs w:val="26"/>
        </w:rPr>
        <w:t>còn</w:t>
      </w:r>
      <w:proofErr w:type="spellEnd"/>
      <w:r w:rsidRPr="007544EF">
        <w:rPr>
          <w:szCs w:val="26"/>
        </w:rPr>
        <w:t xml:space="preserve"> </w:t>
      </w:r>
      <w:proofErr w:type="spellStart"/>
      <w:r w:rsidRPr="007544EF">
        <w:rPr>
          <w:szCs w:val="26"/>
        </w:rPr>
        <w:t>đơn</w:t>
      </w:r>
      <w:proofErr w:type="spellEnd"/>
      <w:r w:rsidRPr="007544EF">
        <w:rPr>
          <w:szCs w:val="26"/>
        </w:rPr>
        <w:t xml:space="preserve"> </w:t>
      </w:r>
      <w:proofErr w:type="spellStart"/>
      <w:r w:rsidRPr="007544EF">
        <w:rPr>
          <w:szCs w:val="26"/>
        </w:rPr>
        <w:t>thuần</w:t>
      </w:r>
      <w:proofErr w:type="spellEnd"/>
      <w:r w:rsidRPr="007544EF">
        <w:rPr>
          <w:szCs w:val="26"/>
        </w:rPr>
        <w:t xml:space="preserve"> </w:t>
      </w:r>
      <w:proofErr w:type="spellStart"/>
      <w:r w:rsidRPr="007544EF">
        <w:rPr>
          <w:szCs w:val="26"/>
        </w:rPr>
        <w:t>là</w:t>
      </w:r>
      <w:proofErr w:type="spellEnd"/>
      <w:r w:rsidRPr="007544EF">
        <w:rPr>
          <w:szCs w:val="26"/>
        </w:rPr>
        <w:t xml:space="preserve"> </w:t>
      </w:r>
      <w:proofErr w:type="spellStart"/>
      <w:r w:rsidRPr="007544EF">
        <w:rPr>
          <w:szCs w:val="26"/>
        </w:rPr>
        <w:t>những</w:t>
      </w:r>
      <w:proofErr w:type="spellEnd"/>
      <w:r w:rsidRPr="007544EF">
        <w:rPr>
          <w:szCs w:val="26"/>
        </w:rPr>
        <w:t xml:space="preserve"> </w:t>
      </w:r>
      <w:proofErr w:type="spellStart"/>
      <w:r w:rsidRPr="007544EF">
        <w:rPr>
          <w:szCs w:val="26"/>
        </w:rPr>
        <w:t>ghi</w:t>
      </w:r>
      <w:proofErr w:type="spellEnd"/>
      <w:r w:rsidRPr="007544EF">
        <w:rPr>
          <w:szCs w:val="26"/>
        </w:rPr>
        <w:t xml:space="preserve"> </w:t>
      </w:r>
      <w:proofErr w:type="spellStart"/>
      <w:r w:rsidRPr="007544EF">
        <w:rPr>
          <w:szCs w:val="26"/>
        </w:rPr>
        <w:t>chép</w:t>
      </w:r>
      <w:proofErr w:type="spellEnd"/>
      <w:r w:rsidRPr="007544EF">
        <w:rPr>
          <w:szCs w:val="26"/>
        </w:rPr>
        <w:t xml:space="preserve"> </w:t>
      </w:r>
      <w:proofErr w:type="spellStart"/>
      <w:r w:rsidRPr="007544EF">
        <w:rPr>
          <w:szCs w:val="26"/>
        </w:rPr>
        <w:t>thủ</w:t>
      </w:r>
      <w:proofErr w:type="spellEnd"/>
      <w:r w:rsidRPr="007544EF">
        <w:rPr>
          <w:szCs w:val="26"/>
        </w:rPr>
        <w:t xml:space="preserve"> công </w:t>
      </w:r>
      <w:proofErr w:type="spellStart"/>
      <w:r w:rsidRPr="007544EF">
        <w:rPr>
          <w:szCs w:val="26"/>
        </w:rPr>
        <w:t>trên</w:t>
      </w:r>
      <w:proofErr w:type="spellEnd"/>
      <w:r w:rsidRPr="007544EF">
        <w:rPr>
          <w:szCs w:val="26"/>
        </w:rPr>
        <w:t xml:space="preserve"> </w:t>
      </w:r>
      <w:proofErr w:type="spellStart"/>
      <w:r w:rsidRPr="007544EF">
        <w:rPr>
          <w:szCs w:val="26"/>
        </w:rPr>
        <w:t>giấy</w:t>
      </w:r>
      <w:proofErr w:type="spellEnd"/>
      <w:r w:rsidRPr="007544EF">
        <w:rPr>
          <w:szCs w:val="26"/>
        </w:rPr>
        <w:t xml:space="preserve"> </w:t>
      </w:r>
      <w:proofErr w:type="spellStart"/>
      <w:r w:rsidRPr="007544EF">
        <w:rPr>
          <w:szCs w:val="26"/>
        </w:rPr>
        <w:t>tờ</w:t>
      </w:r>
      <w:proofErr w:type="spellEnd"/>
      <w:r w:rsidRPr="007544EF">
        <w:rPr>
          <w:szCs w:val="26"/>
        </w:rPr>
        <w:t xml:space="preserve"> hay </w:t>
      </w:r>
      <w:proofErr w:type="spellStart"/>
      <w:r w:rsidRPr="007544EF">
        <w:rPr>
          <w:szCs w:val="26"/>
        </w:rPr>
        <w:t>sổ</w:t>
      </w:r>
      <w:proofErr w:type="spellEnd"/>
      <w:r w:rsidRPr="007544EF">
        <w:rPr>
          <w:szCs w:val="26"/>
        </w:rPr>
        <w:t xml:space="preserve"> </w:t>
      </w:r>
      <w:proofErr w:type="spellStart"/>
      <w:r w:rsidRPr="007544EF">
        <w:rPr>
          <w:szCs w:val="26"/>
        </w:rPr>
        <w:t>tay</w:t>
      </w:r>
      <w:proofErr w:type="spellEnd"/>
      <w:r w:rsidRPr="007544EF">
        <w:rPr>
          <w:szCs w:val="26"/>
        </w:rPr>
        <w:t xml:space="preserve">. </w:t>
      </w:r>
      <w:proofErr w:type="spellStart"/>
      <w:r w:rsidRPr="007544EF">
        <w:rPr>
          <w:szCs w:val="26"/>
        </w:rPr>
        <w:t>Với</w:t>
      </w:r>
      <w:proofErr w:type="spellEnd"/>
      <w:r w:rsidRPr="007544EF">
        <w:rPr>
          <w:szCs w:val="26"/>
        </w:rPr>
        <w:t xml:space="preserve"> </w:t>
      </w:r>
      <w:proofErr w:type="spellStart"/>
      <w:r w:rsidRPr="007544EF">
        <w:rPr>
          <w:szCs w:val="26"/>
        </w:rPr>
        <w:t>nhịp</w:t>
      </w:r>
      <w:proofErr w:type="spellEnd"/>
      <w:r w:rsidRPr="007544EF">
        <w:rPr>
          <w:szCs w:val="26"/>
        </w:rPr>
        <w:t xml:space="preserve"> </w:t>
      </w:r>
      <w:proofErr w:type="spellStart"/>
      <w:r w:rsidRPr="007544EF">
        <w:rPr>
          <w:szCs w:val="26"/>
        </w:rPr>
        <w:t>sống</w:t>
      </w:r>
      <w:proofErr w:type="spellEnd"/>
      <w:r w:rsidRPr="007544EF">
        <w:rPr>
          <w:szCs w:val="26"/>
        </w:rPr>
        <w:t xml:space="preserve"> </w:t>
      </w:r>
      <w:proofErr w:type="spellStart"/>
      <w:r w:rsidRPr="007544EF">
        <w:rPr>
          <w:szCs w:val="26"/>
        </w:rPr>
        <w:t>hối</w:t>
      </w:r>
      <w:proofErr w:type="spellEnd"/>
      <w:r w:rsidRPr="007544EF">
        <w:rPr>
          <w:szCs w:val="26"/>
        </w:rPr>
        <w:t xml:space="preserve"> </w:t>
      </w:r>
      <w:proofErr w:type="spellStart"/>
      <w:r w:rsidRPr="007544EF">
        <w:rPr>
          <w:szCs w:val="26"/>
        </w:rPr>
        <w:t>hả</w:t>
      </w:r>
      <w:proofErr w:type="spellEnd"/>
      <w:r w:rsidRPr="007544EF">
        <w:rPr>
          <w:szCs w:val="26"/>
        </w:rPr>
        <w:t xml:space="preserve"> </w:t>
      </w:r>
      <w:proofErr w:type="spellStart"/>
      <w:r w:rsidRPr="007544EF">
        <w:rPr>
          <w:szCs w:val="26"/>
        </w:rPr>
        <w:t>và</w:t>
      </w:r>
      <w:proofErr w:type="spellEnd"/>
      <w:r w:rsidRPr="007544EF">
        <w:rPr>
          <w:szCs w:val="26"/>
        </w:rPr>
        <w:t xml:space="preserve"> </w:t>
      </w:r>
      <w:proofErr w:type="spellStart"/>
      <w:r w:rsidRPr="007544EF">
        <w:rPr>
          <w:szCs w:val="26"/>
        </w:rPr>
        <w:t>khối</w:t>
      </w:r>
      <w:proofErr w:type="spellEnd"/>
      <w:r w:rsidRPr="007544EF">
        <w:rPr>
          <w:szCs w:val="26"/>
        </w:rPr>
        <w:t xml:space="preserve"> </w:t>
      </w:r>
      <w:proofErr w:type="spellStart"/>
      <w:r w:rsidRPr="007544EF">
        <w:rPr>
          <w:szCs w:val="26"/>
        </w:rPr>
        <w:t>lượng</w:t>
      </w:r>
      <w:proofErr w:type="spellEnd"/>
      <w:r w:rsidRPr="007544EF">
        <w:rPr>
          <w:szCs w:val="26"/>
        </w:rPr>
        <w:t xml:space="preserve"> </w:t>
      </w:r>
      <w:proofErr w:type="spellStart"/>
      <w:r w:rsidRPr="007544EF">
        <w:rPr>
          <w:szCs w:val="26"/>
        </w:rPr>
        <w:t>thông</w:t>
      </w:r>
      <w:proofErr w:type="spellEnd"/>
      <w:r w:rsidRPr="007544EF">
        <w:rPr>
          <w:szCs w:val="26"/>
        </w:rPr>
        <w:t xml:space="preserve"> tin </w:t>
      </w:r>
      <w:proofErr w:type="spellStart"/>
      <w:r w:rsidRPr="007544EF">
        <w:rPr>
          <w:szCs w:val="26"/>
        </w:rPr>
        <w:t>khổng</w:t>
      </w:r>
      <w:proofErr w:type="spellEnd"/>
      <w:r w:rsidRPr="007544EF">
        <w:rPr>
          <w:szCs w:val="26"/>
        </w:rPr>
        <w:t xml:space="preserve"> </w:t>
      </w:r>
      <w:proofErr w:type="spellStart"/>
      <w:r w:rsidRPr="007544EF">
        <w:rPr>
          <w:szCs w:val="26"/>
        </w:rPr>
        <w:t>lồ</w:t>
      </w:r>
      <w:proofErr w:type="spellEnd"/>
      <w:r w:rsidRPr="007544EF">
        <w:rPr>
          <w:szCs w:val="26"/>
        </w:rPr>
        <w:t xml:space="preserve"> </w:t>
      </w:r>
      <w:proofErr w:type="spellStart"/>
      <w:r w:rsidRPr="007544EF">
        <w:rPr>
          <w:szCs w:val="26"/>
        </w:rPr>
        <w:t>mà</w:t>
      </w:r>
      <w:proofErr w:type="spellEnd"/>
      <w:r w:rsidRPr="007544EF">
        <w:rPr>
          <w:szCs w:val="26"/>
        </w:rPr>
        <w:t xml:space="preserve"> </w:t>
      </w:r>
      <w:proofErr w:type="spellStart"/>
      <w:r w:rsidRPr="007544EF">
        <w:rPr>
          <w:szCs w:val="26"/>
        </w:rPr>
        <w:t>mỗi</w:t>
      </w:r>
      <w:proofErr w:type="spellEnd"/>
      <w:r w:rsidRPr="007544EF">
        <w:rPr>
          <w:szCs w:val="26"/>
        </w:rPr>
        <w:t xml:space="preserve"> </w:t>
      </w:r>
      <w:proofErr w:type="spellStart"/>
      <w:r w:rsidRPr="007544EF">
        <w:rPr>
          <w:szCs w:val="26"/>
        </w:rPr>
        <w:t>cá</w:t>
      </w:r>
      <w:proofErr w:type="spellEnd"/>
      <w:r w:rsidRPr="007544EF">
        <w:rPr>
          <w:szCs w:val="26"/>
        </w:rPr>
        <w:t xml:space="preserve"> </w:t>
      </w:r>
      <w:proofErr w:type="spellStart"/>
      <w:r w:rsidRPr="007544EF">
        <w:rPr>
          <w:szCs w:val="26"/>
        </w:rPr>
        <w:t>nhân</w:t>
      </w:r>
      <w:proofErr w:type="spellEnd"/>
      <w:r w:rsidRPr="007544EF">
        <w:rPr>
          <w:szCs w:val="26"/>
        </w:rPr>
        <w:t xml:space="preserve"> </w:t>
      </w:r>
      <w:proofErr w:type="spellStart"/>
      <w:r w:rsidRPr="007544EF">
        <w:rPr>
          <w:szCs w:val="26"/>
        </w:rPr>
        <w:t>phải</w:t>
      </w:r>
      <w:proofErr w:type="spellEnd"/>
      <w:r w:rsidRPr="007544EF">
        <w:rPr>
          <w:szCs w:val="26"/>
        </w:rPr>
        <w:t xml:space="preserve"> </w:t>
      </w:r>
      <w:proofErr w:type="spellStart"/>
      <w:r w:rsidRPr="007544EF">
        <w:rPr>
          <w:szCs w:val="26"/>
        </w:rPr>
        <w:t>xử</w:t>
      </w:r>
      <w:proofErr w:type="spellEnd"/>
      <w:r w:rsidRPr="007544EF">
        <w:rPr>
          <w:szCs w:val="26"/>
        </w:rPr>
        <w:t xml:space="preserve"> </w:t>
      </w:r>
      <w:proofErr w:type="spellStart"/>
      <w:r w:rsidRPr="007544EF">
        <w:rPr>
          <w:szCs w:val="26"/>
        </w:rPr>
        <w:t>lý</w:t>
      </w:r>
      <w:proofErr w:type="spellEnd"/>
      <w:r w:rsidRPr="007544EF">
        <w:rPr>
          <w:szCs w:val="26"/>
        </w:rPr>
        <w:t xml:space="preserve"> </w:t>
      </w:r>
      <w:proofErr w:type="spellStart"/>
      <w:r w:rsidRPr="007544EF">
        <w:rPr>
          <w:szCs w:val="26"/>
        </w:rPr>
        <w:t>hàng</w:t>
      </w:r>
      <w:proofErr w:type="spellEnd"/>
      <w:r w:rsidRPr="007544EF">
        <w:rPr>
          <w:szCs w:val="26"/>
        </w:rPr>
        <w:t xml:space="preserve"> </w:t>
      </w:r>
      <w:proofErr w:type="spellStart"/>
      <w:r w:rsidRPr="007544EF">
        <w:rPr>
          <w:szCs w:val="26"/>
        </w:rPr>
        <w:t>ngày</w:t>
      </w:r>
      <w:proofErr w:type="spellEnd"/>
      <w:r w:rsidRPr="007544EF">
        <w:rPr>
          <w:szCs w:val="26"/>
        </w:rPr>
        <w:t xml:space="preserve">, </w:t>
      </w:r>
      <w:proofErr w:type="spellStart"/>
      <w:r w:rsidRPr="007544EF">
        <w:rPr>
          <w:szCs w:val="26"/>
        </w:rPr>
        <w:t>nhu</w:t>
      </w:r>
      <w:proofErr w:type="spellEnd"/>
      <w:r w:rsidRPr="007544EF">
        <w:rPr>
          <w:szCs w:val="26"/>
        </w:rPr>
        <w:t xml:space="preserve"> </w:t>
      </w:r>
      <w:proofErr w:type="spellStart"/>
      <w:r w:rsidRPr="007544EF">
        <w:rPr>
          <w:szCs w:val="26"/>
        </w:rPr>
        <w:t>cầu</w:t>
      </w:r>
      <w:proofErr w:type="spellEnd"/>
      <w:r w:rsidRPr="007544EF">
        <w:rPr>
          <w:szCs w:val="26"/>
        </w:rPr>
        <w:t xml:space="preserve"> </w:t>
      </w:r>
      <w:proofErr w:type="spellStart"/>
      <w:r w:rsidRPr="007544EF">
        <w:rPr>
          <w:szCs w:val="26"/>
        </w:rPr>
        <w:t>về</w:t>
      </w:r>
      <w:proofErr w:type="spellEnd"/>
      <w:r w:rsidRPr="007544EF">
        <w:rPr>
          <w:szCs w:val="26"/>
        </w:rPr>
        <w:t xml:space="preserve"> </w:t>
      </w:r>
      <w:proofErr w:type="spellStart"/>
      <w:r w:rsidRPr="007544EF">
        <w:rPr>
          <w:szCs w:val="26"/>
        </w:rPr>
        <w:t>một</w:t>
      </w:r>
      <w:proofErr w:type="spellEnd"/>
      <w:r w:rsidRPr="007544EF">
        <w:rPr>
          <w:szCs w:val="26"/>
        </w:rPr>
        <w:t xml:space="preserve"> công </w:t>
      </w:r>
      <w:proofErr w:type="spellStart"/>
      <w:r w:rsidRPr="007544EF">
        <w:rPr>
          <w:szCs w:val="26"/>
        </w:rPr>
        <w:t>cụ</w:t>
      </w:r>
      <w:proofErr w:type="spellEnd"/>
      <w:r w:rsidRPr="007544EF">
        <w:rPr>
          <w:szCs w:val="26"/>
        </w:rPr>
        <w:t xml:space="preserve"> </w:t>
      </w:r>
      <w:proofErr w:type="spellStart"/>
      <w:r w:rsidRPr="007544EF">
        <w:rPr>
          <w:szCs w:val="26"/>
        </w:rPr>
        <w:t>hỗ</w:t>
      </w:r>
      <w:proofErr w:type="spellEnd"/>
      <w:r w:rsidRPr="007544EF">
        <w:rPr>
          <w:szCs w:val="26"/>
        </w:rPr>
        <w:t xml:space="preserve"> </w:t>
      </w:r>
      <w:proofErr w:type="spellStart"/>
      <w:r w:rsidRPr="007544EF">
        <w:rPr>
          <w:szCs w:val="26"/>
        </w:rPr>
        <w:t>trợ</w:t>
      </w:r>
      <w:proofErr w:type="spellEnd"/>
      <w:r w:rsidRPr="007544EF">
        <w:rPr>
          <w:szCs w:val="26"/>
        </w:rPr>
        <w:t xml:space="preserve"> </w:t>
      </w:r>
      <w:proofErr w:type="spellStart"/>
      <w:r w:rsidRPr="007544EF">
        <w:rPr>
          <w:szCs w:val="26"/>
        </w:rPr>
        <w:t>quản</w:t>
      </w:r>
      <w:proofErr w:type="spellEnd"/>
      <w:r w:rsidRPr="007544EF">
        <w:rPr>
          <w:szCs w:val="26"/>
        </w:rPr>
        <w:t xml:space="preserve"> </w:t>
      </w:r>
      <w:proofErr w:type="spellStart"/>
      <w:r w:rsidRPr="007544EF">
        <w:rPr>
          <w:szCs w:val="26"/>
        </w:rPr>
        <w:t>lý</w:t>
      </w:r>
      <w:proofErr w:type="spellEnd"/>
      <w:r w:rsidRPr="007544EF">
        <w:rPr>
          <w:szCs w:val="26"/>
        </w:rPr>
        <w:t xml:space="preserve"> khoa </w:t>
      </w:r>
      <w:proofErr w:type="spellStart"/>
      <w:r w:rsidRPr="007544EF">
        <w:rPr>
          <w:szCs w:val="26"/>
        </w:rPr>
        <w:t>học</w:t>
      </w:r>
      <w:proofErr w:type="spellEnd"/>
      <w:r w:rsidRPr="007544EF">
        <w:rPr>
          <w:szCs w:val="26"/>
        </w:rPr>
        <w:t xml:space="preserve">, </w:t>
      </w:r>
      <w:proofErr w:type="spellStart"/>
      <w:r w:rsidRPr="007544EF">
        <w:rPr>
          <w:szCs w:val="26"/>
        </w:rPr>
        <w:t>trực</w:t>
      </w:r>
      <w:proofErr w:type="spellEnd"/>
      <w:r w:rsidRPr="007544EF">
        <w:rPr>
          <w:szCs w:val="26"/>
        </w:rPr>
        <w:t xml:space="preserve"> </w:t>
      </w:r>
      <w:proofErr w:type="spellStart"/>
      <w:r w:rsidRPr="007544EF">
        <w:rPr>
          <w:szCs w:val="26"/>
        </w:rPr>
        <w:t>quan</w:t>
      </w:r>
      <w:proofErr w:type="spellEnd"/>
      <w:r w:rsidRPr="007544EF">
        <w:rPr>
          <w:szCs w:val="26"/>
        </w:rPr>
        <w:t xml:space="preserve"> </w:t>
      </w:r>
      <w:proofErr w:type="spellStart"/>
      <w:r w:rsidRPr="007544EF">
        <w:rPr>
          <w:szCs w:val="26"/>
        </w:rPr>
        <w:t>và</w:t>
      </w:r>
      <w:proofErr w:type="spellEnd"/>
      <w:r w:rsidRPr="007544EF">
        <w:rPr>
          <w:szCs w:val="26"/>
        </w:rPr>
        <w:t xml:space="preserve"> </w:t>
      </w:r>
      <w:proofErr w:type="spellStart"/>
      <w:r w:rsidRPr="007544EF">
        <w:rPr>
          <w:szCs w:val="26"/>
        </w:rPr>
        <w:t>đồng</w:t>
      </w:r>
      <w:proofErr w:type="spellEnd"/>
      <w:r w:rsidRPr="007544EF">
        <w:rPr>
          <w:szCs w:val="26"/>
        </w:rPr>
        <w:t xml:space="preserve"> </w:t>
      </w:r>
      <w:proofErr w:type="spellStart"/>
      <w:r w:rsidRPr="007544EF">
        <w:rPr>
          <w:szCs w:val="26"/>
        </w:rPr>
        <w:t>bộ</w:t>
      </w:r>
      <w:proofErr w:type="spellEnd"/>
      <w:r w:rsidRPr="007544EF">
        <w:rPr>
          <w:szCs w:val="26"/>
        </w:rPr>
        <w:t xml:space="preserve"> </w:t>
      </w:r>
      <w:proofErr w:type="spellStart"/>
      <w:r w:rsidRPr="007544EF">
        <w:rPr>
          <w:szCs w:val="26"/>
        </w:rPr>
        <w:t>trở</w:t>
      </w:r>
      <w:proofErr w:type="spellEnd"/>
      <w:r w:rsidRPr="007544EF">
        <w:rPr>
          <w:szCs w:val="26"/>
        </w:rPr>
        <w:t xml:space="preserve"> </w:t>
      </w:r>
      <w:proofErr w:type="spellStart"/>
      <w:r w:rsidRPr="007544EF">
        <w:rPr>
          <w:szCs w:val="26"/>
        </w:rPr>
        <w:t>nên</w:t>
      </w:r>
      <w:proofErr w:type="spellEnd"/>
      <w:r w:rsidRPr="007544EF">
        <w:rPr>
          <w:szCs w:val="26"/>
        </w:rPr>
        <w:t xml:space="preserve"> </w:t>
      </w:r>
      <w:proofErr w:type="spellStart"/>
      <w:r w:rsidRPr="007544EF">
        <w:rPr>
          <w:szCs w:val="26"/>
        </w:rPr>
        <w:t>cấp</w:t>
      </w:r>
      <w:proofErr w:type="spellEnd"/>
      <w:r w:rsidRPr="007544EF">
        <w:rPr>
          <w:szCs w:val="26"/>
        </w:rPr>
        <w:t xml:space="preserve"> </w:t>
      </w:r>
      <w:proofErr w:type="spellStart"/>
      <w:r w:rsidRPr="007544EF">
        <w:rPr>
          <w:szCs w:val="26"/>
        </w:rPr>
        <w:t>thiết</w:t>
      </w:r>
      <w:proofErr w:type="spellEnd"/>
      <w:r w:rsidRPr="007544EF">
        <w:rPr>
          <w:szCs w:val="26"/>
        </w:rPr>
        <w:t xml:space="preserve"> </w:t>
      </w:r>
      <w:proofErr w:type="spellStart"/>
      <w:r w:rsidRPr="007544EF">
        <w:rPr>
          <w:szCs w:val="26"/>
        </w:rPr>
        <w:t>hơn</w:t>
      </w:r>
      <w:proofErr w:type="spellEnd"/>
      <w:r w:rsidRPr="007544EF">
        <w:rPr>
          <w:szCs w:val="26"/>
        </w:rPr>
        <w:t xml:space="preserve"> bao </w:t>
      </w:r>
      <w:proofErr w:type="spellStart"/>
      <w:r w:rsidRPr="007544EF">
        <w:rPr>
          <w:szCs w:val="26"/>
        </w:rPr>
        <w:t>giờ</w:t>
      </w:r>
      <w:proofErr w:type="spellEnd"/>
      <w:r w:rsidRPr="007544EF">
        <w:rPr>
          <w:szCs w:val="26"/>
        </w:rPr>
        <w:t xml:space="preserve"> </w:t>
      </w:r>
      <w:proofErr w:type="spellStart"/>
      <w:r w:rsidRPr="007544EF">
        <w:rPr>
          <w:szCs w:val="26"/>
        </w:rPr>
        <w:t>hết</w:t>
      </w:r>
      <w:proofErr w:type="spellEnd"/>
      <w:r w:rsidRPr="007544EF">
        <w:rPr>
          <w:szCs w:val="26"/>
        </w:rPr>
        <w:t xml:space="preserve">. </w:t>
      </w:r>
      <w:proofErr w:type="spellStart"/>
      <w:r w:rsidRPr="007544EF">
        <w:rPr>
          <w:szCs w:val="26"/>
        </w:rPr>
        <w:t>Sự</w:t>
      </w:r>
      <w:proofErr w:type="spellEnd"/>
      <w:r w:rsidRPr="007544EF">
        <w:rPr>
          <w:szCs w:val="26"/>
        </w:rPr>
        <w:t xml:space="preserve"> </w:t>
      </w:r>
      <w:proofErr w:type="spellStart"/>
      <w:r w:rsidRPr="007544EF">
        <w:rPr>
          <w:szCs w:val="26"/>
        </w:rPr>
        <w:t>trì</w:t>
      </w:r>
      <w:proofErr w:type="spellEnd"/>
      <w:r w:rsidRPr="007544EF">
        <w:rPr>
          <w:szCs w:val="26"/>
        </w:rPr>
        <w:t xml:space="preserve"> </w:t>
      </w:r>
      <w:proofErr w:type="spellStart"/>
      <w:r w:rsidRPr="007544EF">
        <w:rPr>
          <w:szCs w:val="26"/>
        </w:rPr>
        <w:t>hoãn</w:t>
      </w:r>
      <w:proofErr w:type="spellEnd"/>
      <w:r w:rsidRPr="007544EF">
        <w:rPr>
          <w:szCs w:val="26"/>
        </w:rPr>
        <w:t xml:space="preserve">, </w:t>
      </w:r>
      <w:proofErr w:type="spellStart"/>
      <w:r w:rsidRPr="007544EF">
        <w:rPr>
          <w:szCs w:val="26"/>
        </w:rPr>
        <w:t>quên</w:t>
      </w:r>
      <w:proofErr w:type="spellEnd"/>
      <w:r w:rsidRPr="007544EF">
        <w:rPr>
          <w:szCs w:val="26"/>
        </w:rPr>
        <w:t xml:space="preserve"> </w:t>
      </w:r>
      <w:proofErr w:type="spellStart"/>
      <w:r w:rsidRPr="007544EF">
        <w:rPr>
          <w:szCs w:val="26"/>
        </w:rPr>
        <w:t>lịch</w:t>
      </w:r>
      <w:proofErr w:type="spellEnd"/>
      <w:r w:rsidRPr="007544EF">
        <w:rPr>
          <w:szCs w:val="26"/>
        </w:rPr>
        <w:t xml:space="preserve"> </w:t>
      </w:r>
      <w:proofErr w:type="spellStart"/>
      <w:r w:rsidRPr="007544EF">
        <w:rPr>
          <w:szCs w:val="26"/>
        </w:rPr>
        <w:t>trình</w:t>
      </w:r>
      <w:proofErr w:type="spellEnd"/>
      <w:r w:rsidRPr="007544EF">
        <w:rPr>
          <w:szCs w:val="26"/>
        </w:rPr>
        <w:t xml:space="preserve"> hay </w:t>
      </w:r>
      <w:proofErr w:type="spellStart"/>
      <w:r w:rsidRPr="007544EF">
        <w:rPr>
          <w:szCs w:val="26"/>
        </w:rPr>
        <w:t>việc</w:t>
      </w:r>
      <w:proofErr w:type="spellEnd"/>
      <w:r w:rsidRPr="007544EF">
        <w:rPr>
          <w:szCs w:val="26"/>
        </w:rPr>
        <w:t xml:space="preserve"> </w:t>
      </w:r>
      <w:proofErr w:type="spellStart"/>
      <w:r w:rsidRPr="007544EF">
        <w:rPr>
          <w:szCs w:val="26"/>
        </w:rPr>
        <w:t>phân</w:t>
      </w:r>
      <w:proofErr w:type="spellEnd"/>
      <w:r w:rsidRPr="007544EF">
        <w:rPr>
          <w:szCs w:val="26"/>
        </w:rPr>
        <w:t xml:space="preserve"> </w:t>
      </w:r>
      <w:proofErr w:type="spellStart"/>
      <w:r w:rsidRPr="007544EF">
        <w:rPr>
          <w:szCs w:val="26"/>
        </w:rPr>
        <w:t>bổ</w:t>
      </w:r>
      <w:proofErr w:type="spellEnd"/>
      <w:r w:rsidRPr="007544EF">
        <w:rPr>
          <w:szCs w:val="26"/>
        </w:rPr>
        <w:t xml:space="preserve"> </w:t>
      </w:r>
      <w:proofErr w:type="spellStart"/>
      <w:r w:rsidRPr="007544EF">
        <w:rPr>
          <w:szCs w:val="26"/>
        </w:rPr>
        <w:t>thời</w:t>
      </w:r>
      <w:proofErr w:type="spellEnd"/>
      <w:r w:rsidRPr="007544EF">
        <w:rPr>
          <w:szCs w:val="26"/>
        </w:rPr>
        <w:t xml:space="preserve"> </w:t>
      </w:r>
      <w:proofErr w:type="spellStart"/>
      <w:r w:rsidRPr="007544EF">
        <w:rPr>
          <w:szCs w:val="26"/>
        </w:rPr>
        <w:t>gian</w:t>
      </w:r>
      <w:proofErr w:type="spellEnd"/>
      <w:r w:rsidRPr="007544EF">
        <w:rPr>
          <w:szCs w:val="26"/>
        </w:rPr>
        <w:t xml:space="preserve"> </w:t>
      </w:r>
      <w:proofErr w:type="spellStart"/>
      <w:r w:rsidRPr="007544EF">
        <w:rPr>
          <w:szCs w:val="26"/>
        </w:rPr>
        <w:t>không</w:t>
      </w:r>
      <w:proofErr w:type="spellEnd"/>
      <w:r w:rsidRPr="007544EF">
        <w:rPr>
          <w:szCs w:val="26"/>
        </w:rPr>
        <w:t xml:space="preserve"> </w:t>
      </w:r>
      <w:proofErr w:type="spellStart"/>
      <w:r w:rsidRPr="007544EF">
        <w:rPr>
          <w:szCs w:val="26"/>
        </w:rPr>
        <w:t>hợp</w:t>
      </w:r>
      <w:proofErr w:type="spellEnd"/>
      <w:r w:rsidRPr="007544EF">
        <w:rPr>
          <w:szCs w:val="26"/>
        </w:rPr>
        <w:t xml:space="preserve"> </w:t>
      </w:r>
      <w:proofErr w:type="spellStart"/>
      <w:r w:rsidRPr="007544EF">
        <w:rPr>
          <w:szCs w:val="26"/>
        </w:rPr>
        <w:t>lý</w:t>
      </w:r>
      <w:proofErr w:type="spellEnd"/>
      <w:r w:rsidRPr="007544EF">
        <w:rPr>
          <w:szCs w:val="26"/>
        </w:rPr>
        <w:t xml:space="preserve"> </w:t>
      </w:r>
      <w:proofErr w:type="spellStart"/>
      <w:r w:rsidRPr="007544EF">
        <w:rPr>
          <w:szCs w:val="26"/>
        </w:rPr>
        <w:t>thường</w:t>
      </w:r>
      <w:proofErr w:type="spellEnd"/>
      <w:r w:rsidRPr="007544EF">
        <w:rPr>
          <w:szCs w:val="26"/>
        </w:rPr>
        <w:t xml:space="preserve"> </w:t>
      </w:r>
      <w:proofErr w:type="spellStart"/>
      <w:r w:rsidRPr="007544EF">
        <w:rPr>
          <w:szCs w:val="26"/>
        </w:rPr>
        <w:t>dẫn</w:t>
      </w:r>
      <w:proofErr w:type="spellEnd"/>
      <w:r w:rsidRPr="007544EF">
        <w:rPr>
          <w:szCs w:val="26"/>
        </w:rPr>
        <w:t xml:space="preserve"> </w:t>
      </w:r>
      <w:proofErr w:type="spellStart"/>
      <w:r w:rsidRPr="007544EF">
        <w:rPr>
          <w:szCs w:val="26"/>
        </w:rPr>
        <w:t>đến</w:t>
      </w:r>
      <w:proofErr w:type="spellEnd"/>
      <w:r w:rsidRPr="007544EF">
        <w:rPr>
          <w:szCs w:val="26"/>
        </w:rPr>
        <w:t xml:space="preserve"> </w:t>
      </w:r>
      <w:proofErr w:type="spellStart"/>
      <w:r w:rsidRPr="007544EF">
        <w:rPr>
          <w:szCs w:val="26"/>
        </w:rPr>
        <w:t>căng</w:t>
      </w:r>
      <w:proofErr w:type="spellEnd"/>
      <w:r w:rsidRPr="007544EF">
        <w:rPr>
          <w:szCs w:val="26"/>
        </w:rPr>
        <w:t xml:space="preserve"> </w:t>
      </w:r>
      <w:proofErr w:type="spellStart"/>
      <w:r w:rsidRPr="007544EF">
        <w:rPr>
          <w:szCs w:val="26"/>
        </w:rPr>
        <w:t>thẳng</w:t>
      </w:r>
      <w:proofErr w:type="spellEnd"/>
      <w:r w:rsidRPr="007544EF">
        <w:rPr>
          <w:szCs w:val="26"/>
        </w:rPr>
        <w:t xml:space="preserve"> </w:t>
      </w:r>
      <w:proofErr w:type="spellStart"/>
      <w:r w:rsidRPr="007544EF">
        <w:rPr>
          <w:szCs w:val="26"/>
        </w:rPr>
        <w:t>và</w:t>
      </w:r>
      <w:proofErr w:type="spellEnd"/>
      <w:r w:rsidRPr="007544EF">
        <w:rPr>
          <w:szCs w:val="26"/>
        </w:rPr>
        <w:t xml:space="preserve"> </w:t>
      </w:r>
      <w:proofErr w:type="spellStart"/>
      <w:r w:rsidRPr="007544EF">
        <w:rPr>
          <w:szCs w:val="26"/>
        </w:rPr>
        <w:t>giảm</w:t>
      </w:r>
      <w:proofErr w:type="spellEnd"/>
      <w:r w:rsidRPr="007544EF">
        <w:rPr>
          <w:szCs w:val="26"/>
        </w:rPr>
        <w:t xml:space="preserve"> </w:t>
      </w:r>
      <w:proofErr w:type="spellStart"/>
      <w:r w:rsidRPr="007544EF">
        <w:rPr>
          <w:szCs w:val="26"/>
        </w:rPr>
        <w:t>sút</w:t>
      </w:r>
      <w:proofErr w:type="spellEnd"/>
      <w:r w:rsidRPr="007544EF">
        <w:rPr>
          <w:szCs w:val="26"/>
        </w:rPr>
        <w:t xml:space="preserve"> </w:t>
      </w:r>
      <w:proofErr w:type="spellStart"/>
      <w:r w:rsidRPr="007544EF">
        <w:rPr>
          <w:szCs w:val="26"/>
        </w:rPr>
        <w:t>hiệu</w:t>
      </w:r>
      <w:proofErr w:type="spellEnd"/>
      <w:r w:rsidRPr="007544EF">
        <w:rPr>
          <w:szCs w:val="26"/>
        </w:rPr>
        <w:t xml:space="preserve"> </w:t>
      </w:r>
      <w:proofErr w:type="spellStart"/>
      <w:r w:rsidRPr="007544EF">
        <w:rPr>
          <w:szCs w:val="26"/>
        </w:rPr>
        <w:t>suất</w:t>
      </w:r>
      <w:proofErr w:type="spellEnd"/>
      <w:r w:rsidRPr="007544EF">
        <w:rPr>
          <w:szCs w:val="26"/>
        </w:rPr>
        <w:t xml:space="preserve"> </w:t>
      </w:r>
      <w:proofErr w:type="spellStart"/>
      <w:r w:rsidRPr="007544EF">
        <w:rPr>
          <w:szCs w:val="26"/>
        </w:rPr>
        <w:t>làm</w:t>
      </w:r>
      <w:proofErr w:type="spellEnd"/>
      <w:r w:rsidRPr="007544EF">
        <w:rPr>
          <w:szCs w:val="26"/>
        </w:rPr>
        <w:t xml:space="preserve"> </w:t>
      </w:r>
      <w:proofErr w:type="spellStart"/>
      <w:r w:rsidRPr="007544EF">
        <w:rPr>
          <w:szCs w:val="26"/>
        </w:rPr>
        <w:t>việc</w:t>
      </w:r>
      <w:proofErr w:type="spellEnd"/>
      <w:r w:rsidRPr="007544EF">
        <w:rPr>
          <w:szCs w:val="26"/>
        </w:rPr>
        <w:t xml:space="preserve">. </w:t>
      </w:r>
      <w:proofErr w:type="spellStart"/>
      <w:r w:rsidRPr="007544EF">
        <w:rPr>
          <w:szCs w:val="26"/>
        </w:rPr>
        <w:t>Mặc</w:t>
      </w:r>
      <w:proofErr w:type="spellEnd"/>
      <w:r w:rsidRPr="007544EF">
        <w:rPr>
          <w:szCs w:val="26"/>
        </w:rPr>
        <w:t xml:space="preserve"> </w:t>
      </w:r>
      <w:proofErr w:type="spellStart"/>
      <w:r w:rsidRPr="007544EF">
        <w:rPr>
          <w:szCs w:val="26"/>
        </w:rPr>
        <w:t>dù</w:t>
      </w:r>
      <w:proofErr w:type="spellEnd"/>
      <w:r w:rsidRPr="007544EF">
        <w:rPr>
          <w:szCs w:val="26"/>
        </w:rPr>
        <w:t xml:space="preserve"> </w:t>
      </w:r>
      <w:proofErr w:type="spellStart"/>
      <w:r w:rsidRPr="007544EF">
        <w:rPr>
          <w:szCs w:val="26"/>
        </w:rPr>
        <w:t>trên</w:t>
      </w:r>
      <w:proofErr w:type="spellEnd"/>
      <w:r w:rsidRPr="007544EF">
        <w:rPr>
          <w:szCs w:val="26"/>
        </w:rPr>
        <w:t xml:space="preserve"> </w:t>
      </w:r>
      <w:proofErr w:type="spellStart"/>
      <w:r w:rsidRPr="007544EF">
        <w:rPr>
          <w:szCs w:val="26"/>
        </w:rPr>
        <w:t>thị</w:t>
      </w:r>
      <w:proofErr w:type="spellEnd"/>
      <w:r w:rsidRPr="007544EF">
        <w:rPr>
          <w:szCs w:val="26"/>
        </w:rPr>
        <w:t xml:space="preserve"> </w:t>
      </w:r>
      <w:proofErr w:type="spellStart"/>
      <w:r w:rsidRPr="007544EF">
        <w:rPr>
          <w:szCs w:val="26"/>
        </w:rPr>
        <w:t>trường</w:t>
      </w:r>
      <w:proofErr w:type="spellEnd"/>
      <w:r w:rsidRPr="007544EF">
        <w:rPr>
          <w:szCs w:val="26"/>
        </w:rPr>
        <w:t xml:space="preserve"> </w:t>
      </w:r>
      <w:proofErr w:type="spellStart"/>
      <w:r w:rsidRPr="007544EF">
        <w:rPr>
          <w:szCs w:val="26"/>
        </w:rPr>
        <w:t>đã</w:t>
      </w:r>
      <w:proofErr w:type="spellEnd"/>
      <w:r w:rsidRPr="007544EF">
        <w:rPr>
          <w:szCs w:val="26"/>
        </w:rPr>
        <w:t xml:space="preserve"> </w:t>
      </w:r>
      <w:proofErr w:type="spellStart"/>
      <w:r w:rsidRPr="007544EF">
        <w:rPr>
          <w:szCs w:val="26"/>
        </w:rPr>
        <w:t>tồn</w:t>
      </w:r>
      <w:proofErr w:type="spellEnd"/>
      <w:r w:rsidRPr="007544EF">
        <w:rPr>
          <w:szCs w:val="26"/>
        </w:rPr>
        <w:t xml:space="preserve"> </w:t>
      </w:r>
      <w:proofErr w:type="spellStart"/>
      <w:r w:rsidRPr="007544EF">
        <w:rPr>
          <w:szCs w:val="26"/>
        </w:rPr>
        <w:t>tại</w:t>
      </w:r>
      <w:proofErr w:type="spellEnd"/>
      <w:r w:rsidRPr="007544EF">
        <w:rPr>
          <w:szCs w:val="26"/>
        </w:rPr>
        <w:t xml:space="preserve"> </w:t>
      </w:r>
      <w:proofErr w:type="spellStart"/>
      <w:r w:rsidRPr="007544EF">
        <w:rPr>
          <w:szCs w:val="26"/>
        </w:rPr>
        <w:t>nhiều</w:t>
      </w:r>
      <w:proofErr w:type="spellEnd"/>
      <w:r w:rsidRPr="007544EF">
        <w:rPr>
          <w:szCs w:val="26"/>
        </w:rPr>
        <w:t xml:space="preserve"> </w:t>
      </w:r>
      <w:proofErr w:type="spellStart"/>
      <w:r w:rsidRPr="007544EF">
        <w:rPr>
          <w:szCs w:val="26"/>
        </w:rPr>
        <w:t>giải</w:t>
      </w:r>
      <w:proofErr w:type="spellEnd"/>
      <w:r w:rsidRPr="007544EF">
        <w:rPr>
          <w:szCs w:val="26"/>
        </w:rPr>
        <w:t xml:space="preserve"> </w:t>
      </w:r>
      <w:proofErr w:type="spellStart"/>
      <w:r w:rsidRPr="007544EF">
        <w:rPr>
          <w:szCs w:val="26"/>
        </w:rPr>
        <w:t>pháp</w:t>
      </w:r>
      <w:proofErr w:type="spellEnd"/>
      <w:r w:rsidRPr="007544EF">
        <w:rPr>
          <w:szCs w:val="26"/>
        </w:rPr>
        <w:t xml:space="preserve"> </w:t>
      </w:r>
      <w:proofErr w:type="spellStart"/>
      <w:r w:rsidRPr="007544EF">
        <w:rPr>
          <w:szCs w:val="26"/>
        </w:rPr>
        <w:t>quản</w:t>
      </w:r>
      <w:proofErr w:type="spellEnd"/>
      <w:r w:rsidRPr="007544EF">
        <w:rPr>
          <w:szCs w:val="26"/>
        </w:rPr>
        <w:t xml:space="preserve"> </w:t>
      </w:r>
      <w:proofErr w:type="spellStart"/>
      <w:r w:rsidRPr="007544EF">
        <w:rPr>
          <w:szCs w:val="26"/>
        </w:rPr>
        <w:t>lý</w:t>
      </w:r>
      <w:proofErr w:type="spellEnd"/>
      <w:r w:rsidRPr="007544EF">
        <w:rPr>
          <w:szCs w:val="26"/>
        </w:rPr>
        <w:t xml:space="preserve"> </w:t>
      </w:r>
      <w:proofErr w:type="spellStart"/>
      <w:r w:rsidRPr="007544EF">
        <w:rPr>
          <w:szCs w:val="26"/>
        </w:rPr>
        <w:t>như</w:t>
      </w:r>
      <w:proofErr w:type="spellEnd"/>
      <w:r w:rsidRPr="007544EF">
        <w:rPr>
          <w:szCs w:val="26"/>
        </w:rPr>
        <w:t xml:space="preserve"> Trello, Google Calendar hay </w:t>
      </w:r>
      <w:proofErr w:type="spellStart"/>
      <w:r w:rsidRPr="007544EF">
        <w:rPr>
          <w:szCs w:val="26"/>
        </w:rPr>
        <w:t>các</w:t>
      </w:r>
      <w:proofErr w:type="spellEnd"/>
      <w:r w:rsidRPr="007544EF">
        <w:rPr>
          <w:szCs w:val="26"/>
        </w:rPr>
        <w:t xml:space="preserve"> </w:t>
      </w:r>
      <w:proofErr w:type="spellStart"/>
      <w:r w:rsidRPr="007544EF">
        <w:rPr>
          <w:szCs w:val="26"/>
        </w:rPr>
        <w:t>ứng</w:t>
      </w:r>
      <w:proofErr w:type="spellEnd"/>
      <w:r w:rsidRPr="007544EF">
        <w:rPr>
          <w:szCs w:val="26"/>
        </w:rPr>
        <w:t xml:space="preserve"> </w:t>
      </w:r>
      <w:proofErr w:type="spellStart"/>
      <w:r w:rsidRPr="007544EF">
        <w:rPr>
          <w:szCs w:val="26"/>
        </w:rPr>
        <w:t>dụng</w:t>
      </w:r>
      <w:proofErr w:type="spellEnd"/>
      <w:r w:rsidRPr="007544EF">
        <w:rPr>
          <w:szCs w:val="26"/>
        </w:rPr>
        <w:t xml:space="preserve"> </w:t>
      </w:r>
      <w:proofErr w:type="spellStart"/>
      <w:r w:rsidRPr="007544EF">
        <w:rPr>
          <w:szCs w:val="26"/>
        </w:rPr>
        <w:t>ghi</w:t>
      </w:r>
      <w:proofErr w:type="spellEnd"/>
      <w:r w:rsidRPr="007544EF">
        <w:rPr>
          <w:szCs w:val="26"/>
        </w:rPr>
        <w:t xml:space="preserve"> </w:t>
      </w:r>
      <w:proofErr w:type="spellStart"/>
      <w:r w:rsidRPr="007544EF">
        <w:rPr>
          <w:szCs w:val="26"/>
        </w:rPr>
        <w:t>chú</w:t>
      </w:r>
      <w:proofErr w:type="spellEnd"/>
      <w:r w:rsidRPr="007544EF">
        <w:rPr>
          <w:szCs w:val="26"/>
        </w:rPr>
        <w:t xml:space="preserve">, </w:t>
      </w:r>
      <w:proofErr w:type="spellStart"/>
      <w:r w:rsidRPr="007544EF">
        <w:rPr>
          <w:szCs w:val="26"/>
        </w:rPr>
        <w:t>nhưng</w:t>
      </w:r>
      <w:proofErr w:type="spellEnd"/>
      <w:r w:rsidRPr="007544EF">
        <w:rPr>
          <w:szCs w:val="26"/>
        </w:rPr>
        <w:t xml:space="preserve"> </w:t>
      </w:r>
      <w:proofErr w:type="spellStart"/>
      <w:r w:rsidRPr="007544EF">
        <w:rPr>
          <w:szCs w:val="26"/>
        </w:rPr>
        <w:t>người</w:t>
      </w:r>
      <w:proofErr w:type="spellEnd"/>
      <w:r w:rsidRPr="007544EF">
        <w:rPr>
          <w:szCs w:val="26"/>
        </w:rPr>
        <w:t xml:space="preserve"> </w:t>
      </w:r>
      <w:proofErr w:type="spellStart"/>
      <w:r w:rsidRPr="007544EF">
        <w:rPr>
          <w:szCs w:val="26"/>
        </w:rPr>
        <w:t>dùng</w:t>
      </w:r>
      <w:proofErr w:type="spellEnd"/>
      <w:r w:rsidRPr="007544EF">
        <w:rPr>
          <w:szCs w:val="26"/>
        </w:rPr>
        <w:t xml:space="preserve"> </w:t>
      </w:r>
      <w:proofErr w:type="spellStart"/>
      <w:r w:rsidRPr="007544EF">
        <w:rPr>
          <w:szCs w:val="26"/>
        </w:rPr>
        <w:t>thường</w:t>
      </w:r>
      <w:proofErr w:type="spellEnd"/>
      <w:r w:rsidRPr="007544EF">
        <w:rPr>
          <w:szCs w:val="26"/>
        </w:rPr>
        <w:t xml:space="preserve"> </w:t>
      </w:r>
      <w:proofErr w:type="spellStart"/>
      <w:r w:rsidRPr="007544EF">
        <w:rPr>
          <w:szCs w:val="26"/>
        </w:rPr>
        <w:t>gặp</w:t>
      </w:r>
      <w:proofErr w:type="spellEnd"/>
      <w:r w:rsidRPr="007544EF">
        <w:rPr>
          <w:szCs w:val="26"/>
        </w:rPr>
        <w:t xml:space="preserve"> </w:t>
      </w:r>
      <w:proofErr w:type="spellStart"/>
      <w:r w:rsidRPr="007544EF">
        <w:rPr>
          <w:szCs w:val="26"/>
        </w:rPr>
        <w:t>phải</w:t>
      </w:r>
      <w:proofErr w:type="spellEnd"/>
      <w:r w:rsidRPr="007544EF">
        <w:rPr>
          <w:szCs w:val="26"/>
        </w:rPr>
        <w:t xml:space="preserve"> </w:t>
      </w:r>
      <w:proofErr w:type="spellStart"/>
      <w:r w:rsidRPr="007544EF">
        <w:rPr>
          <w:szCs w:val="26"/>
        </w:rPr>
        <w:t>vấn</w:t>
      </w:r>
      <w:proofErr w:type="spellEnd"/>
      <w:r w:rsidRPr="007544EF">
        <w:rPr>
          <w:szCs w:val="26"/>
        </w:rPr>
        <w:t xml:space="preserve"> </w:t>
      </w:r>
      <w:proofErr w:type="spellStart"/>
      <w:r w:rsidRPr="007544EF">
        <w:rPr>
          <w:szCs w:val="26"/>
        </w:rPr>
        <w:t>đề</w:t>
      </w:r>
      <w:proofErr w:type="spellEnd"/>
      <w:r w:rsidRPr="007544EF">
        <w:rPr>
          <w:szCs w:val="26"/>
        </w:rPr>
        <w:t xml:space="preserve"> </w:t>
      </w:r>
      <w:proofErr w:type="spellStart"/>
      <w:r w:rsidRPr="007544EF">
        <w:rPr>
          <w:szCs w:val="26"/>
        </w:rPr>
        <w:t>phân</w:t>
      </w:r>
      <w:proofErr w:type="spellEnd"/>
      <w:r w:rsidRPr="007544EF">
        <w:rPr>
          <w:szCs w:val="26"/>
        </w:rPr>
        <w:t xml:space="preserve"> </w:t>
      </w:r>
      <w:proofErr w:type="spellStart"/>
      <w:r w:rsidRPr="007544EF">
        <w:rPr>
          <w:szCs w:val="26"/>
        </w:rPr>
        <w:t>mảnh</w:t>
      </w:r>
      <w:proofErr w:type="spellEnd"/>
      <w:r w:rsidRPr="007544EF">
        <w:rPr>
          <w:szCs w:val="26"/>
        </w:rPr>
        <w:t xml:space="preserve"> </w:t>
      </w:r>
      <w:proofErr w:type="spellStart"/>
      <w:r w:rsidRPr="007544EF">
        <w:rPr>
          <w:szCs w:val="26"/>
        </w:rPr>
        <w:t>dữ</w:t>
      </w:r>
      <w:proofErr w:type="spellEnd"/>
      <w:r w:rsidRPr="007544EF">
        <w:rPr>
          <w:szCs w:val="26"/>
        </w:rPr>
        <w:t xml:space="preserve"> </w:t>
      </w:r>
      <w:proofErr w:type="spellStart"/>
      <w:r w:rsidRPr="007544EF">
        <w:rPr>
          <w:szCs w:val="26"/>
        </w:rPr>
        <w:t>liệu</w:t>
      </w:r>
      <w:proofErr w:type="spellEnd"/>
      <w:r w:rsidRPr="007544EF">
        <w:rPr>
          <w:szCs w:val="26"/>
        </w:rPr>
        <w:t xml:space="preserve"> </w:t>
      </w:r>
      <w:proofErr w:type="spellStart"/>
      <w:r w:rsidRPr="007544EF">
        <w:rPr>
          <w:szCs w:val="26"/>
        </w:rPr>
        <w:t>khi</w:t>
      </w:r>
      <w:proofErr w:type="spellEnd"/>
      <w:r w:rsidRPr="007544EF">
        <w:rPr>
          <w:szCs w:val="26"/>
        </w:rPr>
        <w:t xml:space="preserve"> </w:t>
      </w:r>
      <w:proofErr w:type="spellStart"/>
      <w:r w:rsidRPr="007544EF">
        <w:rPr>
          <w:szCs w:val="26"/>
        </w:rPr>
        <w:t>phải</w:t>
      </w:r>
      <w:proofErr w:type="spellEnd"/>
      <w:r w:rsidRPr="007544EF">
        <w:rPr>
          <w:szCs w:val="26"/>
        </w:rPr>
        <w:t xml:space="preserve"> </w:t>
      </w:r>
      <w:proofErr w:type="spellStart"/>
      <w:r w:rsidRPr="007544EF">
        <w:rPr>
          <w:szCs w:val="26"/>
        </w:rPr>
        <w:t>sử</w:t>
      </w:r>
      <w:proofErr w:type="spellEnd"/>
      <w:r w:rsidRPr="007544EF">
        <w:rPr>
          <w:szCs w:val="26"/>
        </w:rPr>
        <w:t xml:space="preserve"> </w:t>
      </w:r>
      <w:proofErr w:type="spellStart"/>
      <w:r w:rsidRPr="007544EF">
        <w:rPr>
          <w:szCs w:val="26"/>
        </w:rPr>
        <w:t>dụng</w:t>
      </w:r>
      <w:proofErr w:type="spellEnd"/>
      <w:r w:rsidRPr="007544EF">
        <w:rPr>
          <w:szCs w:val="26"/>
        </w:rPr>
        <w:t xml:space="preserve"> </w:t>
      </w:r>
      <w:proofErr w:type="spellStart"/>
      <w:r w:rsidRPr="007544EF">
        <w:rPr>
          <w:szCs w:val="26"/>
        </w:rPr>
        <w:t>đồng</w:t>
      </w:r>
      <w:proofErr w:type="spellEnd"/>
      <w:r w:rsidRPr="007544EF">
        <w:rPr>
          <w:szCs w:val="26"/>
        </w:rPr>
        <w:t xml:space="preserve"> </w:t>
      </w:r>
      <w:proofErr w:type="spellStart"/>
      <w:r w:rsidRPr="007544EF">
        <w:rPr>
          <w:szCs w:val="26"/>
        </w:rPr>
        <w:t>thời</w:t>
      </w:r>
      <w:proofErr w:type="spellEnd"/>
      <w:r w:rsidRPr="007544EF">
        <w:rPr>
          <w:szCs w:val="26"/>
        </w:rPr>
        <w:t xml:space="preserve"> </w:t>
      </w:r>
      <w:proofErr w:type="spellStart"/>
      <w:r w:rsidRPr="007544EF">
        <w:rPr>
          <w:szCs w:val="26"/>
        </w:rPr>
        <w:t>quá</w:t>
      </w:r>
      <w:proofErr w:type="spellEnd"/>
      <w:r w:rsidRPr="007544EF">
        <w:rPr>
          <w:szCs w:val="26"/>
        </w:rPr>
        <w:t xml:space="preserve"> </w:t>
      </w:r>
      <w:proofErr w:type="spellStart"/>
      <w:r w:rsidRPr="007544EF">
        <w:rPr>
          <w:szCs w:val="26"/>
        </w:rPr>
        <w:t>nhiều</w:t>
      </w:r>
      <w:proofErr w:type="spellEnd"/>
      <w:r w:rsidRPr="007544EF">
        <w:rPr>
          <w:szCs w:val="26"/>
        </w:rPr>
        <w:t xml:space="preserve"> </w:t>
      </w:r>
      <w:proofErr w:type="spellStart"/>
      <w:r w:rsidRPr="007544EF">
        <w:rPr>
          <w:szCs w:val="26"/>
        </w:rPr>
        <w:t>ứng</w:t>
      </w:r>
      <w:proofErr w:type="spellEnd"/>
      <w:r w:rsidRPr="007544EF">
        <w:rPr>
          <w:szCs w:val="26"/>
        </w:rPr>
        <w:t xml:space="preserve"> </w:t>
      </w:r>
      <w:proofErr w:type="spellStart"/>
      <w:r w:rsidRPr="007544EF">
        <w:rPr>
          <w:szCs w:val="26"/>
        </w:rPr>
        <w:t>dụng</w:t>
      </w:r>
      <w:proofErr w:type="spellEnd"/>
      <w:r w:rsidRPr="007544EF">
        <w:rPr>
          <w:szCs w:val="26"/>
        </w:rPr>
        <w:t xml:space="preserve"> </w:t>
      </w:r>
      <w:proofErr w:type="spellStart"/>
      <w:r w:rsidRPr="007544EF">
        <w:rPr>
          <w:szCs w:val="26"/>
        </w:rPr>
        <w:t>rời</w:t>
      </w:r>
      <w:proofErr w:type="spellEnd"/>
      <w:r w:rsidRPr="007544EF">
        <w:rPr>
          <w:szCs w:val="26"/>
        </w:rPr>
        <w:t xml:space="preserve"> </w:t>
      </w:r>
      <w:proofErr w:type="spellStart"/>
      <w:r w:rsidRPr="007544EF">
        <w:rPr>
          <w:szCs w:val="26"/>
        </w:rPr>
        <w:t>rạc</w:t>
      </w:r>
      <w:proofErr w:type="spellEnd"/>
      <w:r w:rsidRPr="007544EF">
        <w:rPr>
          <w:szCs w:val="26"/>
        </w:rPr>
        <w:t xml:space="preserve"> </w:t>
      </w:r>
      <w:proofErr w:type="spellStart"/>
      <w:r w:rsidRPr="007544EF">
        <w:rPr>
          <w:szCs w:val="26"/>
        </w:rPr>
        <w:t>để</w:t>
      </w:r>
      <w:proofErr w:type="spellEnd"/>
      <w:r w:rsidRPr="007544EF">
        <w:rPr>
          <w:szCs w:val="26"/>
        </w:rPr>
        <w:t xml:space="preserve"> </w:t>
      </w:r>
      <w:proofErr w:type="spellStart"/>
      <w:r w:rsidRPr="007544EF">
        <w:rPr>
          <w:szCs w:val="26"/>
        </w:rPr>
        <w:t>phục</w:t>
      </w:r>
      <w:proofErr w:type="spellEnd"/>
      <w:r w:rsidRPr="007544EF">
        <w:rPr>
          <w:szCs w:val="26"/>
        </w:rPr>
        <w:t xml:space="preserve"> </w:t>
      </w:r>
      <w:proofErr w:type="spellStart"/>
      <w:r w:rsidRPr="007544EF">
        <w:rPr>
          <w:szCs w:val="26"/>
        </w:rPr>
        <w:t>vụ</w:t>
      </w:r>
      <w:proofErr w:type="spellEnd"/>
      <w:r w:rsidRPr="007544EF">
        <w:rPr>
          <w:szCs w:val="26"/>
        </w:rPr>
        <w:t xml:space="preserve"> </w:t>
      </w:r>
      <w:proofErr w:type="spellStart"/>
      <w:r w:rsidRPr="007544EF">
        <w:rPr>
          <w:szCs w:val="26"/>
        </w:rPr>
        <w:t>cho</w:t>
      </w:r>
      <w:proofErr w:type="spellEnd"/>
      <w:r w:rsidRPr="007544EF">
        <w:rPr>
          <w:szCs w:val="26"/>
        </w:rPr>
        <w:t xml:space="preserve"> </w:t>
      </w:r>
      <w:proofErr w:type="spellStart"/>
      <w:r w:rsidRPr="007544EF">
        <w:rPr>
          <w:szCs w:val="26"/>
        </w:rPr>
        <w:t>các</w:t>
      </w:r>
      <w:proofErr w:type="spellEnd"/>
      <w:r w:rsidRPr="007544EF">
        <w:rPr>
          <w:szCs w:val="26"/>
        </w:rPr>
        <w:t xml:space="preserve"> </w:t>
      </w:r>
      <w:proofErr w:type="spellStart"/>
      <w:r w:rsidRPr="007544EF">
        <w:rPr>
          <w:szCs w:val="26"/>
        </w:rPr>
        <w:t>mục</w:t>
      </w:r>
      <w:proofErr w:type="spellEnd"/>
      <w:r w:rsidRPr="007544EF">
        <w:rPr>
          <w:szCs w:val="26"/>
        </w:rPr>
        <w:t xml:space="preserve"> </w:t>
      </w:r>
      <w:proofErr w:type="spellStart"/>
      <w:r w:rsidRPr="007544EF">
        <w:rPr>
          <w:szCs w:val="26"/>
        </w:rPr>
        <w:t>đích</w:t>
      </w:r>
      <w:proofErr w:type="spellEnd"/>
      <w:r w:rsidRPr="007544EF">
        <w:rPr>
          <w:szCs w:val="26"/>
        </w:rPr>
        <w:t xml:space="preserve"> </w:t>
      </w:r>
      <w:proofErr w:type="spellStart"/>
      <w:r w:rsidRPr="007544EF">
        <w:rPr>
          <w:szCs w:val="26"/>
        </w:rPr>
        <w:t>khác</w:t>
      </w:r>
      <w:proofErr w:type="spellEnd"/>
      <w:r w:rsidRPr="007544EF">
        <w:rPr>
          <w:szCs w:val="26"/>
        </w:rPr>
        <w:t xml:space="preserve"> </w:t>
      </w:r>
      <w:proofErr w:type="spellStart"/>
      <w:r w:rsidRPr="007544EF">
        <w:rPr>
          <w:szCs w:val="26"/>
        </w:rPr>
        <w:t>nhau</w:t>
      </w:r>
      <w:proofErr w:type="spellEnd"/>
      <w:r w:rsidRPr="007544EF">
        <w:rPr>
          <w:szCs w:val="26"/>
        </w:rPr>
        <w:t>.</w:t>
      </w:r>
    </w:p>
    <w:p w14:paraId="13C10138" w14:textId="3B403B47" w:rsidR="007544EF" w:rsidRPr="007544EF" w:rsidRDefault="007544EF" w:rsidP="007544EF">
      <w:pPr>
        <w:ind w:firstLine="567"/>
        <w:rPr>
          <w:szCs w:val="26"/>
        </w:rPr>
      </w:pPr>
      <w:proofErr w:type="spellStart"/>
      <w:r w:rsidRPr="007544EF">
        <w:rPr>
          <w:szCs w:val="26"/>
        </w:rPr>
        <w:t>Xuất</w:t>
      </w:r>
      <w:proofErr w:type="spellEnd"/>
      <w:r w:rsidRPr="007544EF">
        <w:rPr>
          <w:szCs w:val="26"/>
        </w:rPr>
        <w:t xml:space="preserve"> </w:t>
      </w:r>
      <w:proofErr w:type="spellStart"/>
      <w:r w:rsidRPr="007544EF">
        <w:rPr>
          <w:szCs w:val="26"/>
        </w:rPr>
        <w:t>phát</w:t>
      </w:r>
      <w:proofErr w:type="spellEnd"/>
      <w:r w:rsidRPr="007544EF">
        <w:rPr>
          <w:szCs w:val="26"/>
        </w:rPr>
        <w:t xml:space="preserve"> </w:t>
      </w:r>
      <w:proofErr w:type="spellStart"/>
      <w:r w:rsidRPr="007544EF">
        <w:rPr>
          <w:szCs w:val="26"/>
        </w:rPr>
        <w:t>từ</w:t>
      </w:r>
      <w:proofErr w:type="spellEnd"/>
      <w:r w:rsidRPr="007544EF">
        <w:rPr>
          <w:szCs w:val="26"/>
        </w:rPr>
        <w:t xml:space="preserve"> </w:t>
      </w:r>
      <w:proofErr w:type="spellStart"/>
      <w:r w:rsidRPr="007544EF">
        <w:rPr>
          <w:szCs w:val="26"/>
        </w:rPr>
        <w:t>thực</w:t>
      </w:r>
      <w:proofErr w:type="spellEnd"/>
      <w:r w:rsidRPr="007544EF">
        <w:rPr>
          <w:szCs w:val="26"/>
        </w:rPr>
        <w:t xml:space="preserve"> </w:t>
      </w:r>
      <w:proofErr w:type="spellStart"/>
      <w:r w:rsidRPr="007544EF">
        <w:rPr>
          <w:szCs w:val="26"/>
        </w:rPr>
        <w:t>tiễn</w:t>
      </w:r>
      <w:proofErr w:type="spellEnd"/>
      <w:r w:rsidRPr="007544EF">
        <w:rPr>
          <w:szCs w:val="26"/>
        </w:rPr>
        <w:t xml:space="preserve"> </w:t>
      </w:r>
      <w:proofErr w:type="spellStart"/>
      <w:r w:rsidRPr="007544EF">
        <w:rPr>
          <w:szCs w:val="26"/>
        </w:rPr>
        <w:t>đó</w:t>
      </w:r>
      <w:proofErr w:type="spellEnd"/>
      <w:r w:rsidRPr="007544EF">
        <w:rPr>
          <w:szCs w:val="26"/>
        </w:rPr>
        <w:t xml:space="preserve">, ý </w:t>
      </w:r>
      <w:proofErr w:type="spellStart"/>
      <w:r w:rsidRPr="007544EF">
        <w:rPr>
          <w:szCs w:val="26"/>
        </w:rPr>
        <w:t>tưởng</w:t>
      </w:r>
      <w:proofErr w:type="spellEnd"/>
      <w:r w:rsidRPr="007544EF">
        <w:rPr>
          <w:szCs w:val="26"/>
        </w:rPr>
        <w:t xml:space="preserve"> </w:t>
      </w:r>
      <w:proofErr w:type="spellStart"/>
      <w:r w:rsidRPr="007544EF">
        <w:rPr>
          <w:szCs w:val="26"/>
        </w:rPr>
        <w:t>xây</w:t>
      </w:r>
      <w:proofErr w:type="spellEnd"/>
      <w:r w:rsidRPr="007544EF">
        <w:rPr>
          <w:szCs w:val="26"/>
        </w:rPr>
        <w:t xml:space="preserve"> </w:t>
      </w:r>
      <w:proofErr w:type="spellStart"/>
      <w:r w:rsidRPr="007544EF">
        <w:rPr>
          <w:szCs w:val="26"/>
        </w:rPr>
        <w:t>dựng</w:t>
      </w:r>
      <w:proofErr w:type="spellEnd"/>
      <w:r w:rsidRPr="007544EF">
        <w:rPr>
          <w:szCs w:val="26"/>
        </w:rPr>
        <w:t xml:space="preserve"> </w:t>
      </w:r>
      <w:proofErr w:type="spellStart"/>
      <w:r w:rsidRPr="007544EF">
        <w:rPr>
          <w:szCs w:val="26"/>
        </w:rPr>
        <w:t>ứng</w:t>
      </w:r>
      <w:proofErr w:type="spellEnd"/>
      <w:r w:rsidRPr="007544EF">
        <w:rPr>
          <w:szCs w:val="26"/>
        </w:rPr>
        <w:t xml:space="preserve"> </w:t>
      </w:r>
      <w:proofErr w:type="spellStart"/>
      <w:r w:rsidRPr="007544EF">
        <w:rPr>
          <w:szCs w:val="26"/>
        </w:rPr>
        <w:t>dụng</w:t>
      </w:r>
      <w:proofErr w:type="spellEnd"/>
      <w:r w:rsidRPr="007544EF">
        <w:rPr>
          <w:szCs w:val="26"/>
        </w:rPr>
        <w:t xml:space="preserve"> "</w:t>
      </w:r>
      <w:proofErr w:type="spellStart"/>
      <w:r w:rsidRPr="007544EF">
        <w:rPr>
          <w:szCs w:val="26"/>
        </w:rPr>
        <w:t>Quản</w:t>
      </w:r>
      <w:proofErr w:type="spellEnd"/>
      <w:r w:rsidRPr="007544EF">
        <w:rPr>
          <w:szCs w:val="26"/>
        </w:rPr>
        <w:t xml:space="preserve"> </w:t>
      </w:r>
      <w:proofErr w:type="spellStart"/>
      <w:r w:rsidRPr="007544EF">
        <w:rPr>
          <w:szCs w:val="26"/>
        </w:rPr>
        <w:t>lý</w:t>
      </w:r>
      <w:proofErr w:type="spellEnd"/>
      <w:r w:rsidRPr="007544EF">
        <w:rPr>
          <w:szCs w:val="26"/>
        </w:rPr>
        <w:t xml:space="preserve"> </w:t>
      </w:r>
      <w:proofErr w:type="spellStart"/>
      <w:r w:rsidRPr="007544EF">
        <w:rPr>
          <w:szCs w:val="26"/>
        </w:rPr>
        <w:t>lịch</w:t>
      </w:r>
      <w:proofErr w:type="spellEnd"/>
      <w:r w:rsidRPr="007544EF">
        <w:rPr>
          <w:szCs w:val="26"/>
        </w:rPr>
        <w:t xml:space="preserve"> </w:t>
      </w:r>
      <w:proofErr w:type="spellStart"/>
      <w:r w:rsidRPr="007544EF">
        <w:rPr>
          <w:szCs w:val="26"/>
        </w:rPr>
        <w:t>trìn</w:t>
      </w:r>
      <w:r>
        <w:rPr>
          <w:szCs w:val="26"/>
        </w:rPr>
        <w:t>h</w:t>
      </w:r>
      <w:proofErr w:type="spellEnd"/>
      <w:r w:rsidRPr="007544EF">
        <w:rPr>
          <w:szCs w:val="26"/>
        </w:rPr>
        <w:t xml:space="preserve"> </w:t>
      </w:r>
      <w:proofErr w:type="spellStart"/>
      <w:r w:rsidRPr="007544EF">
        <w:rPr>
          <w:szCs w:val="26"/>
        </w:rPr>
        <w:t>cá</w:t>
      </w:r>
      <w:proofErr w:type="spellEnd"/>
      <w:r w:rsidRPr="007544EF">
        <w:rPr>
          <w:szCs w:val="26"/>
        </w:rPr>
        <w:t xml:space="preserve"> </w:t>
      </w:r>
      <w:proofErr w:type="spellStart"/>
      <w:r w:rsidRPr="007544EF">
        <w:rPr>
          <w:szCs w:val="26"/>
        </w:rPr>
        <w:t>nhân</w:t>
      </w:r>
      <w:proofErr w:type="spellEnd"/>
      <w:r w:rsidRPr="007544EF">
        <w:rPr>
          <w:szCs w:val="26"/>
        </w:rPr>
        <w:t xml:space="preserve">" </w:t>
      </w:r>
      <w:proofErr w:type="spellStart"/>
      <w:r w:rsidRPr="007544EF">
        <w:rPr>
          <w:szCs w:val="26"/>
        </w:rPr>
        <w:t>được</w:t>
      </w:r>
      <w:proofErr w:type="spellEnd"/>
      <w:r w:rsidRPr="007544EF">
        <w:rPr>
          <w:szCs w:val="26"/>
        </w:rPr>
        <w:t xml:space="preserve"> </w:t>
      </w:r>
      <w:proofErr w:type="spellStart"/>
      <w:r w:rsidRPr="007544EF">
        <w:rPr>
          <w:szCs w:val="26"/>
        </w:rPr>
        <w:t>hình</w:t>
      </w:r>
      <w:proofErr w:type="spellEnd"/>
      <w:r w:rsidRPr="007544EF">
        <w:rPr>
          <w:szCs w:val="26"/>
        </w:rPr>
        <w:t xml:space="preserve"> </w:t>
      </w:r>
      <w:proofErr w:type="spellStart"/>
      <w:r w:rsidRPr="007544EF">
        <w:rPr>
          <w:szCs w:val="26"/>
        </w:rPr>
        <w:t>thành</w:t>
      </w:r>
      <w:proofErr w:type="spellEnd"/>
      <w:r w:rsidRPr="007544EF">
        <w:rPr>
          <w:szCs w:val="26"/>
        </w:rPr>
        <w:t xml:space="preserve"> </w:t>
      </w:r>
      <w:proofErr w:type="spellStart"/>
      <w:r w:rsidRPr="007544EF">
        <w:rPr>
          <w:szCs w:val="26"/>
        </w:rPr>
        <w:t>nhằm</w:t>
      </w:r>
      <w:proofErr w:type="spellEnd"/>
      <w:r w:rsidRPr="007544EF">
        <w:rPr>
          <w:szCs w:val="26"/>
        </w:rPr>
        <w:t xml:space="preserve"> </w:t>
      </w:r>
      <w:proofErr w:type="spellStart"/>
      <w:r w:rsidRPr="007544EF">
        <w:rPr>
          <w:szCs w:val="26"/>
        </w:rPr>
        <w:t>cung</w:t>
      </w:r>
      <w:proofErr w:type="spellEnd"/>
      <w:r w:rsidRPr="007544EF">
        <w:rPr>
          <w:szCs w:val="26"/>
        </w:rPr>
        <w:t xml:space="preserve"> </w:t>
      </w:r>
      <w:proofErr w:type="spellStart"/>
      <w:r w:rsidRPr="007544EF">
        <w:rPr>
          <w:szCs w:val="26"/>
        </w:rPr>
        <w:t>cấp</w:t>
      </w:r>
      <w:proofErr w:type="spellEnd"/>
      <w:r w:rsidRPr="007544EF">
        <w:rPr>
          <w:szCs w:val="26"/>
        </w:rPr>
        <w:t xml:space="preserve"> </w:t>
      </w:r>
      <w:proofErr w:type="spellStart"/>
      <w:r w:rsidRPr="007544EF">
        <w:rPr>
          <w:szCs w:val="26"/>
        </w:rPr>
        <w:t>một</w:t>
      </w:r>
      <w:proofErr w:type="spellEnd"/>
      <w:r w:rsidRPr="007544EF">
        <w:rPr>
          <w:szCs w:val="26"/>
        </w:rPr>
        <w:t xml:space="preserve"> </w:t>
      </w:r>
      <w:proofErr w:type="spellStart"/>
      <w:r w:rsidRPr="007544EF">
        <w:rPr>
          <w:szCs w:val="26"/>
        </w:rPr>
        <w:t>giải</w:t>
      </w:r>
      <w:proofErr w:type="spellEnd"/>
      <w:r w:rsidRPr="007544EF">
        <w:rPr>
          <w:szCs w:val="26"/>
        </w:rPr>
        <w:t xml:space="preserve"> </w:t>
      </w:r>
      <w:proofErr w:type="spellStart"/>
      <w:r w:rsidRPr="007544EF">
        <w:rPr>
          <w:szCs w:val="26"/>
        </w:rPr>
        <w:t>pháp</w:t>
      </w:r>
      <w:proofErr w:type="spellEnd"/>
      <w:r w:rsidRPr="007544EF">
        <w:rPr>
          <w:szCs w:val="26"/>
        </w:rPr>
        <w:t xml:space="preserve"> "All-in-one" (</w:t>
      </w:r>
      <w:proofErr w:type="spellStart"/>
      <w:r w:rsidRPr="007544EF">
        <w:rPr>
          <w:szCs w:val="26"/>
        </w:rPr>
        <w:t>Tất</w:t>
      </w:r>
      <w:proofErr w:type="spellEnd"/>
      <w:r w:rsidRPr="007544EF">
        <w:rPr>
          <w:szCs w:val="26"/>
        </w:rPr>
        <w:t xml:space="preserve"> </w:t>
      </w:r>
      <w:proofErr w:type="spellStart"/>
      <w:r w:rsidRPr="007544EF">
        <w:rPr>
          <w:szCs w:val="26"/>
        </w:rPr>
        <w:t>cả</w:t>
      </w:r>
      <w:proofErr w:type="spellEnd"/>
      <w:r w:rsidRPr="007544EF">
        <w:rPr>
          <w:szCs w:val="26"/>
        </w:rPr>
        <w:t xml:space="preserve"> </w:t>
      </w:r>
      <w:proofErr w:type="spellStart"/>
      <w:r w:rsidRPr="007544EF">
        <w:rPr>
          <w:szCs w:val="26"/>
        </w:rPr>
        <w:t>trong</w:t>
      </w:r>
      <w:proofErr w:type="spellEnd"/>
      <w:r w:rsidRPr="007544EF">
        <w:rPr>
          <w:szCs w:val="26"/>
        </w:rPr>
        <w:t xml:space="preserve"> </w:t>
      </w:r>
      <w:proofErr w:type="spellStart"/>
      <w:r w:rsidRPr="007544EF">
        <w:rPr>
          <w:szCs w:val="26"/>
        </w:rPr>
        <w:t>một</w:t>
      </w:r>
      <w:proofErr w:type="spellEnd"/>
      <w:r w:rsidRPr="007544EF">
        <w:rPr>
          <w:szCs w:val="26"/>
        </w:rPr>
        <w:t xml:space="preserve">). </w:t>
      </w:r>
      <w:proofErr w:type="spellStart"/>
      <w:r w:rsidRPr="007544EF">
        <w:rPr>
          <w:szCs w:val="26"/>
        </w:rPr>
        <w:t>Ứng</w:t>
      </w:r>
      <w:proofErr w:type="spellEnd"/>
      <w:r w:rsidRPr="007544EF">
        <w:rPr>
          <w:szCs w:val="26"/>
        </w:rPr>
        <w:t xml:space="preserve"> </w:t>
      </w:r>
      <w:proofErr w:type="spellStart"/>
      <w:r w:rsidRPr="007544EF">
        <w:rPr>
          <w:szCs w:val="26"/>
        </w:rPr>
        <w:t>dụng</w:t>
      </w:r>
      <w:proofErr w:type="spellEnd"/>
      <w:r w:rsidRPr="007544EF">
        <w:rPr>
          <w:szCs w:val="26"/>
        </w:rPr>
        <w:t xml:space="preserve"> </w:t>
      </w:r>
      <w:proofErr w:type="spellStart"/>
      <w:r w:rsidRPr="007544EF">
        <w:rPr>
          <w:szCs w:val="26"/>
        </w:rPr>
        <w:t>này</w:t>
      </w:r>
      <w:proofErr w:type="spellEnd"/>
      <w:r w:rsidRPr="007544EF">
        <w:rPr>
          <w:szCs w:val="26"/>
        </w:rPr>
        <w:t xml:space="preserve"> </w:t>
      </w:r>
      <w:proofErr w:type="spellStart"/>
      <w:r w:rsidRPr="007544EF">
        <w:rPr>
          <w:szCs w:val="26"/>
        </w:rPr>
        <w:t>không</w:t>
      </w:r>
      <w:proofErr w:type="spellEnd"/>
      <w:r w:rsidRPr="007544EF">
        <w:rPr>
          <w:szCs w:val="26"/>
        </w:rPr>
        <w:t xml:space="preserve"> </w:t>
      </w:r>
      <w:proofErr w:type="spellStart"/>
      <w:r w:rsidRPr="007544EF">
        <w:rPr>
          <w:szCs w:val="26"/>
        </w:rPr>
        <w:t>chỉ</w:t>
      </w:r>
      <w:proofErr w:type="spellEnd"/>
      <w:r w:rsidRPr="007544EF">
        <w:rPr>
          <w:szCs w:val="26"/>
        </w:rPr>
        <w:t xml:space="preserve"> </w:t>
      </w:r>
      <w:proofErr w:type="spellStart"/>
      <w:r w:rsidRPr="007544EF">
        <w:rPr>
          <w:szCs w:val="26"/>
        </w:rPr>
        <w:t>đơn</w:t>
      </w:r>
      <w:proofErr w:type="spellEnd"/>
      <w:r w:rsidRPr="007544EF">
        <w:rPr>
          <w:szCs w:val="26"/>
        </w:rPr>
        <w:t xml:space="preserve"> </w:t>
      </w:r>
      <w:proofErr w:type="spellStart"/>
      <w:r w:rsidRPr="007544EF">
        <w:rPr>
          <w:szCs w:val="26"/>
        </w:rPr>
        <w:t>thuần</w:t>
      </w:r>
      <w:proofErr w:type="spellEnd"/>
      <w:r w:rsidRPr="007544EF">
        <w:rPr>
          <w:szCs w:val="26"/>
        </w:rPr>
        <w:t xml:space="preserve"> </w:t>
      </w:r>
      <w:proofErr w:type="spellStart"/>
      <w:r w:rsidRPr="007544EF">
        <w:rPr>
          <w:szCs w:val="26"/>
        </w:rPr>
        <w:t>là</w:t>
      </w:r>
      <w:proofErr w:type="spellEnd"/>
      <w:r w:rsidRPr="007544EF">
        <w:rPr>
          <w:szCs w:val="26"/>
        </w:rPr>
        <w:t xml:space="preserve"> </w:t>
      </w:r>
      <w:proofErr w:type="spellStart"/>
      <w:r w:rsidRPr="007544EF">
        <w:rPr>
          <w:szCs w:val="26"/>
        </w:rPr>
        <w:t>nơi</w:t>
      </w:r>
      <w:proofErr w:type="spellEnd"/>
      <w:r w:rsidRPr="007544EF">
        <w:rPr>
          <w:szCs w:val="26"/>
        </w:rPr>
        <w:t xml:space="preserve"> </w:t>
      </w:r>
      <w:proofErr w:type="spellStart"/>
      <w:r w:rsidRPr="007544EF">
        <w:rPr>
          <w:szCs w:val="26"/>
        </w:rPr>
        <w:t>lưu</w:t>
      </w:r>
      <w:proofErr w:type="spellEnd"/>
      <w:r w:rsidRPr="007544EF">
        <w:rPr>
          <w:szCs w:val="26"/>
        </w:rPr>
        <w:t xml:space="preserve"> </w:t>
      </w:r>
      <w:proofErr w:type="spellStart"/>
      <w:r w:rsidRPr="007544EF">
        <w:rPr>
          <w:szCs w:val="26"/>
        </w:rPr>
        <w:t>trữ</w:t>
      </w:r>
      <w:proofErr w:type="spellEnd"/>
      <w:r w:rsidRPr="007544EF">
        <w:rPr>
          <w:szCs w:val="26"/>
        </w:rPr>
        <w:t xml:space="preserve"> </w:t>
      </w:r>
      <w:proofErr w:type="spellStart"/>
      <w:r w:rsidRPr="007544EF">
        <w:rPr>
          <w:szCs w:val="26"/>
        </w:rPr>
        <w:t>danh</w:t>
      </w:r>
      <w:proofErr w:type="spellEnd"/>
      <w:r w:rsidRPr="007544EF">
        <w:rPr>
          <w:szCs w:val="26"/>
        </w:rPr>
        <w:t xml:space="preserve"> </w:t>
      </w:r>
      <w:proofErr w:type="spellStart"/>
      <w:r w:rsidRPr="007544EF">
        <w:rPr>
          <w:szCs w:val="26"/>
        </w:rPr>
        <w:t>sách</w:t>
      </w:r>
      <w:proofErr w:type="spellEnd"/>
      <w:r w:rsidRPr="007544EF">
        <w:rPr>
          <w:szCs w:val="26"/>
        </w:rPr>
        <w:t xml:space="preserve"> công </w:t>
      </w:r>
      <w:proofErr w:type="spellStart"/>
      <w:r w:rsidRPr="007544EF">
        <w:rPr>
          <w:szCs w:val="26"/>
        </w:rPr>
        <w:t>việc</w:t>
      </w:r>
      <w:proofErr w:type="spellEnd"/>
      <w:r w:rsidRPr="007544EF">
        <w:rPr>
          <w:szCs w:val="26"/>
        </w:rPr>
        <w:t xml:space="preserve"> </w:t>
      </w:r>
      <w:proofErr w:type="spellStart"/>
      <w:r w:rsidRPr="007544EF">
        <w:rPr>
          <w:szCs w:val="26"/>
        </w:rPr>
        <w:t>mà</w:t>
      </w:r>
      <w:proofErr w:type="spellEnd"/>
      <w:r w:rsidRPr="007544EF">
        <w:rPr>
          <w:szCs w:val="26"/>
        </w:rPr>
        <w:t xml:space="preserve"> </w:t>
      </w:r>
      <w:proofErr w:type="spellStart"/>
      <w:r w:rsidRPr="007544EF">
        <w:rPr>
          <w:szCs w:val="26"/>
        </w:rPr>
        <w:t>còn</w:t>
      </w:r>
      <w:proofErr w:type="spellEnd"/>
      <w:r w:rsidRPr="007544EF">
        <w:rPr>
          <w:szCs w:val="26"/>
        </w:rPr>
        <w:t xml:space="preserve"> </w:t>
      </w:r>
      <w:proofErr w:type="spellStart"/>
      <w:r w:rsidRPr="007544EF">
        <w:rPr>
          <w:szCs w:val="26"/>
        </w:rPr>
        <w:t>là</w:t>
      </w:r>
      <w:proofErr w:type="spellEnd"/>
      <w:r w:rsidRPr="007544EF">
        <w:rPr>
          <w:szCs w:val="26"/>
        </w:rPr>
        <w:t xml:space="preserve"> </w:t>
      </w:r>
      <w:proofErr w:type="spellStart"/>
      <w:r w:rsidRPr="007544EF">
        <w:rPr>
          <w:szCs w:val="26"/>
        </w:rPr>
        <w:t>một</w:t>
      </w:r>
      <w:proofErr w:type="spellEnd"/>
      <w:r w:rsidRPr="007544EF">
        <w:rPr>
          <w:szCs w:val="26"/>
        </w:rPr>
        <w:t xml:space="preserve"> </w:t>
      </w:r>
      <w:proofErr w:type="spellStart"/>
      <w:r w:rsidRPr="007544EF">
        <w:rPr>
          <w:szCs w:val="26"/>
        </w:rPr>
        <w:t>trung</w:t>
      </w:r>
      <w:proofErr w:type="spellEnd"/>
      <w:r w:rsidRPr="007544EF">
        <w:rPr>
          <w:szCs w:val="26"/>
        </w:rPr>
        <w:t xml:space="preserve"> </w:t>
      </w:r>
      <w:proofErr w:type="spellStart"/>
      <w:r w:rsidRPr="007544EF">
        <w:rPr>
          <w:szCs w:val="26"/>
        </w:rPr>
        <w:t>tâm</w:t>
      </w:r>
      <w:proofErr w:type="spellEnd"/>
      <w:r w:rsidRPr="007544EF">
        <w:rPr>
          <w:szCs w:val="26"/>
        </w:rPr>
        <w:t xml:space="preserve"> </w:t>
      </w:r>
      <w:proofErr w:type="spellStart"/>
      <w:r w:rsidRPr="007544EF">
        <w:rPr>
          <w:szCs w:val="26"/>
        </w:rPr>
        <w:t>điều</w:t>
      </w:r>
      <w:proofErr w:type="spellEnd"/>
      <w:r w:rsidRPr="007544EF">
        <w:rPr>
          <w:szCs w:val="26"/>
        </w:rPr>
        <w:t xml:space="preserve"> </w:t>
      </w:r>
      <w:proofErr w:type="spellStart"/>
      <w:r w:rsidRPr="007544EF">
        <w:rPr>
          <w:szCs w:val="26"/>
        </w:rPr>
        <w:t>phối</w:t>
      </w:r>
      <w:proofErr w:type="spellEnd"/>
      <w:r w:rsidRPr="007544EF">
        <w:rPr>
          <w:szCs w:val="26"/>
        </w:rPr>
        <w:t xml:space="preserve"> </w:t>
      </w:r>
      <w:proofErr w:type="spellStart"/>
      <w:r w:rsidRPr="007544EF">
        <w:rPr>
          <w:szCs w:val="26"/>
        </w:rPr>
        <w:t>hoạt</w:t>
      </w:r>
      <w:proofErr w:type="spellEnd"/>
      <w:r w:rsidRPr="007544EF">
        <w:rPr>
          <w:szCs w:val="26"/>
        </w:rPr>
        <w:t xml:space="preserve"> </w:t>
      </w:r>
      <w:proofErr w:type="spellStart"/>
      <w:r w:rsidRPr="007544EF">
        <w:rPr>
          <w:szCs w:val="26"/>
        </w:rPr>
        <w:t>động</w:t>
      </w:r>
      <w:proofErr w:type="spellEnd"/>
      <w:r w:rsidRPr="007544EF">
        <w:rPr>
          <w:szCs w:val="26"/>
        </w:rPr>
        <w:t xml:space="preserve"> </w:t>
      </w:r>
      <w:proofErr w:type="spellStart"/>
      <w:r w:rsidRPr="007544EF">
        <w:rPr>
          <w:szCs w:val="26"/>
        </w:rPr>
        <w:t>cá</w:t>
      </w:r>
      <w:proofErr w:type="spellEnd"/>
      <w:r w:rsidRPr="007544EF">
        <w:rPr>
          <w:szCs w:val="26"/>
        </w:rPr>
        <w:t xml:space="preserve"> </w:t>
      </w:r>
      <w:proofErr w:type="spellStart"/>
      <w:r w:rsidRPr="007544EF">
        <w:rPr>
          <w:szCs w:val="26"/>
        </w:rPr>
        <w:t>nhân</w:t>
      </w:r>
      <w:proofErr w:type="spellEnd"/>
      <w:r w:rsidRPr="007544EF">
        <w:rPr>
          <w:szCs w:val="26"/>
        </w:rPr>
        <w:t xml:space="preserve">, </w:t>
      </w:r>
      <w:proofErr w:type="spellStart"/>
      <w:r w:rsidRPr="007544EF">
        <w:rPr>
          <w:szCs w:val="26"/>
        </w:rPr>
        <w:t>kết</w:t>
      </w:r>
      <w:proofErr w:type="spellEnd"/>
      <w:r w:rsidRPr="007544EF">
        <w:rPr>
          <w:szCs w:val="26"/>
        </w:rPr>
        <w:t xml:space="preserve"> </w:t>
      </w:r>
      <w:proofErr w:type="spellStart"/>
      <w:r w:rsidRPr="007544EF">
        <w:rPr>
          <w:szCs w:val="26"/>
        </w:rPr>
        <w:t>hợp</w:t>
      </w:r>
      <w:proofErr w:type="spellEnd"/>
      <w:r w:rsidRPr="007544EF">
        <w:rPr>
          <w:szCs w:val="26"/>
        </w:rPr>
        <w:t xml:space="preserve"> </w:t>
      </w:r>
      <w:proofErr w:type="spellStart"/>
      <w:r w:rsidRPr="007544EF">
        <w:rPr>
          <w:szCs w:val="26"/>
        </w:rPr>
        <w:t>chặt</w:t>
      </w:r>
      <w:proofErr w:type="spellEnd"/>
      <w:r w:rsidRPr="007544EF">
        <w:rPr>
          <w:szCs w:val="26"/>
        </w:rPr>
        <w:t xml:space="preserve"> </w:t>
      </w:r>
      <w:proofErr w:type="spellStart"/>
      <w:r w:rsidRPr="007544EF">
        <w:rPr>
          <w:szCs w:val="26"/>
        </w:rPr>
        <w:t>chẽ</w:t>
      </w:r>
      <w:proofErr w:type="spellEnd"/>
      <w:r w:rsidRPr="007544EF">
        <w:rPr>
          <w:szCs w:val="26"/>
        </w:rPr>
        <w:t xml:space="preserve"> </w:t>
      </w:r>
      <w:proofErr w:type="spellStart"/>
      <w:r w:rsidRPr="007544EF">
        <w:rPr>
          <w:szCs w:val="26"/>
        </w:rPr>
        <w:t>giữa</w:t>
      </w:r>
      <w:proofErr w:type="spellEnd"/>
      <w:r w:rsidRPr="007544EF">
        <w:rPr>
          <w:szCs w:val="26"/>
        </w:rPr>
        <w:t xml:space="preserve"> </w:t>
      </w:r>
      <w:proofErr w:type="spellStart"/>
      <w:r w:rsidRPr="007544EF">
        <w:rPr>
          <w:szCs w:val="26"/>
        </w:rPr>
        <w:t>việc</w:t>
      </w:r>
      <w:proofErr w:type="spellEnd"/>
      <w:r w:rsidRPr="007544EF">
        <w:rPr>
          <w:szCs w:val="26"/>
        </w:rPr>
        <w:t xml:space="preserve"> </w:t>
      </w:r>
      <w:proofErr w:type="spellStart"/>
      <w:r w:rsidRPr="007544EF">
        <w:rPr>
          <w:szCs w:val="26"/>
        </w:rPr>
        <w:t>lập</w:t>
      </w:r>
      <w:proofErr w:type="spellEnd"/>
      <w:r w:rsidRPr="007544EF">
        <w:rPr>
          <w:szCs w:val="26"/>
        </w:rPr>
        <w:t xml:space="preserve"> </w:t>
      </w:r>
      <w:proofErr w:type="spellStart"/>
      <w:r w:rsidRPr="007544EF">
        <w:rPr>
          <w:szCs w:val="26"/>
        </w:rPr>
        <w:t>kế</w:t>
      </w:r>
      <w:proofErr w:type="spellEnd"/>
      <w:r w:rsidRPr="007544EF">
        <w:rPr>
          <w:szCs w:val="26"/>
        </w:rPr>
        <w:t xml:space="preserve"> </w:t>
      </w:r>
      <w:proofErr w:type="spellStart"/>
      <w:r w:rsidRPr="007544EF">
        <w:rPr>
          <w:szCs w:val="26"/>
        </w:rPr>
        <w:t>hoạch</w:t>
      </w:r>
      <w:proofErr w:type="spellEnd"/>
      <w:r w:rsidRPr="007544EF">
        <w:rPr>
          <w:szCs w:val="26"/>
        </w:rPr>
        <w:t xml:space="preserve"> </w:t>
      </w:r>
      <w:proofErr w:type="spellStart"/>
      <w:r w:rsidRPr="007544EF">
        <w:rPr>
          <w:szCs w:val="26"/>
        </w:rPr>
        <w:t>dài</w:t>
      </w:r>
      <w:proofErr w:type="spellEnd"/>
      <w:r w:rsidRPr="007544EF">
        <w:rPr>
          <w:szCs w:val="26"/>
        </w:rPr>
        <w:t xml:space="preserve"> </w:t>
      </w:r>
      <w:proofErr w:type="spellStart"/>
      <w:r w:rsidRPr="007544EF">
        <w:rPr>
          <w:szCs w:val="26"/>
        </w:rPr>
        <w:t>hạn</w:t>
      </w:r>
      <w:proofErr w:type="spellEnd"/>
      <w:r w:rsidRPr="007544EF">
        <w:rPr>
          <w:szCs w:val="26"/>
        </w:rPr>
        <w:t xml:space="preserve"> </w:t>
      </w:r>
      <w:proofErr w:type="spellStart"/>
      <w:r w:rsidRPr="007544EF">
        <w:rPr>
          <w:szCs w:val="26"/>
        </w:rPr>
        <w:t>trên</w:t>
      </w:r>
      <w:proofErr w:type="spellEnd"/>
      <w:r w:rsidRPr="007544EF">
        <w:rPr>
          <w:szCs w:val="26"/>
        </w:rPr>
        <w:t xml:space="preserve"> </w:t>
      </w:r>
      <w:proofErr w:type="spellStart"/>
      <w:r w:rsidRPr="007544EF">
        <w:rPr>
          <w:szCs w:val="26"/>
        </w:rPr>
        <w:t>lịch</w:t>
      </w:r>
      <w:proofErr w:type="spellEnd"/>
      <w:r w:rsidRPr="007544EF">
        <w:rPr>
          <w:szCs w:val="26"/>
        </w:rPr>
        <w:t xml:space="preserve"> </w:t>
      </w:r>
      <w:proofErr w:type="spellStart"/>
      <w:r w:rsidRPr="007544EF">
        <w:rPr>
          <w:szCs w:val="26"/>
        </w:rPr>
        <w:t>biểu</w:t>
      </w:r>
      <w:proofErr w:type="spellEnd"/>
      <w:r w:rsidRPr="007544EF">
        <w:rPr>
          <w:szCs w:val="26"/>
        </w:rPr>
        <w:t xml:space="preserve"> (Calendar) </w:t>
      </w:r>
      <w:proofErr w:type="spellStart"/>
      <w:r w:rsidRPr="007544EF">
        <w:rPr>
          <w:szCs w:val="26"/>
        </w:rPr>
        <w:t>và</w:t>
      </w:r>
      <w:proofErr w:type="spellEnd"/>
      <w:r w:rsidRPr="007544EF">
        <w:rPr>
          <w:szCs w:val="26"/>
        </w:rPr>
        <w:t xml:space="preserve"> </w:t>
      </w:r>
      <w:proofErr w:type="spellStart"/>
      <w:r w:rsidRPr="007544EF">
        <w:rPr>
          <w:szCs w:val="26"/>
        </w:rPr>
        <w:t>quản</w:t>
      </w:r>
      <w:proofErr w:type="spellEnd"/>
      <w:r w:rsidRPr="007544EF">
        <w:rPr>
          <w:szCs w:val="26"/>
        </w:rPr>
        <w:t xml:space="preserve"> </w:t>
      </w:r>
      <w:proofErr w:type="spellStart"/>
      <w:r w:rsidRPr="007544EF">
        <w:rPr>
          <w:szCs w:val="26"/>
        </w:rPr>
        <w:t>lý</w:t>
      </w:r>
      <w:proofErr w:type="spellEnd"/>
      <w:r w:rsidRPr="007544EF">
        <w:rPr>
          <w:szCs w:val="26"/>
        </w:rPr>
        <w:t xml:space="preserve"> tiến </w:t>
      </w:r>
      <w:proofErr w:type="spellStart"/>
      <w:r w:rsidRPr="007544EF">
        <w:rPr>
          <w:szCs w:val="26"/>
        </w:rPr>
        <w:t>độ</w:t>
      </w:r>
      <w:proofErr w:type="spellEnd"/>
      <w:r w:rsidRPr="007544EF">
        <w:rPr>
          <w:szCs w:val="26"/>
        </w:rPr>
        <w:t xml:space="preserve"> chi </w:t>
      </w:r>
      <w:proofErr w:type="spellStart"/>
      <w:r w:rsidRPr="007544EF">
        <w:rPr>
          <w:szCs w:val="26"/>
        </w:rPr>
        <w:t>tiết</w:t>
      </w:r>
      <w:proofErr w:type="spellEnd"/>
      <w:r w:rsidRPr="007544EF">
        <w:rPr>
          <w:szCs w:val="26"/>
        </w:rPr>
        <w:t xml:space="preserve"> qua </w:t>
      </w:r>
      <w:proofErr w:type="spellStart"/>
      <w:r w:rsidRPr="007544EF">
        <w:rPr>
          <w:szCs w:val="26"/>
        </w:rPr>
        <w:t>bảng</w:t>
      </w:r>
      <w:proofErr w:type="spellEnd"/>
      <w:r w:rsidRPr="007544EF">
        <w:rPr>
          <w:szCs w:val="26"/>
        </w:rPr>
        <w:t xml:space="preserve"> Kanban. </w:t>
      </w:r>
      <w:proofErr w:type="spellStart"/>
      <w:r w:rsidRPr="007544EF">
        <w:rPr>
          <w:szCs w:val="26"/>
        </w:rPr>
        <w:t>Việc</w:t>
      </w:r>
      <w:proofErr w:type="spellEnd"/>
      <w:r w:rsidRPr="007544EF">
        <w:rPr>
          <w:szCs w:val="26"/>
        </w:rPr>
        <w:t xml:space="preserve"> </w:t>
      </w:r>
      <w:proofErr w:type="spellStart"/>
      <w:r w:rsidRPr="007544EF">
        <w:rPr>
          <w:szCs w:val="26"/>
        </w:rPr>
        <w:t>tích</w:t>
      </w:r>
      <w:proofErr w:type="spellEnd"/>
      <w:r w:rsidRPr="007544EF">
        <w:rPr>
          <w:szCs w:val="26"/>
        </w:rPr>
        <w:t xml:space="preserve"> </w:t>
      </w:r>
      <w:proofErr w:type="spellStart"/>
      <w:r w:rsidRPr="007544EF">
        <w:rPr>
          <w:szCs w:val="26"/>
        </w:rPr>
        <w:t>hợp</w:t>
      </w:r>
      <w:proofErr w:type="spellEnd"/>
      <w:r w:rsidRPr="007544EF">
        <w:rPr>
          <w:szCs w:val="26"/>
        </w:rPr>
        <w:t xml:space="preserve"> </w:t>
      </w:r>
      <w:proofErr w:type="spellStart"/>
      <w:r w:rsidRPr="007544EF">
        <w:rPr>
          <w:szCs w:val="26"/>
        </w:rPr>
        <w:t>các</w:t>
      </w:r>
      <w:proofErr w:type="spellEnd"/>
      <w:r w:rsidRPr="007544EF">
        <w:rPr>
          <w:szCs w:val="26"/>
        </w:rPr>
        <w:t xml:space="preserve"> công </w:t>
      </w:r>
      <w:proofErr w:type="spellStart"/>
      <w:r w:rsidRPr="007544EF">
        <w:rPr>
          <w:szCs w:val="26"/>
        </w:rPr>
        <w:t>cụ</w:t>
      </w:r>
      <w:proofErr w:type="spellEnd"/>
      <w:r w:rsidRPr="007544EF">
        <w:rPr>
          <w:szCs w:val="26"/>
        </w:rPr>
        <w:t xml:space="preserve"> </w:t>
      </w:r>
      <w:proofErr w:type="spellStart"/>
      <w:r w:rsidRPr="007544EF">
        <w:rPr>
          <w:szCs w:val="26"/>
        </w:rPr>
        <w:t>này</w:t>
      </w:r>
      <w:proofErr w:type="spellEnd"/>
      <w:r w:rsidRPr="007544EF">
        <w:rPr>
          <w:szCs w:val="26"/>
        </w:rPr>
        <w:t xml:space="preserve"> </w:t>
      </w:r>
      <w:proofErr w:type="spellStart"/>
      <w:r w:rsidRPr="007544EF">
        <w:rPr>
          <w:szCs w:val="26"/>
        </w:rPr>
        <w:t>vào</w:t>
      </w:r>
      <w:proofErr w:type="spellEnd"/>
      <w:r w:rsidRPr="007544EF">
        <w:rPr>
          <w:szCs w:val="26"/>
        </w:rPr>
        <w:t xml:space="preserve"> </w:t>
      </w:r>
      <w:proofErr w:type="spellStart"/>
      <w:r w:rsidRPr="007544EF">
        <w:rPr>
          <w:szCs w:val="26"/>
        </w:rPr>
        <w:t>một</w:t>
      </w:r>
      <w:proofErr w:type="spellEnd"/>
      <w:r w:rsidRPr="007544EF">
        <w:rPr>
          <w:szCs w:val="26"/>
        </w:rPr>
        <w:t xml:space="preserve"> </w:t>
      </w:r>
      <w:proofErr w:type="spellStart"/>
      <w:r w:rsidRPr="007544EF">
        <w:rPr>
          <w:szCs w:val="26"/>
        </w:rPr>
        <w:t>nền</w:t>
      </w:r>
      <w:proofErr w:type="spellEnd"/>
      <w:r w:rsidRPr="007544EF">
        <w:rPr>
          <w:szCs w:val="26"/>
        </w:rPr>
        <w:t xml:space="preserve"> </w:t>
      </w:r>
      <w:proofErr w:type="spellStart"/>
      <w:r w:rsidRPr="007544EF">
        <w:rPr>
          <w:szCs w:val="26"/>
        </w:rPr>
        <w:t>tảng</w:t>
      </w:r>
      <w:proofErr w:type="spellEnd"/>
      <w:r w:rsidRPr="007544EF">
        <w:rPr>
          <w:szCs w:val="26"/>
        </w:rPr>
        <w:t xml:space="preserve"> </w:t>
      </w:r>
      <w:proofErr w:type="spellStart"/>
      <w:r w:rsidRPr="007544EF">
        <w:rPr>
          <w:szCs w:val="26"/>
        </w:rPr>
        <w:t>duy</w:t>
      </w:r>
      <w:proofErr w:type="spellEnd"/>
      <w:r w:rsidRPr="007544EF">
        <w:rPr>
          <w:szCs w:val="26"/>
        </w:rPr>
        <w:t xml:space="preserve"> </w:t>
      </w:r>
      <w:proofErr w:type="spellStart"/>
      <w:r w:rsidRPr="007544EF">
        <w:rPr>
          <w:szCs w:val="26"/>
        </w:rPr>
        <w:t>nhất</w:t>
      </w:r>
      <w:proofErr w:type="spellEnd"/>
      <w:r w:rsidRPr="007544EF">
        <w:rPr>
          <w:szCs w:val="26"/>
        </w:rPr>
        <w:t xml:space="preserve"> </w:t>
      </w:r>
      <w:proofErr w:type="spellStart"/>
      <w:r w:rsidRPr="007544EF">
        <w:rPr>
          <w:szCs w:val="26"/>
        </w:rPr>
        <w:t>giúp</w:t>
      </w:r>
      <w:proofErr w:type="spellEnd"/>
      <w:r w:rsidRPr="007544EF">
        <w:rPr>
          <w:szCs w:val="26"/>
        </w:rPr>
        <w:t xml:space="preserve"> </w:t>
      </w:r>
      <w:proofErr w:type="spellStart"/>
      <w:r w:rsidRPr="007544EF">
        <w:rPr>
          <w:szCs w:val="26"/>
        </w:rPr>
        <w:t>người</w:t>
      </w:r>
      <w:proofErr w:type="spellEnd"/>
      <w:r w:rsidRPr="007544EF">
        <w:rPr>
          <w:szCs w:val="26"/>
        </w:rPr>
        <w:t xml:space="preserve"> </w:t>
      </w:r>
      <w:proofErr w:type="spellStart"/>
      <w:r w:rsidRPr="007544EF">
        <w:rPr>
          <w:szCs w:val="26"/>
        </w:rPr>
        <w:t>dùng</w:t>
      </w:r>
      <w:proofErr w:type="spellEnd"/>
      <w:r w:rsidRPr="007544EF">
        <w:rPr>
          <w:szCs w:val="26"/>
        </w:rPr>
        <w:t xml:space="preserve"> </w:t>
      </w:r>
      <w:proofErr w:type="spellStart"/>
      <w:r w:rsidRPr="007544EF">
        <w:rPr>
          <w:szCs w:val="26"/>
        </w:rPr>
        <w:t>có</w:t>
      </w:r>
      <w:proofErr w:type="spellEnd"/>
      <w:r w:rsidRPr="007544EF">
        <w:rPr>
          <w:szCs w:val="26"/>
        </w:rPr>
        <w:t xml:space="preserve"> </w:t>
      </w:r>
      <w:proofErr w:type="spellStart"/>
      <w:r w:rsidRPr="007544EF">
        <w:rPr>
          <w:szCs w:val="26"/>
        </w:rPr>
        <w:t>cái</w:t>
      </w:r>
      <w:proofErr w:type="spellEnd"/>
      <w:r w:rsidRPr="007544EF">
        <w:rPr>
          <w:szCs w:val="26"/>
        </w:rPr>
        <w:t xml:space="preserve"> </w:t>
      </w:r>
      <w:proofErr w:type="spellStart"/>
      <w:r w:rsidRPr="007544EF">
        <w:rPr>
          <w:szCs w:val="26"/>
        </w:rPr>
        <w:t>nhìn</w:t>
      </w:r>
      <w:proofErr w:type="spellEnd"/>
      <w:r w:rsidRPr="007544EF">
        <w:rPr>
          <w:szCs w:val="26"/>
        </w:rPr>
        <w:t xml:space="preserve"> </w:t>
      </w:r>
      <w:proofErr w:type="spellStart"/>
      <w:r w:rsidRPr="007544EF">
        <w:rPr>
          <w:szCs w:val="26"/>
        </w:rPr>
        <w:t>tổng</w:t>
      </w:r>
      <w:proofErr w:type="spellEnd"/>
      <w:r w:rsidRPr="007544EF">
        <w:rPr>
          <w:szCs w:val="26"/>
        </w:rPr>
        <w:t xml:space="preserve"> </w:t>
      </w:r>
      <w:proofErr w:type="spellStart"/>
      <w:r w:rsidRPr="007544EF">
        <w:rPr>
          <w:szCs w:val="26"/>
        </w:rPr>
        <w:t>quan</w:t>
      </w:r>
      <w:proofErr w:type="spellEnd"/>
      <w:r w:rsidRPr="007544EF">
        <w:rPr>
          <w:szCs w:val="26"/>
        </w:rPr>
        <w:t xml:space="preserve">, </w:t>
      </w:r>
      <w:proofErr w:type="spellStart"/>
      <w:r w:rsidRPr="007544EF">
        <w:rPr>
          <w:szCs w:val="26"/>
        </w:rPr>
        <w:t>giảm</w:t>
      </w:r>
      <w:proofErr w:type="spellEnd"/>
      <w:r w:rsidRPr="007544EF">
        <w:rPr>
          <w:szCs w:val="26"/>
        </w:rPr>
        <w:t xml:space="preserve"> </w:t>
      </w:r>
      <w:proofErr w:type="spellStart"/>
      <w:r w:rsidRPr="007544EF">
        <w:rPr>
          <w:szCs w:val="26"/>
        </w:rPr>
        <w:t>thiểu</w:t>
      </w:r>
      <w:proofErr w:type="spellEnd"/>
      <w:r w:rsidRPr="007544EF">
        <w:rPr>
          <w:szCs w:val="26"/>
        </w:rPr>
        <w:t xml:space="preserve"> </w:t>
      </w:r>
      <w:proofErr w:type="spellStart"/>
      <w:r w:rsidRPr="007544EF">
        <w:rPr>
          <w:szCs w:val="26"/>
        </w:rPr>
        <w:t>thao</w:t>
      </w:r>
      <w:proofErr w:type="spellEnd"/>
      <w:r w:rsidRPr="007544EF">
        <w:rPr>
          <w:szCs w:val="26"/>
        </w:rPr>
        <w:t xml:space="preserve"> </w:t>
      </w:r>
      <w:proofErr w:type="spellStart"/>
      <w:r w:rsidRPr="007544EF">
        <w:rPr>
          <w:szCs w:val="26"/>
        </w:rPr>
        <w:t>tác</w:t>
      </w:r>
      <w:proofErr w:type="spellEnd"/>
      <w:r w:rsidRPr="007544EF">
        <w:rPr>
          <w:szCs w:val="26"/>
        </w:rPr>
        <w:t xml:space="preserve"> </w:t>
      </w:r>
      <w:proofErr w:type="spellStart"/>
      <w:r w:rsidRPr="007544EF">
        <w:rPr>
          <w:szCs w:val="26"/>
        </w:rPr>
        <w:t>chuyển</w:t>
      </w:r>
      <w:proofErr w:type="spellEnd"/>
      <w:r w:rsidRPr="007544EF">
        <w:rPr>
          <w:szCs w:val="26"/>
        </w:rPr>
        <w:t xml:space="preserve"> </w:t>
      </w:r>
      <w:proofErr w:type="spellStart"/>
      <w:r w:rsidRPr="007544EF">
        <w:rPr>
          <w:szCs w:val="26"/>
        </w:rPr>
        <w:t>đổi</w:t>
      </w:r>
      <w:proofErr w:type="spellEnd"/>
      <w:r w:rsidRPr="007544EF">
        <w:rPr>
          <w:szCs w:val="26"/>
        </w:rPr>
        <w:t xml:space="preserve"> </w:t>
      </w:r>
      <w:proofErr w:type="spellStart"/>
      <w:r w:rsidRPr="007544EF">
        <w:rPr>
          <w:szCs w:val="26"/>
        </w:rPr>
        <w:t>giữa</w:t>
      </w:r>
      <w:proofErr w:type="spellEnd"/>
      <w:r w:rsidRPr="007544EF">
        <w:rPr>
          <w:szCs w:val="26"/>
        </w:rPr>
        <w:t xml:space="preserve"> </w:t>
      </w:r>
      <w:proofErr w:type="spellStart"/>
      <w:r w:rsidRPr="007544EF">
        <w:rPr>
          <w:szCs w:val="26"/>
        </w:rPr>
        <w:t>các</w:t>
      </w:r>
      <w:proofErr w:type="spellEnd"/>
      <w:r w:rsidRPr="007544EF">
        <w:rPr>
          <w:szCs w:val="26"/>
        </w:rPr>
        <w:t xml:space="preserve"> </w:t>
      </w:r>
      <w:proofErr w:type="spellStart"/>
      <w:r w:rsidRPr="007544EF">
        <w:rPr>
          <w:szCs w:val="26"/>
        </w:rPr>
        <w:t>ứng</w:t>
      </w:r>
      <w:proofErr w:type="spellEnd"/>
      <w:r w:rsidRPr="007544EF">
        <w:rPr>
          <w:szCs w:val="26"/>
        </w:rPr>
        <w:t xml:space="preserve"> </w:t>
      </w:r>
      <w:proofErr w:type="spellStart"/>
      <w:r w:rsidRPr="007544EF">
        <w:rPr>
          <w:szCs w:val="26"/>
        </w:rPr>
        <w:t>dụng</w:t>
      </w:r>
      <w:proofErr w:type="spellEnd"/>
      <w:r w:rsidRPr="007544EF">
        <w:rPr>
          <w:szCs w:val="26"/>
        </w:rPr>
        <w:t xml:space="preserve"> </w:t>
      </w:r>
      <w:proofErr w:type="spellStart"/>
      <w:r w:rsidRPr="007544EF">
        <w:rPr>
          <w:szCs w:val="26"/>
        </w:rPr>
        <w:t>và</w:t>
      </w:r>
      <w:proofErr w:type="spellEnd"/>
      <w:r w:rsidRPr="007544EF">
        <w:rPr>
          <w:szCs w:val="26"/>
        </w:rPr>
        <w:t xml:space="preserve"> </w:t>
      </w:r>
      <w:proofErr w:type="spellStart"/>
      <w:r w:rsidRPr="007544EF">
        <w:rPr>
          <w:szCs w:val="26"/>
        </w:rPr>
        <w:t>tập</w:t>
      </w:r>
      <w:proofErr w:type="spellEnd"/>
      <w:r w:rsidRPr="007544EF">
        <w:rPr>
          <w:szCs w:val="26"/>
        </w:rPr>
        <w:t xml:space="preserve"> </w:t>
      </w:r>
      <w:proofErr w:type="spellStart"/>
      <w:r w:rsidRPr="007544EF">
        <w:rPr>
          <w:szCs w:val="26"/>
        </w:rPr>
        <w:t>trung</w:t>
      </w:r>
      <w:proofErr w:type="spellEnd"/>
      <w:r w:rsidRPr="007544EF">
        <w:rPr>
          <w:szCs w:val="26"/>
        </w:rPr>
        <w:t xml:space="preserve"> </w:t>
      </w:r>
      <w:proofErr w:type="spellStart"/>
      <w:r w:rsidRPr="007544EF">
        <w:rPr>
          <w:szCs w:val="26"/>
        </w:rPr>
        <w:t>tối</w:t>
      </w:r>
      <w:proofErr w:type="spellEnd"/>
      <w:r w:rsidRPr="007544EF">
        <w:rPr>
          <w:szCs w:val="26"/>
        </w:rPr>
        <w:t xml:space="preserve"> </w:t>
      </w:r>
      <w:proofErr w:type="spellStart"/>
      <w:r w:rsidRPr="007544EF">
        <w:rPr>
          <w:szCs w:val="26"/>
        </w:rPr>
        <w:t>đa</w:t>
      </w:r>
      <w:proofErr w:type="spellEnd"/>
      <w:r w:rsidRPr="007544EF">
        <w:rPr>
          <w:szCs w:val="26"/>
        </w:rPr>
        <w:t xml:space="preserve"> </w:t>
      </w:r>
      <w:proofErr w:type="spellStart"/>
      <w:r w:rsidRPr="007544EF">
        <w:rPr>
          <w:szCs w:val="26"/>
        </w:rPr>
        <w:t>vào</w:t>
      </w:r>
      <w:proofErr w:type="spellEnd"/>
      <w:r w:rsidRPr="007544EF">
        <w:rPr>
          <w:szCs w:val="26"/>
        </w:rPr>
        <w:t xml:space="preserve"> </w:t>
      </w:r>
      <w:proofErr w:type="spellStart"/>
      <w:r w:rsidRPr="007544EF">
        <w:rPr>
          <w:szCs w:val="26"/>
        </w:rPr>
        <w:t>việc</w:t>
      </w:r>
      <w:proofErr w:type="spellEnd"/>
      <w:r w:rsidRPr="007544EF">
        <w:rPr>
          <w:szCs w:val="26"/>
        </w:rPr>
        <w:t xml:space="preserve"> </w:t>
      </w:r>
      <w:proofErr w:type="spellStart"/>
      <w:r w:rsidRPr="007544EF">
        <w:rPr>
          <w:szCs w:val="26"/>
        </w:rPr>
        <w:t>hoàn</w:t>
      </w:r>
      <w:proofErr w:type="spellEnd"/>
      <w:r w:rsidRPr="007544EF">
        <w:rPr>
          <w:szCs w:val="26"/>
        </w:rPr>
        <w:t xml:space="preserve"> </w:t>
      </w:r>
      <w:proofErr w:type="spellStart"/>
      <w:r w:rsidRPr="007544EF">
        <w:rPr>
          <w:szCs w:val="26"/>
        </w:rPr>
        <w:t>thành</w:t>
      </w:r>
      <w:proofErr w:type="spellEnd"/>
      <w:r w:rsidRPr="007544EF">
        <w:rPr>
          <w:szCs w:val="26"/>
        </w:rPr>
        <w:t xml:space="preserve"> </w:t>
      </w:r>
      <w:proofErr w:type="spellStart"/>
      <w:r w:rsidRPr="007544EF">
        <w:rPr>
          <w:szCs w:val="26"/>
        </w:rPr>
        <w:t>mục</w:t>
      </w:r>
      <w:proofErr w:type="spellEnd"/>
      <w:r w:rsidRPr="007544EF">
        <w:rPr>
          <w:szCs w:val="26"/>
        </w:rPr>
        <w:t xml:space="preserve"> </w:t>
      </w:r>
      <w:proofErr w:type="spellStart"/>
      <w:r w:rsidRPr="007544EF">
        <w:rPr>
          <w:szCs w:val="26"/>
        </w:rPr>
        <w:t>tiêu</w:t>
      </w:r>
      <w:proofErr w:type="spellEnd"/>
      <w:r w:rsidRPr="007544EF">
        <w:rPr>
          <w:szCs w:val="26"/>
        </w:rPr>
        <w:t>.</w:t>
      </w:r>
    </w:p>
    <w:p w14:paraId="3819E2EA" w14:textId="0771CBFC" w:rsidR="007544EF" w:rsidRPr="007544EF" w:rsidRDefault="007544EF" w:rsidP="007544EF">
      <w:pPr>
        <w:ind w:firstLine="567"/>
        <w:rPr>
          <w:szCs w:val="26"/>
        </w:rPr>
      </w:pPr>
      <w:proofErr w:type="spellStart"/>
      <w:r w:rsidRPr="007544EF">
        <w:rPr>
          <w:szCs w:val="26"/>
        </w:rPr>
        <w:t>Bên</w:t>
      </w:r>
      <w:proofErr w:type="spellEnd"/>
      <w:r w:rsidRPr="007544EF">
        <w:rPr>
          <w:szCs w:val="26"/>
        </w:rPr>
        <w:t xml:space="preserve"> </w:t>
      </w:r>
      <w:proofErr w:type="spellStart"/>
      <w:r w:rsidRPr="007544EF">
        <w:rPr>
          <w:szCs w:val="26"/>
        </w:rPr>
        <w:t>cạnh</w:t>
      </w:r>
      <w:proofErr w:type="spellEnd"/>
      <w:r w:rsidRPr="007544EF">
        <w:rPr>
          <w:szCs w:val="26"/>
        </w:rPr>
        <w:t xml:space="preserve"> ý </w:t>
      </w:r>
      <w:proofErr w:type="spellStart"/>
      <w:r w:rsidRPr="007544EF">
        <w:rPr>
          <w:szCs w:val="26"/>
        </w:rPr>
        <w:t>nghĩa</w:t>
      </w:r>
      <w:proofErr w:type="spellEnd"/>
      <w:r w:rsidRPr="007544EF">
        <w:rPr>
          <w:szCs w:val="26"/>
        </w:rPr>
        <w:t xml:space="preserve"> </w:t>
      </w:r>
      <w:proofErr w:type="spellStart"/>
      <w:r w:rsidRPr="007544EF">
        <w:rPr>
          <w:szCs w:val="26"/>
        </w:rPr>
        <w:t>thực</w:t>
      </w:r>
      <w:proofErr w:type="spellEnd"/>
      <w:r w:rsidRPr="007544EF">
        <w:rPr>
          <w:szCs w:val="26"/>
        </w:rPr>
        <w:t xml:space="preserve"> </w:t>
      </w:r>
      <w:proofErr w:type="spellStart"/>
      <w:r w:rsidRPr="007544EF">
        <w:rPr>
          <w:szCs w:val="26"/>
        </w:rPr>
        <w:t>tiễn</w:t>
      </w:r>
      <w:proofErr w:type="spellEnd"/>
      <w:r w:rsidRPr="007544EF">
        <w:rPr>
          <w:szCs w:val="26"/>
        </w:rPr>
        <w:t xml:space="preserve">, </w:t>
      </w:r>
      <w:proofErr w:type="spellStart"/>
      <w:r w:rsidRPr="007544EF">
        <w:rPr>
          <w:szCs w:val="26"/>
        </w:rPr>
        <w:t>việc</w:t>
      </w:r>
      <w:proofErr w:type="spellEnd"/>
      <w:r w:rsidRPr="007544EF">
        <w:rPr>
          <w:szCs w:val="26"/>
        </w:rPr>
        <w:t xml:space="preserve"> </w:t>
      </w:r>
      <w:proofErr w:type="spellStart"/>
      <w:r w:rsidRPr="007544EF">
        <w:rPr>
          <w:szCs w:val="26"/>
        </w:rPr>
        <w:t>lựa</w:t>
      </w:r>
      <w:proofErr w:type="spellEnd"/>
      <w:r w:rsidRPr="007544EF">
        <w:rPr>
          <w:szCs w:val="26"/>
        </w:rPr>
        <w:t xml:space="preserve"> </w:t>
      </w:r>
      <w:proofErr w:type="spellStart"/>
      <w:r w:rsidRPr="007544EF">
        <w:rPr>
          <w:szCs w:val="26"/>
        </w:rPr>
        <w:t>chọn</w:t>
      </w:r>
      <w:proofErr w:type="spellEnd"/>
      <w:r w:rsidRPr="007544EF">
        <w:rPr>
          <w:szCs w:val="26"/>
        </w:rPr>
        <w:t xml:space="preserve"> </w:t>
      </w:r>
      <w:proofErr w:type="spellStart"/>
      <w:r w:rsidRPr="007544EF">
        <w:rPr>
          <w:szCs w:val="26"/>
        </w:rPr>
        <w:t>đề</w:t>
      </w:r>
      <w:proofErr w:type="spellEnd"/>
      <w:r w:rsidRPr="007544EF">
        <w:rPr>
          <w:szCs w:val="26"/>
        </w:rPr>
        <w:t xml:space="preserve"> </w:t>
      </w:r>
      <w:proofErr w:type="spellStart"/>
      <w:r w:rsidRPr="007544EF">
        <w:rPr>
          <w:szCs w:val="26"/>
        </w:rPr>
        <w:t>tài</w:t>
      </w:r>
      <w:proofErr w:type="spellEnd"/>
      <w:r w:rsidRPr="007544EF">
        <w:rPr>
          <w:szCs w:val="26"/>
        </w:rPr>
        <w:t xml:space="preserve"> </w:t>
      </w:r>
      <w:proofErr w:type="spellStart"/>
      <w:r w:rsidRPr="007544EF">
        <w:rPr>
          <w:szCs w:val="26"/>
        </w:rPr>
        <w:t>này</w:t>
      </w:r>
      <w:proofErr w:type="spellEnd"/>
      <w:r w:rsidRPr="007544EF">
        <w:rPr>
          <w:szCs w:val="26"/>
        </w:rPr>
        <w:t xml:space="preserve"> </w:t>
      </w:r>
      <w:proofErr w:type="spellStart"/>
      <w:r w:rsidRPr="007544EF">
        <w:rPr>
          <w:szCs w:val="26"/>
        </w:rPr>
        <w:t>còn</w:t>
      </w:r>
      <w:proofErr w:type="spellEnd"/>
      <w:r w:rsidRPr="007544EF">
        <w:rPr>
          <w:szCs w:val="26"/>
        </w:rPr>
        <w:t xml:space="preserve"> </w:t>
      </w:r>
      <w:proofErr w:type="spellStart"/>
      <w:r w:rsidRPr="007544EF">
        <w:rPr>
          <w:szCs w:val="26"/>
        </w:rPr>
        <w:t>mang</w:t>
      </w:r>
      <w:proofErr w:type="spellEnd"/>
      <w:r w:rsidRPr="007544EF">
        <w:rPr>
          <w:szCs w:val="26"/>
        </w:rPr>
        <w:t xml:space="preserve"> ý </w:t>
      </w:r>
      <w:proofErr w:type="spellStart"/>
      <w:r w:rsidRPr="007544EF">
        <w:rPr>
          <w:szCs w:val="26"/>
        </w:rPr>
        <w:t>nghĩa</w:t>
      </w:r>
      <w:proofErr w:type="spellEnd"/>
      <w:r w:rsidRPr="007544EF">
        <w:rPr>
          <w:szCs w:val="26"/>
        </w:rPr>
        <w:t xml:space="preserve"> </w:t>
      </w:r>
      <w:proofErr w:type="spellStart"/>
      <w:r w:rsidRPr="007544EF">
        <w:rPr>
          <w:szCs w:val="26"/>
        </w:rPr>
        <w:t>quan</w:t>
      </w:r>
      <w:proofErr w:type="spellEnd"/>
      <w:r w:rsidRPr="007544EF">
        <w:rPr>
          <w:szCs w:val="26"/>
        </w:rPr>
        <w:t xml:space="preserve"> </w:t>
      </w:r>
      <w:proofErr w:type="spellStart"/>
      <w:r w:rsidRPr="007544EF">
        <w:rPr>
          <w:szCs w:val="26"/>
        </w:rPr>
        <w:t>trọng</w:t>
      </w:r>
      <w:proofErr w:type="spellEnd"/>
      <w:r w:rsidRPr="007544EF">
        <w:rPr>
          <w:szCs w:val="26"/>
        </w:rPr>
        <w:t xml:space="preserve"> </w:t>
      </w:r>
      <w:proofErr w:type="spellStart"/>
      <w:r w:rsidRPr="007544EF">
        <w:rPr>
          <w:szCs w:val="26"/>
        </w:rPr>
        <w:t>trong</w:t>
      </w:r>
      <w:proofErr w:type="spellEnd"/>
      <w:r w:rsidRPr="007544EF">
        <w:rPr>
          <w:szCs w:val="26"/>
        </w:rPr>
        <w:t xml:space="preserve"> </w:t>
      </w:r>
      <w:proofErr w:type="spellStart"/>
      <w:r w:rsidRPr="007544EF">
        <w:rPr>
          <w:szCs w:val="26"/>
        </w:rPr>
        <w:t>quá</w:t>
      </w:r>
      <w:proofErr w:type="spellEnd"/>
      <w:r w:rsidRPr="007544EF">
        <w:rPr>
          <w:szCs w:val="26"/>
        </w:rPr>
        <w:t xml:space="preserve"> </w:t>
      </w:r>
      <w:proofErr w:type="spellStart"/>
      <w:r w:rsidRPr="007544EF">
        <w:rPr>
          <w:szCs w:val="26"/>
        </w:rPr>
        <w:t>trình</w:t>
      </w:r>
      <w:proofErr w:type="spellEnd"/>
      <w:r w:rsidRPr="007544EF">
        <w:rPr>
          <w:szCs w:val="26"/>
        </w:rPr>
        <w:t xml:space="preserve"> </w:t>
      </w:r>
      <w:proofErr w:type="spellStart"/>
      <w:r w:rsidRPr="007544EF">
        <w:rPr>
          <w:szCs w:val="26"/>
        </w:rPr>
        <w:t>học</w:t>
      </w:r>
      <w:proofErr w:type="spellEnd"/>
      <w:r w:rsidRPr="007544EF">
        <w:rPr>
          <w:szCs w:val="26"/>
        </w:rPr>
        <w:t xml:space="preserve"> </w:t>
      </w:r>
      <w:proofErr w:type="spellStart"/>
      <w:r w:rsidRPr="007544EF">
        <w:rPr>
          <w:szCs w:val="26"/>
        </w:rPr>
        <w:t>tập</w:t>
      </w:r>
      <w:proofErr w:type="spellEnd"/>
      <w:r w:rsidRPr="007544EF">
        <w:rPr>
          <w:szCs w:val="26"/>
        </w:rPr>
        <w:t xml:space="preserve"> </w:t>
      </w:r>
      <w:proofErr w:type="spellStart"/>
      <w:r w:rsidRPr="007544EF">
        <w:rPr>
          <w:szCs w:val="26"/>
        </w:rPr>
        <w:t>và</w:t>
      </w:r>
      <w:proofErr w:type="spellEnd"/>
      <w:r w:rsidRPr="007544EF">
        <w:rPr>
          <w:szCs w:val="26"/>
        </w:rPr>
        <w:t xml:space="preserve"> </w:t>
      </w:r>
      <w:proofErr w:type="spellStart"/>
      <w:r w:rsidRPr="007544EF">
        <w:rPr>
          <w:szCs w:val="26"/>
        </w:rPr>
        <w:t>nghiên</w:t>
      </w:r>
      <w:proofErr w:type="spellEnd"/>
      <w:r w:rsidRPr="007544EF">
        <w:rPr>
          <w:szCs w:val="26"/>
        </w:rPr>
        <w:t xml:space="preserve"> </w:t>
      </w:r>
      <w:proofErr w:type="spellStart"/>
      <w:r w:rsidRPr="007544EF">
        <w:rPr>
          <w:szCs w:val="26"/>
        </w:rPr>
        <w:t>cứu</w:t>
      </w:r>
      <w:proofErr w:type="spellEnd"/>
      <w:r w:rsidRPr="007544EF">
        <w:rPr>
          <w:szCs w:val="26"/>
        </w:rPr>
        <w:t xml:space="preserve">. </w:t>
      </w:r>
      <w:proofErr w:type="spellStart"/>
      <w:r w:rsidRPr="007544EF">
        <w:rPr>
          <w:szCs w:val="26"/>
        </w:rPr>
        <w:t>Đây</w:t>
      </w:r>
      <w:proofErr w:type="spellEnd"/>
      <w:r w:rsidRPr="007544EF">
        <w:rPr>
          <w:szCs w:val="26"/>
        </w:rPr>
        <w:t xml:space="preserve"> </w:t>
      </w:r>
      <w:proofErr w:type="spellStart"/>
      <w:r w:rsidRPr="007544EF">
        <w:rPr>
          <w:szCs w:val="26"/>
        </w:rPr>
        <w:t>là</w:t>
      </w:r>
      <w:proofErr w:type="spellEnd"/>
      <w:r w:rsidRPr="007544EF">
        <w:rPr>
          <w:szCs w:val="26"/>
        </w:rPr>
        <w:t xml:space="preserve"> </w:t>
      </w:r>
      <w:proofErr w:type="spellStart"/>
      <w:r w:rsidRPr="007544EF">
        <w:rPr>
          <w:szCs w:val="26"/>
        </w:rPr>
        <w:t>cơ</w:t>
      </w:r>
      <w:proofErr w:type="spellEnd"/>
      <w:r w:rsidRPr="007544EF">
        <w:rPr>
          <w:szCs w:val="26"/>
        </w:rPr>
        <w:t xml:space="preserve"> </w:t>
      </w:r>
      <w:proofErr w:type="spellStart"/>
      <w:r w:rsidRPr="007544EF">
        <w:rPr>
          <w:szCs w:val="26"/>
        </w:rPr>
        <w:t>hội</w:t>
      </w:r>
      <w:proofErr w:type="spellEnd"/>
      <w:r w:rsidRPr="007544EF">
        <w:rPr>
          <w:szCs w:val="26"/>
        </w:rPr>
        <w:t xml:space="preserve"> </w:t>
      </w:r>
      <w:proofErr w:type="spellStart"/>
      <w:r w:rsidRPr="007544EF">
        <w:rPr>
          <w:szCs w:val="26"/>
        </w:rPr>
        <w:t>để</w:t>
      </w:r>
      <w:proofErr w:type="spellEnd"/>
      <w:r w:rsidRPr="007544EF">
        <w:rPr>
          <w:szCs w:val="26"/>
        </w:rPr>
        <w:t xml:space="preserve"> </w:t>
      </w:r>
      <w:proofErr w:type="spellStart"/>
      <w:r w:rsidRPr="007544EF">
        <w:rPr>
          <w:szCs w:val="26"/>
        </w:rPr>
        <w:t>vận</w:t>
      </w:r>
      <w:proofErr w:type="spellEnd"/>
      <w:r w:rsidRPr="007544EF">
        <w:rPr>
          <w:szCs w:val="26"/>
        </w:rPr>
        <w:t xml:space="preserve"> </w:t>
      </w:r>
      <w:proofErr w:type="spellStart"/>
      <w:r w:rsidRPr="007544EF">
        <w:rPr>
          <w:szCs w:val="26"/>
        </w:rPr>
        <w:t>dụng</w:t>
      </w:r>
      <w:proofErr w:type="spellEnd"/>
      <w:r w:rsidRPr="007544EF">
        <w:rPr>
          <w:szCs w:val="26"/>
        </w:rPr>
        <w:t xml:space="preserve"> </w:t>
      </w:r>
      <w:proofErr w:type="spellStart"/>
      <w:r w:rsidRPr="007544EF">
        <w:rPr>
          <w:szCs w:val="26"/>
        </w:rPr>
        <w:t>tổng</w:t>
      </w:r>
      <w:proofErr w:type="spellEnd"/>
      <w:r w:rsidRPr="007544EF">
        <w:rPr>
          <w:szCs w:val="26"/>
        </w:rPr>
        <w:t xml:space="preserve"> </w:t>
      </w:r>
      <w:proofErr w:type="spellStart"/>
      <w:r w:rsidRPr="007544EF">
        <w:rPr>
          <w:szCs w:val="26"/>
        </w:rPr>
        <w:t>hợp</w:t>
      </w:r>
      <w:proofErr w:type="spellEnd"/>
      <w:r w:rsidRPr="007544EF">
        <w:rPr>
          <w:szCs w:val="26"/>
        </w:rPr>
        <w:t xml:space="preserve"> </w:t>
      </w:r>
      <w:proofErr w:type="spellStart"/>
      <w:r w:rsidRPr="007544EF">
        <w:rPr>
          <w:szCs w:val="26"/>
        </w:rPr>
        <w:t>các</w:t>
      </w:r>
      <w:proofErr w:type="spellEnd"/>
      <w:r w:rsidRPr="007544EF">
        <w:rPr>
          <w:szCs w:val="26"/>
        </w:rPr>
        <w:t xml:space="preserve"> </w:t>
      </w:r>
      <w:proofErr w:type="spellStart"/>
      <w:r w:rsidRPr="007544EF">
        <w:rPr>
          <w:szCs w:val="26"/>
        </w:rPr>
        <w:t>kiến</w:t>
      </w:r>
      <w:proofErr w:type="spellEnd"/>
      <w:r w:rsidRPr="007544EF">
        <w:rPr>
          <w:szCs w:val="26"/>
        </w:rPr>
        <w:t xml:space="preserve"> </w:t>
      </w:r>
      <w:proofErr w:type="spellStart"/>
      <w:r w:rsidRPr="007544EF">
        <w:rPr>
          <w:szCs w:val="26"/>
        </w:rPr>
        <w:t>thức</w:t>
      </w:r>
      <w:proofErr w:type="spellEnd"/>
      <w:r w:rsidRPr="007544EF">
        <w:rPr>
          <w:szCs w:val="26"/>
        </w:rPr>
        <w:t xml:space="preserve"> </w:t>
      </w:r>
      <w:proofErr w:type="spellStart"/>
      <w:r w:rsidRPr="007544EF">
        <w:rPr>
          <w:szCs w:val="26"/>
        </w:rPr>
        <w:t>nền</w:t>
      </w:r>
      <w:proofErr w:type="spellEnd"/>
      <w:r w:rsidRPr="007544EF">
        <w:rPr>
          <w:szCs w:val="26"/>
        </w:rPr>
        <w:t xml:space="preserve"> </w:t>
      </w:r>
      <w:proofErr w:type="spellStart"/>
      <w:r w:rsidRPr="007544EF">
        <w:rPr>
          <w:szCs w:val="26"/>
        </w:rPr>
        <w:t>tảng</w:t>
      </w:r>
      <w:proofErr w:type="spellEnd"/>
      <w:r w:rsidRPr="007544EF">
        <w:rPr>
          <w:szCs w:val="26"/>
        </w:rPr>
        <w:t xml:space="preserve"> </w:t>
      </w:r>
      <w:proofErr w:type="spellStart"/>
      <w:r w:rsidRPr="007544EF">
        <w:rPr>
          <w:szCs w:val="26"/>
        </w:rPr>
        <w:t>về</w:t>
      </w:r>
      <w:proofErr w:type="spellEnd"/>
      <w:r w:rsidRPr="007544EF">
        <w:rPr>
          <w:szCs w:val="26"/>
        </w:rPr>
        <w:t xml:space="preserve"> </w:t>
      </w:r>
      <w:proofErr w:type="spellStart"/>
      <w:r w:rsidRPr="007544EF">
        <w:rPr>
          <w:szCs w:val="26"/>
        </w:rPr>
        <w:t>lập</w:t>
      </w:r>
      <w:proofErr w:type="spellEnd"/>
      <w:r w:rsidRPr="007544EF">
        <w:rPr>
          <w:szCs w:val="26"/>
        </w:rPr>
        <w:t xml:space="preserve"> </w:t>
      </w:r>
      <w:proofErr w:type="spellStart"/>
      <w:r w:rsidRPr="007544EF">
        <w:rPr>
          <w:szCs w:val="26"/>
        </w:rPr>
        <w:t>trình</w:t>
      </w:r>
      <w:proofErr w:type="spellEnd"/>
      <w:r w:rsidRPr="007544EF">
        <w:rPr>
          <w:szCs w:val="26"/>
        </w:rPr>
        <w:t xml:space="preserve"> web, </w:t>
      </w:r>
      <w:proofErr w:type="spellStart"/>
      <w:r w:rsidRPr="007544EF">
        <w:rPr>
          <w:szCs w:val="26"/>
        </w:rPr>
        <w:t>từ</w:t>
      </w:r>
      <w:proofErr w:type="spellEnd"/>
      <w:r w:rsidRPr="007544EF">
        <w:rPr>
          <w:szCs w:val="26"/>
        </w:rPr>
        <w:t xml:space="preserve"> </w:t>
      </w:r>
      <w:proofErr w:type="spellStart"/>
      <w:r w:rsidRPr="007544EF">
        <w:rPr>
          <w:szCs w:val="26"/>
        </w:rPr>
        <w:t>việc</w:t>
      </w:r>
      <w:proofErr w:type="spellEnd"/>
      <w:r w:rsidRPr="007544EF">
        <w:rPr>
          <w:szCs w:val="26"/>
        </w:rPr>
        <w:t xml:space="preserve"> </w:t>
      </w:r>
      <w:proofErr w:type="spellStart"/>
      <w:r w:rsidRPr="007544EF">
        <w:rPr>
          <w:szCs w:val="26"/>
        </w:rPr>
        <w:t>xây</w:t>
      </w:r>
      <w:proofErr w:type="spellEnd"/>
      <w:r w:rsidRPr="007544EF">
        <w:rPr>
          <w:szCs w:val="26"/>
        </w:rPr>
        <w:t xml:space="preserve"> </w:t>
      </w:r>
      <w:proofErr w:type="spellStart"/>
      <w:r w:rsidRPr="007544EF">
        <w:rPr>
          <w:szCs w:val="26"/>
        </w:rPr>
        <w:t>dựng</w:t>
      </w:r>
      <w:proofErr w:type="spellEnd"/>
      <w:r w:rsidRPr="007544EF">
        <w:rPr>
          <w:szCs w:val="26"/>
        </w:rPr>
        <w:t xml:space="preserve"> Back-end </w:t>
      </w:r>
      <w:proofErr w:type="spellStart"/>
      <w:r w:rsidRPr="007544EF">
        <w:rPr>
          <w:szCs w:val="26"/>
        </w:rPr>
        <w:t>với</w:t>
      </w:r>
      <w:proofErr w:type="spellEnd"/>
      <w:r w:rsidRPr="007544EF">
        <w:rPr>
          <w:szCs w:val="26"/>
        </w:rPr>
        <w:t xml:space="preserve"> Node.js </w:t>
      </w:r>
      <w:proofErr w:type="spellStart"/>
      <w:r w:rsidRPr="007544EF">
        <w:rPr>
          <w:szCs w:val="26"/>
        </w:rPr>
        <w:t>và</w:t>
      </w:r>
      <w:proofErr w:type="spellEnd"/>
      <w:r w:rsidRPr="007544EF">
        <w:rPr>
          <w:szCs w:val="26"/>
        </w:rPr>
        <w:t xml:space="preserve"> Express, </w:t>
      </w:r>
      <w:proofErr w:type="spellStart"/>
      <w:r w:rsidRPr="007544EF">
        <w:rPr>
          <w:szCs w:val="26"/>
        </w:rPr>
        <w:t>thiết</w:t>
      </w:r>
      <w:proofErr w:type="spellEnd"/>
      <w:r w:rsidRPr="007544EF">
        <w:rPr>
          <w:szCs w:val="26"/>
        </w:rPr>
        <w:t xml:space="preserve"> </w:t>
      </w:r>
      <w:proofErr w:type="spellStart"/>
      <w:r w:rsidRPr="007544EF">
        <w:rPr>
          <w:szCs w:val="26"/>
        </w:rPr>
        <w:t>kế</w:t>
      </w:r>
      <w:proofErr w:type="spellEnd"/>
      <w:r w:rsidRPr="007544EF">
        <w:rPr>
          <w:szCs w:val="26"/>
        </w:rPr>
        <w:t xml:space="preserve"> </w:t>
      </w:r>
      <w:proofErr w:type="spellStart"/>
      <w:r w:rsidRPr="007544EF">
        <w:rPr>
          <w:szCs w:val="26"/>
        </w:rPr>
        <w:t>cơ</w:t>
      </w:r>
      <w:proofErr w:type="spellEnd"/>
      <w:r w:rsidRPr="007544EF">
        <w:rPr>
          <w:szCs w:val="26"/>
        </w:rPr>
        <w:t xml:space="preserve"> </w:t>
      </w:r>
      <w:proofErr w:type="spellStart"/>
      <w:r w:rsidRPr="007544EF">
        <w:rPr>
          <w:szCs w:val="26"/>
        </w:rPr>
        <w:t>sở</w:t>
      </w:r>
      <w:proofErr w:type="spellEnd"/>
      <w:r w:rsidRPr="007544EF">
        <w:rPr>
          <w:szCs w:val="26"/>
        </w:rPr>
        <w:t xml:space="preserve"> </w:t>
      </w:r>
      <w:proofErr w:type="spellStart"/>
      <w:r w:rsidRPr="007544EF">
        <w:rPr>
          <w:szCs w:val="26"/>
        </w:rPr>
        <w:t>dữ</w:t>
      </w:r>
      <w:proofErr w:type="spellEnd"/>
      <w:r w:rsidRPr="007544EF">
        <w:rPr>
          <w:szCs w:val="26"/>
        </w:rPr>
        <w:t xml:space="preserve"> </w:t>
      </w:r>
      <w:proofErr w:type="spellStart"/>
      <w:r w:rsidRPr="007544EF">
        <w:rPr>
          <w:szCs w:val="26"/>
        </w:rPr>
        <w:t>liệu</w:t>
      </w:r>
      <w:proofErr w:type="spellEnd"/>
      <w:r w:rsidRPr="007544EF">
        <w:rPr>
          <w:szCs w:val="26"/>
        </w:rPr>
        <w:t xml:space="preserve"> </w:t>
      </w:r>
      <w:proofErr w:type="spellStart"/>
      <w:r w:rsidRPr="007544EF">
        <w:rPr>
          <w:szCs w:val="26"/>
        </w:rPr>
        <w:t>quan</w:t>
      </w:r>
      <w:proofErr w:type="spellEnd"/>
      <w:r w:rsidRPr="007544EF">
        <w:rPr>
          <w:szCs w:val="26"/>
        </w:rPr>
        <w:t xml:space="preserve"> </w:t>
      </w:r>
      <w:proofErr w:type="spellStart"/>
      <w:r w:rsidRPr="007544EF">
        <w:rPr>
          <w:szCs w:val="26"/>
        </w:rPr>
        <w:t>hệ</w:t>
      </w:r>
      <w:proofErr w:type="spellEnd"/>
      <w:r w:rsidRPr="007544EF">
        <w:rPr>
          <w:szCs w:val="26"/>
        </w:rPr>
        <w:t xml:space="preserve"> </w:t>
      </w:r>
      <w:proofErr w:type="spellStart"/>
      <w:r w:rsidRPr="007544EF">
        <w:rPr>
          <w:szCs w:val="26"/>
        </w:rPr>
        <w:t>với</w:t>
      </w:r>
      <w:proofErr w:type="spellEnd"/>
      <w:r w:rsidRPr="007544EF">
        <w:rPr>
          <w:szCs w:val="26"/>
        </w:rPr>
        <w:t xml:space="preserve"> PostgreSQL, </w:t>
      </w:r>
      <w:proofErr w:type="spellStart"/>
      <w:r w:rsidRPr="007544EF">
        <w:rPr>
          <w:szCs w:val="26"/>
        </w:rPr>
        <w:t>cho</w:t>
      </w:r>
      <w:proofErr w:type="spellEnd"/>
      <w:r w:rsidRPr="007544EF">
        <w:rPr>
          <w:szCs w:val="26"/>
        </w:rPr>
        <w:t xml:space="preserve"> </w:t>
      </w:r>
      <w:proofErr w:type="spellStart"/>
      <w:r w:rsidRPr="007544EF">
        <w:rPr>
          <w:szCs w:val="26"/>
        </w:rPr>
        <w:t>đến</w:t>
      </w:r>
      <w:proofErr w:type="spellEnd"/>
      <w:r w:rsidRPr="007544EF">
        <w:rPr>
          <w:szCs w:val="26"/>
        </w:rPr>
        <w:t xml:space="preserve"> </w:t>
      </w:r>
      <w:proofErr w:type="spellStart"/>
      <w:r w:rsidRPr="007544EF">
        <w:rPr>
          <w:szCs w:val="26"/>
        </w:rPr>
        <w:t>việc</w:t>
      </w:r>
      <w:proofErr w:type="spellEnd"/>
      <w:r w:rsidRPr="007544EF">
        <w:rPr>
          <w:szCs w:val="26"/>
        </w:rPr>
        <w:t xml:space="preserve"> </w:t>
      </w:r>
      <w:proofErr w:type="spellStart"/>
      <w:r w:rsidRPr="007544EF">
        <w:rPr>
          <w:szCs w:val="26"/>
        </w:rPr>
        <w:t>xử</w:t>
      </w:r>
      <w:proofErr w:type="spellEnd"/>
      <w:r w:rsidRPr="007544EF">
        <w:rPr>
          <w:szCs w:val="26"/>
        </w:rPr>
        <w:t xml:space="preserve"> </w:t>
      </w:r>
      <w:proofErr w:type="spellStart"/>
      <w:r w:rsidRPr="007544EF">
        <w:rPr>
          <w:szCs w:val="26"/>
        </w:rPr>
        <w:t>lý</w:t>
      </w:r>
      <w:proofErr w:type="spellEnd"/>
      <w:r w:rsidRPr="007544EF">
        <w:rPr>
          <w:szCs w:val="26"/>
        </w:rPr>
        <w:t xml:space="preserve"> </w:t>
      </w:r>
      <w:proofErr w:type="spellStart"/>
      <w:r w:rsidRPr="007544EF">
        <w:rPr>
          <w:szCs w:val="26"/>
        </w:rPr>
        <w:t>giao</w:t>
      </w:r>
      <w:proofErr w:type="spellEnd"/>
      <w:r w:rsidRPr="007544EF">
        <w:rPr>
          <w:szCs w:val="26"/>
        </w:rPr>
        <w:t xml:space="preserve"> </w:t>
      </w:r>
      <w:proofErr w:type="spellStart"/>
      <w:r w:rsidRPr="007544EF">
        <w:rPr>
          <w:szCs w:val="26"/>
        </w:rPr>
        <w:t>diện</w:t>
      </w:r>
      <w:proofErr w:type="spellEnd"/>
      <w:r w:rsidRPr="007544EF">
        <w:rPr>
          <w:szCs w:val="26"/>
        </w:rPr>
        <w:t xml:space="preserve"> Front-end </w:t>
      </w:r>
      <w:proofErr w:type="spellStart"/>
      <w:r w:rsidRPr="007544EF">
        <w:rPr>
          <w:szCs w:val="26"/>
        </w:rPr>
        <w:t>tương</w:t>
      </w:r>
      <w:proofErr w:type="spellEnd"/>
      <w:r w:rsidRPr="007544EF">
        <w:rPr>
          <w:szCs w:val="26"/>
        </w:rPr>
        <w:t xml:space="preserve"> </w:t>
      </w:r>
      <w:proofErr w:type="spellStart"/>
      <w:r w:rsidRPr="007544EF">
        <w:rPr>
          <w:szCs w:val="26"/>
        </w:rPr>
        <w:t>tác</w:t>
      </w:r>
      <w:proofErr w:type="spellEnd"/>
      <w:r w:rsidRPr="007544EF">
        <w:rPr>
          <w:szCs w:val="26"/>
        </w:rPr>
        <w:t xml:space="preserve"> </w:t>
      </w:r>
      <w:proofErr w:type="spellStart"/>
      <w:r w:rsidRPr="007544EF">
        <w:rPr>
          <w:szCs w:val="26"/>
        </w:rPr>
        <w:t>cao</w:t>
      </w:r>
      <w:proofErr w:type="spellEnd"/>
      <w:r w:rsidRPr="007544EF">
        <w:rPr>
          <w:szCs w:val="26"/>
        </w:rPr>
        <w:t xml:space="preserve">. </w:t>
      </w:r>
      <w:proofErr w:type="spellStart"/>
      <w:r w:rsidRPr="007544EF">
        <w:rPr>
          <w:szCs w:val="26"/>
        </w:rPr>
        <w:t>Đặc</w:t>
      </w:r>
      <w:proofErr w:type="spellEnd"/>
      <w:r w:rsidRPr="007544EF">
        <w:rPr>
          <w:szCs w:val="26"/>
        </w:rPr>
        <w:t xml:space="preserve"> </w:t>
      </w:r>
      <w:proofErr w:type="spellStart"/>
      <w:r w:rsidRPr="007544EF">
        <w:rPr>
          <w:szCs w:val="26"/>
        </w:rPr>
        <w:t>biệt</w:t>
      </w:r>
      <w:proofErr w:type="spellEnd"/>
      <w:r w:rsidRPr="007544EF">
        <w:rPr>
          <w:szCs w:val="26"/>
        </w:rPr>
        <w:t xml:space="preserve">, </w:t>
      </w:r>
      <w:proofErr w:type="spellStart"/>
      <w:r w:rsidRPr="007544EF">
        <w:rPr>
          <w:szCs w:val="26"/>
        </w:rPr>
        <w:t>đề</w:t>
      </w:r>
      <w:proofErr w:type="spellEnd"/>
      <w:r w:rsidRPr="007544EF">
        <w:rPr>
          <w:szCs w:val="26"/>
        </w:rPr>
        <w:t xml:space="preserve"> </w:t>
      </w:r>
      <w:proofErr w:type="spellStart"/>
      <w:r w:rsidRPr="007544EF">
        <w:rPr>
          <w:szCs w:val="26"/>
        </w:rPr>
        <w:t>tài</w:t>
      </w:r>
      <w:proofErr w:type="spellEnd"/>
      <w:r w:rsidRPr="007544EF">
        <w:rPr>
          <w:szCs w:val="26"/>
        </w:rPr>
        <w:t xml:space="preserve"> </w:t>
      </w:r>
      <w:proofErr w:type="spellStart"/>
      <w:r w:rsidRPr="007544EF">
        <w:rPr>
          <w:szCs w:val="26"/>
        </w:rPr>
        <w:t>còn</w:t>
      </w:r>
      <w:proofErr w:type="spellEnd"/>
      <w:r w:rsidRPr="007544EF">
        <w:rPr>
          <w:szCs w:val="26"/>
        </w:rPr>
        <w:t xml:space="preserve"> </w:t>
      </w:r>
      <w:proofErr w:type="spellStart"/>
      <w:r w:rsidRPr="007544EF">
        <w:rPr>
          <w:szCs w:val="26"/>
        </w:rPr>
        <w:t>tạo</w:t>
      </w:r>
      <w:proofErr w:type="spellEnd"/>
      <w:r w:rsidRPr="007544EF">
        <w:rPr>
          <w:szCs w:val="26"/>
        </w:rPr>
        <w:t xml:space="preserve"> </w:t>
      </w:r>
      <w:proofErr w:type="spellStart"/>
      <w:r w:rsidRPr="007544EF">
        <w:rPr>
          <w:szCs w:val="26"/>
        </w:rPr>
        <w:t>điều</w:t>
      </w:r>
      <w:proofErr w:type="spellEnd"/>
      <w:r w:rsidRPr="007544EF">
        <w:rPr>
          <w:szCs w:val="26"/>
        </w:rPr>
        <w:t xml:space="preserve"> </w:t>
      </w:r>
      <w:proofErr w:type="spellStart"/>
      <w:r w:rsidRPr="007544EF">
        <w:rPr>
          <w:szCs w:val="26"/>
        </w:rPr>
        <w:t>kiện</w:t>
      </w:r>
      <w:proofErr w:type="spellEnd"/>
      <w:r w:rsidRPr="007544EF">
        <w:rPr>
          <w:szCs w:val="26"/>
        </w:rPr>
        <w:t xml:space="preserve"> </w:t>
      </w:r>
      <w:proofErr w:type="spellStart"/>
      <w:r w:rsidRPr="007544EF">
        <w:rPr>
          <w:szCs w:val="26"/>
        </w:rPr>
        <w:t>để</w:t>
      </w:r>
      <w:proofErr w:type="spellEnd"/>
      <w:r w:rsidRPr="007544EF">
        <w:rPr>
          <w:szCs w:val="26"/>
        </w:rPr>
        <w:t xml:space="preserve"> </w:t>
      </w:r>
      <w:proofErr w:type="spellStart"/>
      <w:r w:rsidRPr="007544EF">
        <w:rPr>
          <w:szCs w:val="26"/>
        </w:rPr>
        <w:t>tiếp</w:t>
      </w:r>
      <w:proofErr w:type="spellEnd"/>
      <w:r w:rsidRPr="007544EF">
        <w:rPr>
          <w:szCs w:val="26"/>
        </w:rPr>
        <w:t xml:space="preserve"> </w:t>
      </w:r>
      <w:proofErr w:type="spellStart"/>
      <w:r w:rsidRPr="007544EF">
        <w:rPr>
          <w:szCs w:val="26"/>
        </w:rPr>
        <w:t>cận</w:t>
      </w:r>
      <w:proofErr w:type="spellEnd"/>
      <w:r w:rsidRPr="007544EF">
        <w:rPr>
          <w:szCs w:val="26"/>
        </w:rPr>
        <w:t xml:space="preserve"> </w:t>
      </w:r>
      <w:proofErr w:type="spellStart"/>
      <w:r w:rsidRPr="007544EF">
        <w:rPr>
          <w:szCs w:val="26"/>
        </w:rPr>
        <w:t>các</w:t>
      </w:r>
      <w:proofErr w:type="spellEnd"/>
      <w:r w:rsidRPr="007544EF">
        <w:rPr>
          <w:szCs w:val="26"/>
        </w:rPr>
        <w:t xml:space="preserve"> </w:t>
      </w:r>
      <w:proofErr w:type="spellStart"/>
      <w:r w:rsidRPr="007544EF">
        <w:rPr>
          <w:szCs w:val="26"/>
        </w:rPr>
        <w:t>kỹ</w:t>
      </w:r>
      <w:proofErr w:type="spellEnd"/>
      <w:r w:rsidRPr="007544EF">
        <w:rPr>
          <w:szCs w:val="26"/>
        </w:rPr>
        <w:t xml:space="preserve"> </w:t>
      </w:r>
      <w:proofErr w:type="spellStart"/>
      <w:r w:rsidRPr="007544EF">
        <w:rPr>
          <w:szCs w:val="26"/>
        </w:rPr>
        <w:t>thuật</w:t>
      </w:r>
      <w:proofErr w:type="spellEnd"/>
      <w:r w:rsidRPr="007544EF">
        <w:rPr>
          <w:szCs w:val="26"/>
        </w:rPr>
        <w:t xml:space="preserve"> </w:t>
      </w:r>
      <w:proofErr w:type="spellStart"/>
      <w:r w:rsidRPr="007544EF">
        <w:rPr>
          <w:szCs w:val="26"/>
        </w:rPr>
        <w:t>nâng</w:t>
      </w:r>
      <w:proofErr w:type="spellEnd"/>
      <w:r w:rsidRPr="007544EF">
        <w:rPr>
          <w:szCs w:val="26"/>
        </w:rPr>
        <w:t xml:space="preserve"> </w:t>
      </w:r>
      <w:proofErr w:type="spellStart"/>
      <w:r w:rsidRPr="007544EF">
        <w:rPr>
          <w:szCs w:val="26"/>
        </w:rPr>
        <w:t>cao</w:t>
      </w:r>
      <w:proofErr w:type="spellEnd"/>
      <w:r w:rsidRPr="007544EF">
        <w:rPr>
          <w:szCs w:val="26"/>
        </w:rPr>
        <w:t xml:space="preserve"> </w:t>
      </w:r>
      <w:proofErr w:type="spellStart"/>
      <w:r w:rsidRPr="007544EF">
        <w:rPr>
          <w:szCs w:val="26"/>
        </w:rPr>
        <w:t>như</w:t>
      </w:r>
      <w:proofErr w:type="spellEnd"/>
      <w:r w:rsidRPr="007544EF">
        <w:rPr>
          <w:szCs w:val="26"/>
        </w:rPr>
        <w:t xml:space="preserve"> </w:t>
      </w:r>
      <w:proofErr w:type="spellStart"/>
      <w:r w:rsidRPr="007544EF">
        <w:rPr>
          <w:szCs w:val="26"/>
        </w:rPr>
        <w:t>bảo</w:t>
      </w:r>
      <w:proofErr w:type="spellEnd"/>
      <w:r w:rsidRPr="007544EF">
        <w:rPr>
          <w:szCs w:val="26"/>
        </w:rPr>
        <w:t xml:space="preserve"> </w:t>
      </w:r>
      <w:proofErr w:type="spellStart"/>
      <w:r w:rsidRPr="007544EF">
        <w:rPr>
          <w:szCs w:val="26"/>
        </w:rPr>
        <w:t>mật</w:t>
      </w:r>
      <w:proofErr w:type="spellEnd"/>
      <w:r w:rsidRPr="007544EF">
        <w:rPr>
          <w:szCs w:val="26"/>
        </w:rPr>
        <w:t xml:space="preserve"> </w:t>
      </w:r>
      <w:proofErr w:type="spellStart"/>
      <w:r w:rsidRPr="007544EF">
        <w:rPr>
          <w:szCs w:val="26"/>
        </w:rPr>
        <w:t>xác</w:t>
      </w:r>
      <w:proofErr w:type="spellEnd"/>
      <w:r w:rsidRPr="007544EF">
        <w:rPr>
          <w:szCs w:val="26"/>
        </w:rPr>
        <w:t xml:space="preserve"> </w:t>
      </w:r>
      <w:proofErr w:type="spellStart"/>
      <w:r w:rsidRPr="007544EF">
        <w:rPr>
          <w:szCs w:val="26"/>
        </w:rPr>
        <w:t>thực</w:t>
      </w:r>
      <w:proofErr w:type="spellEnd"/>
      <w:r w:rsidRPr="007544EF">
        <w:rPr>
          <w:szCs w:val="26"/>
        </w:rPr>
        <w:t xml:space="preserve"> </w:t>
      </w:r>
      <w:proofErr w:type="spellStart"/>
      <w:r w:rsidRPr="007544EF">
        <w:rPr>
          <w:szCs w:val="26"/>
        </w:rPr>
        <w:t>hai</w:t>
      </w:r>
      <w:proofErr w:type="spellEnd"/>
      <w:r w:rsidRPr="007544EF">
        <w:rPr>
          <w:szCs w:val="26"/>
        </w:rPr>
        <w:t xml:space="preserve"> </w:t>
      </w:r>
      <w:proofErr w:type="spellStart"/>
      <w:r w:rsidRPr="007544EF">
        <w:rPr>
          <w:szCs w:val="26"/>
        </w:rPr>
        <w:t>lớp</w:t>
      </w:r>
      <w:proofErr w:type="spellEnd"/>
      <w:r w:rsidRPr="007544EF">
        <w:rPr>
          <w:szCs w:val="26"/>
        </w:rPr>
        <w:t xml:space="preserve"> (2FA), </w:t>
      </w:r>
      <w:proofErr w:type="spellStart"/>
      <w:r w:rsidRPr="007544EF">
        <w:rPr>
          <w:szCs w:val="26"/>
        </w:rPr>
        <w:t>tích</w:t>
      </w:r>
      <w:proofErr w:type="spellEnd"/>
      <w:r w:rsidRPr="007544EF">
        <w:rPr>
          <w:szCs w:val="26"/>
        </w:rPr>
        <w:t xml:space="preserve"> </w:t>
      </w:r>
      <w:proofErr w:type="spellStart"/>
      <w:r w:rsidRPr="007544EF">
        <w:rPr>
          <w:szCs w:val="26"/>
        </w:rPr>
        <w:t>hợp</w:t>
      </w:r>
      <w:proofErr w:type="spellEnd"/>
      <w:r w:rsidRPr="007544EF">
        <w:rPr>
          <w:szCs w:val="26"/>
        </w:rPr>
        <w:t xml:space="preserve"> </w:t>
      </w:r>
      <w:proofErr w:type="spellStart"/>
      <w:r w:rsidRPr="007544EF">
        <w:rPr>
          <w:szCs w:val="26"/>
        </w:rPr>
        <w:t>đăng</w:t>
      </w:r>
      <w:proofErr w:type="spellEnd"/>
      <w:r w:rsidRPr="007544EF">
        <w:rPr>
          <w:szCs w:val="26"/>
        </w:rPr>
        <w:t xml:space="preserve"> </w:t>
      </w:r>
      <w:proofErr w:type="spellStart"/>
      <w:r w:rsidRPr="007544EF">
        <w:rPr>
          <w:szCs w:val="26"/>
        </w:rPr>
        <w:t>nhập</w:t>
      </w:r>
      <w:proofErr w:type="spellEnd"/>
      <w:r w:rsidRPr="007544EF">
        <w:rPr>
          <w:szCs w:val="26"/>
        </w:rPr>
        <w:t xml:space="preserve"> qua </w:t>
      </w:r>
      <w:proofErr w:type="spellStart"/>
      <w:r w:rsidRPr="007544EF">
        <w:rPr>
          <w:szCs w:val="26"/>
        </w:rPr>
        <w:t>bên</w:t>
      </w:r>
      <w:proofErr w:type="spellEnd"/>
      <w:r w:rsidRPr="007544EF">
        <w:rPr>
          <w:szCs w:val="26"/>
        </w:rPr>
        <w:t xml:space="preserve"> </w:t>
      </w:r>
      <w:proofErr w:type="spellStart"/>
      <w:r w:rsidRPr="007544EF">
        <w:rPr>
          <w:szCs w:val="26"/>
        </w:rPr>
        <w:t>thứ</w:t>
      </w:r>
      <w:proofErr w:type="spellEnd"/>
      <w:r w:rsidRPr="007544EF">
        <w:rPr>
          <w:szCs w:val="26"/>
        </w:rPr>
        <w:t xml:space="preserve"> </w:t>
      </w:r>
      <w:proofErr w:type="spellStart"/>
      <w:r w:rsidRPr="007544EF">
        <w:rPr>
          <w:szCs w:val="26"/>
        </w:rPr>
        <w:t>ba</w:t>
      </w:r>
      <w:proofErr w:type="spellEnd"/>
      <w:r w:rsidRPr="007544EF">
        <w:rPr>
          <w:szCs w:val="26"/>
        </w:rPr>
        <w:t xml:space="preserve"> (OAuth) </w:t>
      </w:r>
      <w:proofErr w:type="spellStart"/>
      <w:r w:rsidRPr="007544EF">
        <w:rPr>
          <w:szCs w:val="26"/>
        </w:rPr>
        <w:t>và</w:t>
      </w:r>
      <w:proofErr w:type="spellEnd"/>
      <w:r w:rsidRPr="007544EF">
        <w:rPr>
          <w:szCs w:val="26"/>
        </w:rPr>
        <w:t xml:space="preserve"> </w:t>
      </w:r>
      <w:proofErr w:type="spellStart"/>
      <w:r w:rsidRPr="007544EF">
        <w:rPr>
          <w:szCs w:val="26"/>
        </w:rPr>
        <w:t>xử</w:t>
      </w:r>
      <w:proofErr w:type="spellEnd"/>
      <w:r w:rsidRPr="007544EF">
        <w:rPr>
          <w:szCs w:val="26"/>
        </w:rPr>
        <w:t xml:space="preserve"> </w:t>
      </w:r>
      <w:proofErr w:type="spellStart"/>
      <w:r w:rsidRPr="007544EF">
        <w:rPr>
          <w:szCs w:val="26"/>
        </w:rPr>
        <w:t>lý</w:t>
      </w:r>
      <w:proofErr w:type="spellEnd"/>
      <w:r w:rsidRPr="007544EF">
        <w:rPr>
          <w:szCs w:val="26"/>
        </w:rPr>
        <w:t xml:space="preserve"> </w:t>
      </w:r>
      <w:proofErr w:type="spellStart"/>
      <w:r w:rsidRPr="007544EF">
        <w:rPr>
          <w:szCs w:val="26"/>
        </w:rPr>
        <w:t>giao</w:t>
      </w:r>
      <w:proofErr w:type="spellEnd"/>
      <w:r w:rsidRPr="007544EF">
        <w:rPr>
          <w:szCs w:val="26"/>
        </w:rPr>
        <w:t xml:space="preserve"> </w:t>
      </w:r>
      <w:proofErr w:type="spellStart"/>
      <w:r w:rsidRPr="007544EF">
        <w:rPr>
          <w:szCs w:val="26"/>
        </w:rPr>
        <w:t>tiếp</w:t>
      </w:r>
      <w:proofErr w:type="spellEnd"/>
      <w:r w:rsidRPr="007544EF">
        <w:rPr>
          <w:szCs w:val="26"/>
        </w:rPr>
        <w:t xml:space="preserve"> </w:t>
      </w:r>
      <w:proofErr w:type="spellStart"/>
      <w:r w:rsidRPr="007544EF">
        <w:rPr>
          <w:szCs w:val="26"/>
        </w:rPr>
        <w:t>thời</w:t>
      </w:r>
      <w:proofErr w:type="spellEnd"/>
      <w:r w:rsidRPr="007544EF">
        <w:rPr>
          <w:szCs w:val="26"/>
        </w:rPr>
        <w:t xml:space="preserve"> </w:t>
      </w:r>
      <w:proofErr w:type="spellStart"/>
      <w:r w:rsidRPr="007544EF">
        <w:rPr>
          <w:szCs w:val="26"/>
        </w:rPr>
        <w:t>gian</w:t>
      </w:r>
      <w:proofErr w:type="spellEnd"/>
      <w:r w:rsidRPr="007544EF">
        <w:rPr>
          <w:szCs w:val="26"/>
        </w:rPr>
        <w:t xml:space="preserve"> </w:t>
      </w:r>
      <w:proofErr w:type="spellStart"/>
      <w:r w:rsidRPr="007544EF">
        <w:rPr>
          <w:szCs w:val="26"/>
        </w:rPr>
        <w:t>thực</w:t>
      </w:r>
      <w:proofErr w:type="spellEnd"/>
      <w:r w:rsidRPr="007544EF">
        <w:rPr>
          <w:szCs w:val="26"/>
        </w:rPr>
        <w:t xml:space="preserve">, qua </w:t>
      </w:r>
      <w:proofErr w:type="spellStart"/>
      <w:r w:rsidRPr="007544EF">
        <w:rPr>
          <w:szCs w:val="26"/>
        </w:rPr>
        <w:t>đó</w:t>
      </w:r>
      <w:proofErr w:type="spellEnd"/>
      <w:r w:rsidRPr="007544EF">
        <w:rPr>
          <w:szCs w:val="26"/>
        </w:rPr>
        <w:t xml:space="preserve"> </w:t>
      </w:r>
      <w:proofErr w:type="spellStart"/>
      <w:r w:rsidRPr="007544EF">
        <w:rPr>
          <w:szCs w:val="26"/>
        </w:rPr>
        <w:t>hoàn</w:t>
      </w:r>
      <w:proofErr w:type="spellEnd"/>
      <w:r w:rsidRPr="007544EF">
        <w:rPr>
          <w:szCs w:val="26"/>
        </w:rPr>
        <w:t xml:space="preserve"> </w:t>
      </w:r>
      <w:proofErr w:type="spellStart"/>
      <w:r w:rsidRPr="007544EF">
        <w:rPr>
          <w:szCs w:val="26"/>
        </w:rPr>
        <w:t>thiện</w:t>
      </w:r>
      <w:proofErr w:type="spellEnd"/>
      <w:r w:rsidRPr="007544EF">
        <w:rPr>
          <w:szCs w:val="26"/>
        </w:rPr>
        <w:t xml:space="preserve"> </w:t>
      </w:r>
      <w:proofErr w:type="spellStart"/>
      <w:r w:rsidRPr="007544EF">
        <w:rPr>
          <w:szCs w:val="26"/>
        </w:rPr>
        <w:t>kỹ</w:t>
      </w:r>
      <w:proofErr w:type="spellEnd"/>
      <w:r w:rsidRPr="007544EF">
        <w:rPr>
          <w:szCs w:val="26"/>
        </w:rPr>
        <w:t xml:space="preserve"> </w:t>
      </w:r>
      <w:proofErr w:type="spellStart"/>
      <w:r w:rsidRPr="007544EF">
        <w:rPr>
          <w:szCs w:val="26"/>
        </w:rPr>
        <w:t>năng</w:t>
      </w:r>
      <w:proofErr w:type="spellEnd"/>
      <w:r w:rsidRPr="007544EF">
        <w:rPr>
          <w:szCs w:val="26"/>
        </w:rPr>
        <w:t xml:space="preserve"> </w:t>
      </w:r>
      <w:proofErr w:type="spellStart"/>
      <w:r w:rsidRPr="007544EF">
        <w:rPr>
          <w:szCs w:val="26"/>
        </w:rPr>
        <w:t>của</w:t>
      </w:r>
      <w:proofErr w:type="spellEnd"/>
      <w:r w:rsidRPr="007544EF">
        <w:rPr>
          <w:szCs w:val="26"/>
        </w:rPr>
        <w:t xml:space="preserve"> </w:t>
      </w:r>
      <w:proofErr w:type="spellStart"/>
      <w:r w:rsidRPr="007544EF">
        <w:rPr>
          <w:szCs w:val="26"/>
        </w:rPr>
        <w:t>một</w:t>
      </w:r>
      <w:proofErr w:type="spellEnd"/>
      <w:r w:rsidRPr="007544EF">
        <w:rPr>
          <w:szCs w:val="26"/>
        </w:rPr>
        <w:t xml:space="preserve"> </w:t>
      </w:r>
      <w:proofErr w:type="spellStart"/>
      <w:r w:rsidRPr="007544EF">
        <w:rPr>
          <w:szCs w:val="26"/>
        </w:rPr>
        <w:t>lập</w:t>
      </w:r>
      <w:proofErr w:type="spellEnd"/>
      <w:r w:rsidRPr="007544EF">
        <w:rPr>
          <w:szCs w:val="26"/>
        </w:rPr>
        <w:t xml:space="preserve"> </w:t>
      </w:r>
      <w:proofErr w:type="spellStart"/>
      <w:r w:rsidRPr="007544EF">
        <w:rPr>
          <w:szCs w:val="26"/>
        </w:rPr>
        <w:t>trình</w:t>
      </w:r>
      <w:proofErr w:type="spellEnd"/>
      <w:r w:rsidRPr="007544EF">
        <w:rPr>
          <w:szCs w:val="26"/>
        </w:rPr>
        <w:t xml:space="preserve"> </w:t>
      </w:r>
      <w:proofErr w:type="spellStart"/>
      <w:r w:rsidRPr="007544EF">
        <w:rPr>
          <w:szCs w:val="26"/>
        </w:rPr>
        <w:t>viên</w:t>
      </w:r>
      <w:proofErr w:type="spellEnd"/>
      <w:r w:rsidRPr="007544EF">
        <w:rPr>
          <w:szCs w:val="26"/>
        </w:rPr>
        <w:t xml:space="preserve"> Full-stack </w:t>
      </w:r>
      <w:proofErr w:type="spellStart"/>
      <w:r w:rsidRPr="007544EF">
        <w:rPr>
          <w:szCs w:val="26"/>
        </w:rPr>
        <w:t>tương</w:t>
      </w:r>
      <w:proofErr w:type="spellEnd"/>
      <w:r w:rsidRPr="007544EF">
        <w:rPr>
          <w:szCs w:val="26"/>
        </w:rPr>
        <w:t xml:space="preserve"> </w:t>
      </w:r>
      <w:proofErr w:type="spellStart"/>
      <w:r w:rsidRPr="007544EF">
        <w:rPr>
          <w:szCs w:val="26"/>
        </w:rPr>
        <w:t>lai</w:t>
      </w:r>
      <w:proofErr w:type="spellEnd"/>
      <w:r w:rsidRPr="007544EF">
        <w:rPr>
          <w:szCs w:val="26"/>
        </w:rPr>
        <w:t>.</w:t>
      </w:r>
    </w:p>
    <w:p w14:paraId="6CFD1F3E" w14:textId="38D3FE13" w:rsidR="004C77F8" w:rsidRDefault="00276627" w:rsidP="007544EF">
      <w:pPr>
        <w:rPr>
          <w:b/>
          <w:bCs/>
          <w:sz w:val="28"/>
          <w:szCs w:val="28"/>
        </w:rPr>
      </w:pPr>
      <w:bookmarkStart w:id="1913" w:name="_Toc6684069"/>
      <w:bookmarkStart w:id="1914" w:name="_Toc6684130"/>
      <w:bookmarkStart w:id="1915" w:name="_Toc6688598"/>
      <w:bookmarkStart w:id="1916" w:name="_Toc7253364"/>
      <w:bookmarkStart w:id="1917" w:name="_Toc7978871"/>
      <w:bookmarkStart w:id="1918" w:name="_Toc8805997"/>
      <w:bookmarkStart w:id="1919" w:name="_Toc9016564"/>
      <w:r w:rsidRPr="00E70DAB">
        <w:rPr>
          <w:b/>
          <w:bCs/>
          <w:sz w:val="28"/>
          <w:szCs w:val="28"/>
        </w:rPr>
        <w:t xml:space="preserve">2. </w:t>
      </w:r>
      <w:proofErr w:type="spellStart"/>
      <w:r w:rsidR="0008108D" w:rsidRPr="00E70DAB">
        <w:rPr>
          <w:b/>
          <w:bCs/>
          <w:sz w:val="28"/>
          <w:szCs w:val="28"/>
        </w:rPr>
        <w:t>Mục</w:t>
      </w:r>
      <w:proofErr w:type="spellEnd"/>
      <w:r w:rsidR="0008108D" w:rsidRPr="00E70DAB">
        <w:rPr>
          <w:b/>
          <w:bCs/>
          <w:sz w:val="28"/>
          <w:szCs w:val="28"/>
        </w:rPr>
        <w:t xml:space="preserve"> </w:t>
      </w:r>
      <w:proofErr w:type="spellStart"/>
      <w:r w:rsidR="0008108D" w:rsidRPr="00E70DAB">
        <w:rPr>
          <w:b/>
          <w:bCs/>
          <w:sz w:val="28"/>
          <w:szCs w:val="28"/>
        </w:rPr>
        <w:t>tiêu</w:t>
      </w:r>
      <w:proofErr w:type="spellEnd"/>
      <w:del w:id="1920" w:author="ndhien@cit.udn.vn" w:date="2021-03-24T11:56:00Z">
        <w:r w:rsidR="0008108D" w:rsidRPr="00E70DAB" w:rsidDel="006B6F26">
          <w:rPr>
            <w:b/>
            <w:bCs/>
            <w:sz w:val="28"/>
            <w:szCs w:val="28"/>
          </w:rPr>
          <w:delText>, nhiệm vụ</w:delText>
        </w:r>
      </w:del>
      <w:r w:rsidR="0008108D" w:rsidRPr="00E70DAB">
        <w:rPr>
          <w:b/>
          <w:bCs/>
          <w:sz w:val="28"/>
          <w:szCs w:val="28"/>
        </w:rPr>
        <w:t xml:space="preserve"> </w:t>
      </w:r>
      <w:proofErr w:type="spellStart"/>
      <w:r w:rsidR="0008108D" w:rsidRPr="00E70DAB">
        <w:rPr>
          <w:b/>
          <w:bCs/>
          <w:sz w:val="28"/>
          <w:szCs w:val="28"/>
        </w:rPr>
        <w:t>của</w:t>
      </w:r>
      <w:proofErr w:type="spellEnd"/>
      <w:r w:rsidR="0008108D" w:rsidRPr="00E70DAB">
        <w:rPr>
          <w:b/>
          <w:bCs/>
          <w:sz w:val="28"/>
          <w:szCs w:val="28"/>
        </w:rPr>
        <w:t xml:space="preserve"> </w:t>
      </w:r>
      <w:proofErr w:type="spellStart"/>
      <w:r w:rsidR="0008108D" w:rsidRPr="00E70DAB">
        <w:rPr>
          <w:b/>
          <w:bCs/>
          <w:sz w:val="28"/>
          <w:szCs w:val="28"/>
        </w:rPr>
        <w:t>đề</w:t>
      </w:r>
      <w:proofErr w:type="spellEnd"/>
      <w:r w:rsidR="0008108D" w:rsidRPr="00E70DAB">
        <w:rPr>
          <w:b/>
          <w:bCs/>
          <w:sz w:val="28"/>
          <w:szCs w:val="28"/>
        </w:rPr>
        <w:t xml:space="preserve"> </w:t>
      </w:r>
      <w:proofErr w:type="spellStart"/>
      <w:r w:rsidR="0008108D" w:rsidRPr="00E70DAB">
        <w:rPr>
          <w:b/>
          <w:bCs/>
          <w:sz w:val="28"/>
          <w:szCs w:val="28"/>
        </w:rPr>
        <w:t>tài</w:t>
      </w:r>
      <w:bookmarkEnd w:id="1913"/>
      <w:bookmarkEnd w:id="1914"/>
      <w:bookmarkEnd w:id="1915"/>
      <w:bookmarkEnd w:id="1916"/>
      <w:bookmarkEnd w:id="1917"/>
      <w:bookmarkEnd w:id="1918"/>
      <w:bookmarkEnd w:id="1919"/>
      <w:proofErr w:type="spellEnd"/>
    </w:p>
    <w:p w14:paraId="38A92600" w14:textId="77777777" w:rsidR="00E70DAB" w:rsidRPr="00E70DAB" w:rsidRDefault="00E70DAB" w:rsidP="00E70DAB">
      <w:pPr>
        <w:ind w:firstLine="567"/>
        <w:rPr>
          <w:iCs/>
          <w:szCs w:val="26"/>
        </w:rPr>
      </w:pPr>
      <w:proofErr w:type="spellStart"/>
      <w:r w:rsidRPr="00E70DAB">
        <w:rPr>
          <w:iCs/>
          <w:szCs w:val="26"/>
        </w:rPr>
        <w:t>Mục</w:t>
      </w:r>
      <w:proofErr w:type="spellEnd"/>
      <w:r w:rsidRPr="00E70DAB">
        <w:rPr>
          <w:iCs/>
          <w:szCs w:val="26"/>
        </w:rPr>
        <w:t xml:space="preserve"> </w:t>
      </w:r>
      <w:proofErr w:type="spellStart"/>
      <w:r w:rsidRPr="00E70DAB">
        <w:rPr>
          <w:iCs/>
          <w:szCs w:val="26"/>
        </w:rPr>
        <w:t>tiêu</w:t>
      </w:r>
      <w:proofErr w:type="spellEnd"/>
      <w:r w:rsidRPr="00E70DAB">
        <w:rPr>
          <w:iCs/>
          <w:szCs w:val="26"/>
        </w:rPr>
        <w:t xml:space="preserve"> </w:t>
      </w:r>
      <w:proofErr w:type="spellStart"/>
      <w:r w:rsidRPr="00E70DAB">
        <w:rPr>
          <w:iCs/>
          <w:szCs w:val="26"/>
        </w:rPr>
        <w:t>cốt</w:t>
      </w:r>
      <w:proofErr w:type="spellEnd"/>
      <w:r w:rsidRPr="00E70DAB">
        <w:rPr>
          <w:iCs/>
          <w:szCs w:val="26"/>
        </w:rPr>
        <w:t xml:space="preserve"> </w:t>
      </w:r>
      <w:proofErr w:type="spellStart"/>
      <w:r w:rsidRPr="00E70DAB">
        <w:rPr>
          <w:iCs/>
          <w:szCs w:val="26"/>
        </w:rPr>
        <w:t>lõi</w:t>
      </w:r>
      <w:proofErr w:type="spellEnd"/>
      <w:r w:rsidRPr="00E70DAB">
        <w:rPr>
          <w:iCs/>
          <w:szCs w:val="26"/>
        </w:rPr>
        <w:t xml:space="preserve"> </w:t>
      </w:r>
      <w:proofErr w:type="spellStart"/>
      <w:r w:rsidRPr="00E70DAB">
        <w:rPr>
          <w:iCs/>
          <w:szCs w:val="26"/>
        </w:rPr>
        <w:t>của</w:t>
      </w:r>
      <w:proofErr w:type="spellEnd"/>
      <w:r w:rsidRPr="00E70DAB">
        <w:rPr>
          <w:iCs/>
          <w:szCs w:val="26"/>
        </w:rPr>
        <w:t xml:space="preserve"> </w:t>
      </w:r>
      <w:proofErr w:type="spellStart"/>
      <w:r w:rsidRPr="00E70DAB">
        <w:rPr>
          <w:iCs/>
          <w:szCs w:val="26"/>
        </w:rPr>
        <w:t>đề</w:t>
      </w:r>
      <w:proofErr w:type="spellEnd"/>
      <w:r w:rsidRPr="00E70DAB">
        <w:rPr>
          <w:iCs/>
          <w:szCs w:val="26"/>
        </w:rPr>
        <w:t xml:space="preserve"> </w:t>
      </w:r>
      <w:proofErr w:type="spellStart"/>
      <w:r w:rsidRPr="00E70DAB">
        <w:rPr>
          <w:iCs/>
          <w:szCs w:val="26"/>
        </w:rPr>
        <w:t>tài</w:t>
      </w:r>
      <w:proofErr w:type="spellEnd"/>
      <w:r w:rsidRPr="00E70DAB">
        <w:rPr>
          <w:iCs/>
          <w:szCs w:val="26"/>
        </w:rPr>
        <w:t xml:space="preserve"> </w:t>
      </w:r>
      <w:proofErr w:type="spellStart"/>
      <w:r w:rsidRPr="00E70DAB">
        <w:rPr>
          <w:iCs/>
          <w:szCs w:val="26"/>
        </w:rPr>
        <w:t>là</w:t>
      </w:r>
      <w:proofErr w:type="spellEnd"/>
      <w:r w:rsidRPr="00E70DAB">
        <w:rPr>
          <w:iCs/>
          <w:szCs w:val="26"/>
        </w:rPr>
        <w:t xml:space="preserve"> </w:t>
      </w:r>
      <w:proofErr w:type="spellStart"/>
      <w:r w:rsidRPr="00E70DAB">
        <w:rPr>
          <w:iCs/>
          <w:szCs w:val="26"/>
        </w:rPr>
        <w:t>xây</w:t>
      </w:r>
      <w:proofErr w:type="spellEnd"/>
      <w:r w:rsidRPr="00E70DAB">
        <w:rPr>
          <w:iCs/>
          <w:szCs w:val="26"/>
        </w:rPr>
        <w:t xml:space="preserve"> </w:t>
      </w:r>
      <w:proofErr w:type="spellStart"/>
      <w:r w:rsidRPr="00E70DAB">
        <w:rPr>
          <w:iCs/>
          <w:szCs w:val="26"/>
        </w:rPr>
        <w:t>dựng</w:t>
      </w:r>
      <w:proofErr w:type="spellEnd"/>
      <w:r w:rsidRPr="00E70DAB">
        <w:rPr>
          <w:iCs/>
          <w:szCs w:val="26"/>
        </w:rPr>
        <w:t xml:space="preserve"> </w:t>
      </w:r>
      <w:proofErr w:type="spellStart"/>
      <w:r w:rsidRPr="00E70DAB">
        <w:rPr>
          <w:iCs/>
          <w:szCs w:val="26"/>
        </w:rPr>
        <w:t>hoàn</w:t>
      </w:r>
      <w:proofErr w:type="spellEnd"/>
      <w:r w:rsidRPr="00E70DAB">
        <w:rPr>
          <w:iCs/>
          <w:szCs w:val="26"/>
        </w:rPr>
        <w:t xml:space="preserve"> </w:t>
      </w:r>
      <w:proofErr w:type="spellStart"/>
      <w:r w:rsidRPr="00E70DAB">
        <w:rPr>
          <w:iCs/>
          <w:szCs w:val="26"/>
        </w:rPr>
        <w:t>thiện</w:t>
      </w:r>
      <w:proofErr w:type="spellEnd"/>
      <w:r w:rsidRPr="00E70DAB">
        <w:rPr>
          <w:iCs/>
          <w:szCs w:val="26"/>
        </w:rPr>
        <w:t xml:space="preserve"> </w:t>
      </w:r>
      <w:proofErr w:type="spellStart"/>
      <w:r w:rsidRPr="00E70DAB">
        <w:rPr>
          <w:iCs/>
          <w:szCs w:val="26"/>
        </w:rPr>
        <w:t>một</w:t>
      </w:r>
      <w:proofErr w:type="spellEnd"/>
      <w:r w:rsidRPr="00E70DAB">
        <w:rPr>
          <w:iCs/>
          <w:szCs w:val="26"/>
        </w:rPr>
        <w:t xml:space="preserve"> </w:t>
      </w:r>
      <w:proofErr w:type="spellStart"/>
      <w:r w:rsidRPr="00E70DAB">
        <w:rPr>
          <w:iCs/>
          <w:szCs w:val="26"/>
        </w:rPr>
        <w:t>hệ</w:t>
      </w:r>
      <w:proofErr w:type="spellEnd"/>
      <w:r w:rsidRPr="00E70DAB">
        <w:rPr>
          <w:iCs/>
          <w:szCs w:val="26"/>
        </w:rPr>
        <w:t xml:space="preserve"> </w:t>
      </w:r>
      <w:proofErr w:type="spellStart"/>
      <w:r w:rsidRPr="00E70DAB">
        <w:rPr>
          <w:iCs/>
          <w:szCs w:val="26"/>
        </w:rPr>
        <w:t>thống</w:t>
      </w:r>
      <w:proofErr w:type="spellEnd"/>
      <w:r w:rsidRPr="00E70DAB">
        <w:rPr>
          <w:iCs/>
          <w:szCs w:val="26"/>
        </w:rPr>
        <w:t xml:space="preserve"> website </w:t>
      </w:r>
      <w:proofErr w:type="spellStart"/>
      <w:r w:rsidRPr="00E70DAB">
        <w:rPr>
          <w:iCs/>
          <w:szCs w:val="26"/>
        </w:rPr>
        <w:t>quản</w:t>
      </w:r>
      <w:proofErr w:type="spellEnd"/>
      <w:r w:rsidRPr="00E70DAB">
        <w:rPr>
          <w:iCs/>
          <w:szCs w:val="26"/>
        </w:rPr>
        <w:t xml:space="preserve"> </w:t>
      </w:r>
      <w:proofErr w:type="spellStart"/>
      <w:r w:rsidRPr="00E70DAB">
        <w:rPr>
          <w:iCs/>
          <w:szCs w:val="26"/>
        </w:rPr>
        <w:t>lý</w:t>
      </w:r>
      <w:proofErr w:type="spellEnd"/>
      <w:r w:rsidRPr="00E70DAB">
        <w:rPr>
          <w:iCs/>
          <w:szCs w:val="26"/>
        </w:rPr>
        <w:t xml:space="preserve"> công </w:t>
      </w:r>
      <w:proofErr w:type="spellStart"/>
      <w:r w:rsidRPr="00E70DAB">
        <w:rPr>
          <w:iCs/>
          <w:szCs w:val="26"/>
        </w:rPr>
        <w:t>việc</w:t>
      </w:r>
      <w:proofErr w:type="spellEnd"/>
      <w:r w:rsidRPr="00E70DAB">
        <w:rPr>
          <w:iCs/>
          <w:szCs w:val="26"/>
        </w:rPr>
        <w:t xml:space="preserve"> </w:t>
      </w:r>
      <w:proofErr w:type="spellStart"/>
      <w:r w:rsidRPr="00E70DAB">
        <w:rPr>
          <w:iCs/>
          <w:szCs w:val="26"/>
        </w:rPr>
        <w:t>và</w:t>
      </w:r>
      <w:proofErr w:type="spellEnd"/>
      <w:r w:rsidRPr="00E70DAB">
        <w:rPr>
          <w:iCs/>
          <w:szCs w:val="26"/>
        </w:rPr>
        <w:t xml:space="preserve"> </w:t>
      </w:r>
      <w:proofErr w:type="spellStart"/>
      <w:r w:rsidRPr="00E70DAB">
        <w:rPr>
          <w:iCs/>
          <w:szCs w:val="26"/>
        </w:rPr>
        <w:t>lịch</w:t>
      </w:r>
      <w:proofErr w:type="spellEnd"/>
      <w:r w:rsidRPr="00E70DAB">
        <w:rPr>
          <w:iCs/>
          <w:szCs w:val="26"/>
        </w:rPr>
        <w:t xml:space="preserve"> </w:t>
      </w:r>
      <w:proofErr w:type="spellStart"/>
      <w:r w:rsidRPr="00E70DAB">
        <w:rPr>
          <w:iCs/>
          <w:szCs w:val="26"/>
        </w:rPr>
        <w:t>trình</w:t>
      </w:r>
      <w:proofErr w:type="spellEnd"/>
      <w:r w:rsidRPr="00E70DAB">
        <w:rPr>
          <w:iCs/>
          <w:szCs w:val="26"/>
        </w:rPr>
        <w:t xml:space="preserve"> </w:t>
      </w:r>
      <w:proofErr w:type="spellStart"/>
      <w:r w:rsidRPr="00E70DAB">
        <w:rPr>
          <w:iCs/>
          <w:szCs w:val="26"/>
        </w:rPr>
        <w:t>hoạt</w:t>
      </w:r>
      <w:proofErr w:type="spellEnd"/>
      <w:r w:rsidRPr="00E70DAB">
        <w:rPr>
          <w:iCs/>
          <w:szCs w:val="26"/>
        </w:rPr>
        <w:t xml:space="preserve"> </w:t>
      </w:r>
      <w:proofErr w:type="spellStart"/>
      <w:r w:rsidRPr="00E70DAB">
        <w:rPr>
          <w:iCs/>
          <w:szCs w:val="26"/>
        </w:rPr>
        <w:t>động</w:t>
      </w:r>
      <w:proofErr w:type="spellEnd"/>
      <w:r w:rsidRPr="00E70DAB">
        <w:rPr>
          <w:iCs/>
          <w:szCs w:val="26"/>
        </w:rPr>
        <w:t xml:space="preserve"> </w:t>
      </w:r>
      <w:proofErr w:type="spellStart"/>
      <w:r w:rsidRPr="00E70DAB">
        <w:rPr>
          <w:iCs/>
          <w:szCs w:val="26"/>
        </w:rPr>
        <w:t>ổn</w:t>
      </w:r>
      <w:proofErr w:type="spellEnd"/>
      <w:r w:rsidRPr="00E70DAB">
        <w:rPr>
          <w:iCs/>
          <w:szCs w:val="26"/>
        </w:rPr>
        <w:t xml:space="preserve"> </w:t>
      </w:r>
      <w:proofErr w:type="spellStart"/>
      <w:r w:rsidRPr="00E70DAB">
        <w:rPr>
          <w:iCs/>
          <w:szCs w:val="26"/>
        </w:rPr>
        <w:t>định</w:t>
      </w:r>
      <w:proofErr w:type="spellEnd"/>
      <w:r w:rsidRPr="00E70DAB">
        <w:rPr>
          <w:iCs/>
          <w:szCs w:val="26"/>
        </w:rPr>
        <w:t xml:space="preserve">, </w:t>
      </w:r>
      <w:proofErr w:type="spellStart"/>
      <w:r w:rsidRPr="00E70DAB">
        <w:rPr>
          <w:iCs/>
          <w:szCs w:val="26"/>
        </w:rPr>
        <w:t>đáp</w:t>
      </w:r>
      <w:proofErr w:type="spellEnd"/>
      <w:r w:rsidRPr="00E70DAB">
        <w:rPr>
          <w:iCs/>
          <w:szCs w:val="26"/>
        </w:rPr>
        <w:t xml:space="preserve"> </w:t>
      </w:r>
      <w:proofErr w:type="spellStart"/>
      <w:r w:rsidRPr="00E70DAB">
        <w:rPr>
          <w:iCs/>
          <w:szCs w:val="26"/>
        </w:rPr>
        <w:t>ứng</w:t>
      </w:r>
      <w:proofErr w:type="spellEnd"/>
      <w:r w:rsidRPr="00E70DAB">
        <w:rPr>
          <w:iCs/>
          <w:szCs w:val="26"/>
        </w:rPr>
        <w:t xml:space="preserve"> </w:t>
      </w:r>
      <w:proofErr w:type="spellStart"/>
      <w:r w:rsidRPr="00E70DAB">
        <w:rPr>
          <w:iCs/>
          <w:szCs w:val="26"/>
        </w:rPr>
        <w:t>đầy</w:t>
      </w:r>
      <w:proofErr w:type="spellEnd"/>
      <w:r w:rsidRPr="00E70DAB">
        <w:rPr>
          <w:iCs/>
          <w:szCs w:val="26"/>
        </w:rPr>
        <w:t xml:space="preserve"> </w:t>
      </w:r>
      <w:proofErr w:type="spellStart"/>
      <w:r w:rsidRPr="00E70DAB">
        <w:rPr>
          <w:iCs/>
          <w:szCs w:val="26"/>
        </w:rPr>
        <w:t>đủ</w:t>
      </w:r>
      <w:proofErr w:type="spellEnd"/>
      <w:r w:rsidRPr="00E70DAB">
        <w:rPr>
          <w:iCs/>
          <w:szCs w:val="26"/>
        </w:rPr>
        <w:t xml:space="preserve"> </w:t>
      </w:r>
      <w:proofErr w:type="spellStart"/>
      <w:r w:rsidRPr="00E70DAB">
        <w:rPr>
          <w:iCs/>
          <w:szCs w:val="26"/>
        </w:rPr>
        <w:t>các</w:t>
      </w:r>
      <w:proofErr w:type="spellEnd"/>
      <w:r w:rsidRPr="00E70DAB">
        <w:rPr>
          <w:iCs/>
          <w:szCs w:val="26"/>
        </w:rPr>
        <w:t xml:space="preserve"> </w:t>
      </w:r>
      <w:proofErr w:type="spellStart"/>
      <w:r w:rsidRPr="00E70DAB">
        <w:rPr>
          <w:iCs/>
          <w:szCs w:val="26"/>
        </w:rPr>
        <w:t>tiêu</w:t>
      </w:r>
      <w:proofErr w:type="spellEnd"/>
      <w:r w:rsidRPr="00E70DAB">
        <w:rPr>
          <w:iCs/>
          <w:szCs w:val="26"/>
        </w:rPr>
        <w:t xml:space="preserve"> </w:t>
      </w:r>
      <w:proofErr w:type="spellStart"/>
      <w:r w:rsidRPr="00E70DAB">
        <w:rPr>
          <w:iCs/>
          <w:szCs w:val="26"/>
        </w:rPr>
        <w:t>chuẩn</w:t>
      </w:r>
      <w:proofErr w:type="spellEnd"/>
      <w:r w:rsidRPr="00E70DAB">
        <w:rPr>
          <w:iCs/>
          <w:szCs w:val="26"/>
        </w:rPr>
        <w:t xml:space="preserve"> </w:t>
      </w:r>
      <w:proofErr w:type="spellStart"/>
      <w:r w:rsidRPr="00E70DAB">
        <w:rPr>
          <w:iCs/>
          <w:szCs w:val="26"/>
        </w:rPr>
        <w:t>của</w:t>
      </w:r>
      <w:proofErr w:type="spellEnd"/>
      <w:r w:rsidRPr="00E70DAB">
        <w:rPr>
          <w:iCs/>
          <w:szCs w:val="26"/>
        </w:rPr>
        <w:t xml:space="preserve"> </w:t>
      </w:r>
      <w:proofErr w:type="spellStart"/>
      <w:r w:rsidRPr="00E70DAB">
        <w:rPr>
          <w:iCs/>
          <w:szCs w:val="26"/>
        </w:rPr>
        <w:t>một</w:t>
      </w:r>
      <w:proofErr w:type="spellEnd"/>
      <w:r w:rsidRPr="00E70DAB">
        <w:rPr>
          <w:iCs/>
          <w:szCs w:val="26"/>
        </w:rPr>
        <w:t xml:space="preserve"> </w:t>
      </w:r>
      <w:proofErr w:type="spellStart"/>
      <w:r w:rsidRPr="00E70DAB">
        <w:rPr>
          <w:iCs/>
          <w:szCs w:val="26"/>
        </w:rPr>
        <w:t>ứng</w:t>
      </w:r>
      <w:proofErr w:type="spellEnd"/>
      <w:r w:rsidRPr="00E70DAB">
        <w:rPr>
          <w:iCs/>
          <w:szCs w:val="26"/>
        </w:rPr>
        <w:t xml:space="preserve"> </w:t>
      </w:r>
      <w:proofErr w:type="spellStart"/>
      <w:r w:rsidRPr="00E70DAB">
        <w:rPr>
          <w:iCs/>
          <w:szCs w:val="26"/>
        </w:rPr>
        <w:t>dụng</w:t>
      </w:r>
      <w:proofErr w:type="spellEnd"/>
      <w:r w:rsidRPr="00E70DAB">
        <w:rPr>
          <w:iCs/>
          <w:szCs w:val="26"/>
        </w:rPr>
        <w:t xml:space="preserve"> web </w:t>
      </w:r>
      <w:proofErr w:type="spellStart"/>
      <w:r w:rsidRPr="00E70DAB">
        <w:rPr>
          <w:iCs/>
          <w:szCs w:val="26"/>
        </w:rPr>
        <w:t>hiện</w:t>
      </w:r>
      <w:proofErr w:type="spellEnd"/>
      <w:r w:rsidRPr="00E70DAB">
        <w:rPr>
          <w:iCs/>
          <w:szCs w:val="26"/>
        </w:rPr>
        <w:t xml:space="preserve"> </w:t>
      </w:r>
      <w:proofErr w:type="spellStart"/>
      <w:r w:rsidRPr="00E70DAB">
        <w:rPr>
          <w:iCs/>
          <w:szCs w:val="26"/>
        </w:rPr>
        <w:t>đại</w:t>
      </w:r>
      <w:proofErr w:type="spellEnd"/>
      <w:r w:rsidRPr="00E70DAB">
        <w:rPr>
          <w:iCs/>
          <w:szCs w:val="26"/>
        </w:rPr>
        <w:t xml:space="preserve">. </w:t>
      </w:r>
      <w:proofErr w:type="spellStart"/>
      <w:r w:rsidRPr="00E70DAB">
        <w:rPr>
          <w:iCs/>
          <w:szCs w:val="26"/>
        </w:rPr>
        <w:t>Về</w:t>
      </w:r>
      <w:proofErr w:type="spellEnd"/>
      <w:r w:rsidRPr="00E70DAB">
        <w:rPr>
          <w:iCs/>
          <w:szCs w:val="26"/>
        </w:rPr>
        <w:t xml:space="preserve"> </w:t>
      </w:r>
      <w:proofErr w:type="spellStart"/>
      <w:r w:rsidRPr="00E70DAB">
        <w:rPr>
          <w:iCs/>
          <w:szCs w:val="26"/>
        </w:rPr>
        <w:t>mặt</w:t>
      </w:r>
      <w:proofErr w:type="spellEnd"/>
      <w:r w:rsidRPr="00E70DAB">
        <w:rPr>
          <w:iCs/>
          <w:szCs w:val="26"/>
        </w:rPr>
        <w:t xml:space="preserve"> </w:t>
      </w:r>
      <w:proofErr w:type="spellStart"/>
      <w:r w:rsidRPr="00E70DAB">
        <w:rPr>
          <w:iCs/>
          <w:szCs w:val="26"/>
        </w:rPr>
        <w:t>chức</w:t>
      </w:r>
      <w:proofErr w:type="spellEnd"/>
      <w:r w:rsidRPr="00E70DAB">
        <w:rPr>
          <w:iCs/>
          <w:szCs w:val="26"/>
        </w:rPr>
        <w:t xml:space="preserve"> </w:t>
      </w:r>
      <w:proofErr w:type="spellStart"/>
      <w:r w:rsidRPr="00E70DAB">
        <w:rPr>
          <w:iCs/>
          <w:szCs w:val="26"/>
        </w:rPr>
        <w:t>năng</w:t>
      </w:r>
      <w:proofErr w:type="spellEnd"/>
      <w:r w:rsidRPr="00E70DAB">
        <w:rPr>
          <w:iCs/>
          <w:szCs w:val="26"/>
        </w:rPr>
        <w:t xml:space="preserve">, </w:t>
      </w:r>
      <w:proofErr w:type="spellStart"/>
      <w:r w:rsidRPr="00E70DAB">
        <w:rPr>
          <w:iCs/>
          <w:szCs w:val="26"/>
        </w:rPr>
        <w:t>hệ</w:t>
      </w:r>
      <w:proofErr w:type="spellEnd"/>
      <w:r w:rsidRPr="00E70DAB">
        <w:rPr>
          <w:iCs/>
          <w:szCs w:val="26"/>
        </w:rPr>
        <w:t xml:space="preserve"> </w:t>
      </w:r>
      <w:proofErr w:type="spellStart"/>
      <w:r w:rsidRPr="00E70DAB">
        <w:rPr>
          <w:iCs/>
          <w:szCs w:val="26"/>
        </w:rPr>
        <w:t>thống</w:t>
      </w:r>
      <w:proofErr w:type="spellEnd"/>
      <w:r w:rsidRPr="00E70DAB">
        <w:rPr>
          <w:iCs/>
          <w:szCs w:val="26"/>
        </w:rPr>
        <w:t xml:space="preserve"> </w:t>
      </w:r>
      <w:proofErr w:type="spellStart"/>
      <w:r w:rsidRPr="00E70DAB">
        <w:rPr>
          <w:iCs/>
          <w:szCs w:val="26"/>
        </w:rPr>
        <w:t>hướng</w:t>
      </w:r>
      <w:proofErr w:type="spellEnd"/>
      <w:r w:rsidRPr="00E70DAB">
        <w:rPr>
          <w:iCs/>
          <w:szCs w:val="26"/>
        </w:rPr>
        <w:t xml:space="preserve"> </w:t>
      </w:r>
      <w:proofErr w:type="spellStart"/>
      <w:r w:rsidRPr="00E70DAB">
        <w:rPr>
          <w:iCs/>
          <w:szCs w:val="26"/>
        </w:rPr>
        <w:t>tới</w:t>
      </w:r>
      <w:proofErr w:type="spellEnd"/>
      <w:r w:rsidRPr="00E70DAB">
        <w:rPr>
          <w:iCs/>
          <w:szCs w:val="26"/>
        </w:rPr>
        <w:t xml:space="preserve"> </w:t>
      </w:r>
      <w:proofErr w:type="spellStart"/>
      <w:r w:rsidRPr="00E70DAB">
        <w:rPr>
          <w:iCs/>
          <w:szCs w:val="26"/>
        </w:rPr>
        <w:t>việc</w:t>
      </w:r>
      <w:proofErr w:type="spellEnd"/>
      <w:r w:rsidRPr="00E70DAB">
        <w:rPr>
          <w:iCs/>
          <w:szCs w:val="26"/>
        </w:rPr>
        <w:t xml:space="preserve"> </w:t>
      </w:r>
      <w:proofErr w:type="spellStart"/>
      <w:r w:rsidRPr="00E70DAB">
        <w:rPr>
          <w:iCs/>
          <w:szCs w:val="26"/>
        </w:rPr>
        <w:t>cung</w:t>
      </w:r>
      <w:proofErr w:type="spellEnd"/>
      <w:r w:rsidRPr="00E70DAB">
        <w:rPr>
          <w:iCs/>
          <w:szCs w:val="26"/>
        </w:rPr>
        <w:t xml:space="preserve"> </w:t>
      </w:r>
      <w:proofErr w:type="spellStart"/>
      <w:r w:rsidRPr="00E70DAB">
        <w:rPr>
          <w:iCs/>
          <w:szCs w:val="26"/>
        </w:rPr>
        <w:t>cấp</w:t>
      </w:r>
      <w:proofErr w:type="spellEnd"/>
      <w:r w:rsidRPr="00E70DAB">
        <w:rPr>
          <w:iCs/>
          <w:szCs w:val="26"/>
        </w:rPr>
        <w:t xml:space="preserve"> </w:t>
      </w:r>
      <w:proofErr w:type="spellStart"/>
      <w:r w:rsidRPr="00E70DAB">
        <w:rPr>
          <w:iCs/>
          <w:szCs w:val="26"/>
        </w:rPr>
        <w:t>cho</w:t>
      </w:r>
      <w:proofErr w:type="spellEnd"/>
      <w:r w:rsidRPr="00E70DAB">
        <w:rPr>
          <w:iCs/>
          <w:szCs w:val="26"/>
        </w:rPr>
        <w:t xml:space="preserve"> </w:t>
      </w:r>
      <w:proofErr w:type="spellStart"/>
      <w:r w:rsidRPr="00E70DAB">
        <w:rPr>
          <w:iCs/>
          <w:szCs w:val="26"/>
        </w:rPr>
        <w:t>người</w:t>
      </w:r>
      <w:proofErr w:type="spellEnd"/>
      <w:r w:rsidRPr="00E70DAB">
        <w:rPr>
          <w:iCs/>
          <w:szCs w:val="26"/>
        </w:rPr>
        <w:t xml:space="preserve"> </w:t>
      </w:r>
      <w:proofErr w:type="spellStart"/>
      <w:r w:rsidRPr="00E70DAB">
        <w:rPr>
          <w:iCs/>
          <w:szCs w:val="26"/>
        </w:rPr>
        <w:t>dùng</w:t>
      </w:r>
      <w:proofErr w:type="spellEnd"/>
      <w:r w:rsidRPr="00E70DAB">
        <w:rPr>
          <w:iCs/>
          <w:szCs w:val="26"/>
        </w:rPr>
        <w:t xml:space="preserve"> </w:t>
      </w:r>
      <w:proofErr w:type="spellStart"/>
      <w:r w:rsidRPr="00E70DAB">
        <w:rPr>
          <w:iCs/>
          <w:szCs w:val="26"/>
        </w:rPr>
        <w:t>khả</w:t>
      </w:r>
      <w:proofErr w:type="spellEnd"/>
      <w:r w:rsidRPr="00E70DAB">
        <w:rPr>
          <w:iCs/>
          <w:szCs w:val="26"/>
        </w:rPr>
        <w:t xml:space="preserve"> </w:t>
      </w:r>
      <w:proofErr w:type="spellStart"/>
      <w:r w:rsidRPr="00E70DAB">
        <w:rPr>
          <w:iCs/>
          <w:szCs w:val="26"/>
        </w:rPr>
        <w:t>năng</w:t>
      </w:r>
      <w:proofErr w:type="spellEnd"/>
      <w:r w:rsidRPr="00E70DAB">
        <w:rPr>
          <w:iCs/>
          <w:szCs w:val="26"/>
        </w:rPr>
        <w:t xml:space="preserve"> </w:t>
      </w:r>
      <w:proofErr w:type="spellStart"/>
      <w:r w:rsidRPr="00E70DAB">
        <w:rPr>
          <w:iCs/>
          <w:szCs w:val="26"/>
        </w:rPr>
        <w:t>kiểm</w:t>
      </w:r>
      <w:proofErr w:type="spellEnd"/>
      <w:r w:rsidRPr="00E70DAB">
        <w:rPr>
          <w:iCs/>
          <w:szCs w:val="26"/>
        </w:rPr>
        <w:t xml:space="preserve"> </w:t>
      </w:r>
      <w:proofErr w:type="spellStart"/>
      <w:r w:rsidRPr="00E70DAB">
        <w:rPr>
          <w:iCs/>
          <w:szCs w:val="26"/>
        </w:rPr>
        <w:t>soát</w:t>
      </w:r>
      <w:proofErr w:type="spellEnd"/>
      <w:r w:rsidRPr="00E70DAB">
        <w:rPr>
          <w:iCs/>
          <w:szCs w:val="26"/>
        </w:rPr>
        <w:t xml:space="preserve"> </w:t>
      </w:r>
      <w:proofErr w:type="spellStart"/>
      <w:r w:rsidRPr="00E70DAB">
        <w:rPr>
          <w:iCs/>
          <w:szCs w:val="26"/>
        </w:rPr>
        <w:t>toàn</w:t>
      </w:r>
      <w:proofErr w:type="spellEnd"/>
      <w:r w:rsidRPr="00E70DAB">
        <w:rPr>
          <w:iCs/>
          <w:szCs w:val="26"/>
        </w:rPr>
        <w:t xml:space="preserve"> </w:t>
      </w:r>
      <w:proofErr w:type="spellStart"/>
      <w:r w:rsidRPr="00E70DAB">
        <w:rPr>
          <w:iCs/>
          <w:szCs w:val="26"/>
        </w:rPr>
        <w:t>diện</w:t>
      </w:r>
      <w:proofErr w:type="spellEnd"/>
      <w:r w:rsidRPr="00E70DAB">
        <w:rPr>
          <w:iCs/>
          <w:szCs w:val="26"/>
        </w:rPr>
        <w:t xml:space="preserve"> </w:t>
      </w:r>
      <w:proofErr w:type="spellStart"/>
      <w:r w:rsidRPr="00E70DAB">
        <w:rPr>
          <w:iCs/>
          <w:szCs w:val="26"/>
        </w:rPr>
        <w:t>đối</w:t>
      </w:r>
      <w:proofErr w:type="spellEnd"/>
      <w:r w:rsidRPr="00E70DAB">
        <w:rPr>
          <w:iCs/>
          <w:szCs w:val="26"/>
        </w:rPr>
        <w:t xml:space="preserve"> </w:t>
      </w:r>
      <w:proofErr w:type="spellStart"/>
      <w:r w:rsidRPr="00E70DAB">
        <w:rPr>
          <w:iCs/>
          <w:szCs w:val="26"/>
        </w:rPr>
        <w:t>với</w:t>
      </w:r>
      <w:proofErr w:type="spellEnd"/>
      <w:r w:rsidRPr="00E70DAB">
        <w:rPr>
          <w:iCs/>
          <w:szCs w:val="26"/>
        </w:rPr>
        <w:t xml:space="preserve"> </w:t>
      </w:r>
      <w:proofErr w:type="spellStart"/>
      <w:r w:rsidRPr="00E70DAB">
        <w:rPr>
          <w:iCs/>
          <w:szCs w:val="26"/>
        </w:rPr>
        <w:t>quỹ</w:t>
      </w:r>
      <w:proofErr w:type="spellEnd"/>
      <w:r w:rsidRPr="00E70DAB">
        <w:rPr>
          <w:iCs/>
          <w:szCs w:val="26"/>
        </w:rPr>
        <w:t xml:space="preserve"> </w:t>
      </w:r>
      <w:proofErr w:type="spellStart"/>
      <w:r w:rsidRPr="00E70DAB">
        <w:rPr>
          <w:iCs/>
          <w:szCs w:val="26"/>
        </w:rPr>
        <w:t>thời</w:t>
      </w:r>
      <w:proofErr w:type="spellEnd"/>
      <w:r w:rsidRPr="00E70DAB">
        <w:rPr>
          <w:iCs/>
          <w:szCs w:val="26"/>
        </w:rPr>
        <w:t xml:space="preserve"> </w:t>
      </w:r>
      <w:proofErr w:type="spellStart"/>
      <w:r w:rsidRPr="00E70DAB">
        <w:rPr>
          <w:iCs/>
          <w:szCs w:val="26"/>
        </w:rPr>
        <w:t>gian</w:t>
      </w:r>
      <w:proofErr w:type="spellEnd"/>
      <w:r w:rsidRPr="00E70DAB">
        <w:rPr>
          <w:iCs/>
          <w:szCs w:val="26"/>
        </w:rPr>
        <w:t xml:space="preserve"> </w:t>
      </w:r>
      <w:proofErr w:type="spellStart"/>
      <w:r w:rsidRPr="00E70DAB">
        <w:rPr>
          <w:iCs/>
          <w:szCs w:val="26"/>
        </w:rPr>
        <w:t>của</w:t>
      </w:r>
      <w:proofErr w:type="spellEnd"/>
      <w:r w:rsidRPr="00E70DAB">
        <w:rPr>
          <w:iCs/>
          <w:szCs w:val="26"/>
        </w:rPr>
        <w:t xml:space="preserve"> </w:t>
      </w:r>
      <w:proofErr w:type="spellStart"/>
      <w:r w:rsidRPr="00E70DAB">
        <w:rPr>
          <w:iCs/>
          <w:szCs w:val="26"/>
        </w:rPr>
        <w:t>mình</w:t>
      </w:r>
      <w:proofErr w:type="spellEnd"/>
      <w:r w:rsidRPr="00E70DAB">
        <w:rPr>
          <w:iCs/>
          <w:szCs w:val="26"/>
        </w:rPr>
        <w:t xml:space="preserve">. </w:t>
      </w:r>
      <w:proofErr w:type="spellStart"/>
      <w:r w:rsidRPr="00E70DAB">
        <w:rPr>
          <w:iCs/>
          <w:szCs w:val="26"/>
        </w:rPr>
        <w:t>Cụ</w:t>
      </w:r>
      <w:proofErr w:type="spellEnd"/>
      <w:r w:rsidRPr="00E70DAB">
        <w:rPr>
          <w:iCs/>
          <w:szCs w:val="26"/>
        </w:rPr>
        <w:t xml:space="preserve"> </w:t>
      </w:r>
      <w:proofErr w:type="spellStart"/>
      <w:r w:rsidRPr="00E70DAB">
        <w:rPr>
          <w:iCs/>
          <w:szCs w:val="26"/>
        </w:rPr>
        <w:t>thể</w:t>
      </w:r>
      <w:proofErr w:type="spellEnd"/>
      <w:r w:rsidRPr="00E70DAB">
        <w:rPr>
          <w:iCs/>
          <w:szCs w:val="26"/>
        </w:rPr>
        <w:t xml:space="preserve">, </w:t>
      </w:r>
      <w:proofErr w:type="spellStart"/>
      <w:r w:rsidRPr="00E70DAB">
        <w:rPr>
          <w:iCs/>
          <w:szCs w:val="26"/>
        </w:rPr>
        <w:t>ứng</w:t>
      </w:r>
      <w:proofErr w:type="spellEnd"/>
      <w:r w:rsidRPr="00E70DAB">
        <w:rPr>
          <w:iCs/>
          <w:szCs w:val="26"/>
        </w:rPr>
        <w:t xml:space="preserve"> </w:t>
      </w:r>
      <w:proofErr w:type="spellStart"/>
      <w:r w:rsidRPr="00E70DAB">
        <w:rPr>
          <w:iCs/>
          <w:szCs w:val="26"/>
        </w:rPr>
        <w:t>dụng</w:t>
      </w:r>
      <w:proofErr w:type="spellEnd"/>
      <w:r w:rsidRPr="00E70DAB">
        <w:rPr>
          <w:iCs/>
          <w:szCs w:val="26"/>
        </w:rPr>
        <w:t xml:space="preserve"> </w:t>
      </w:r>
      <w:proofErr w:type="spellStart"/>
      <w:r w:rsidRPr="00E70DAB">
        <w:rPr>
          <w:iCs/>
          <w:szCs w:val="26"/>
        </w:rPr>
        <w:t>cho</w:t>
      </w:r>
      <w:proofErr w:type="spellEnd"/>
      <w:r w:rsidRPr="00E70DAB">
        <w:rPr>
          <w:iCs/>
          <w:szCs w:val="26"/>
        </w:rPr>
        <w:t xml:space="preserve"> </w:t>
      </w:r>
      <w:proofErr w:type="spellStart"/>
      <w:r w:rsidRPr="00E70DAB">
        <w:rPr>
          <w:iCs/>
          <w:szCs w:val="26"/>
        </w:rPr>
        <w:t>phép</w:t>
      </w:r>
      <w:proofErr w:type="spellEnd"/>
      <w:r w:rsidRPr="00E70DAB">
        <w:rPr>
          <w:iCs/>
          <w:szCs w:val="26"/>
        </w:rPr>
        <w:t xml:space="preserve"> </w:t>
      </w:r>
      <w:proofErr w:type="spellStart"/>
      <w:r w:rsidRPr="00E70DAB">
        <w:rPr>
          <w:iCs/>
          <w:szCs w:val="26"/>
        </w:rPr>
        <w:t>người</w:t>
      </w:r>
      <w:proofErr w:type="spellEnd"/>
      <w:r w:rsidRPr="00E70DAB">
        <w:rPr>
          <w:iCs/>
          <w:szCs w:val="26"/>
        </w:rPr>
        <w:t xml:space="preserve"> </w:t>
      </w:r>
      <w:proofErr w:type="spellStart"/>
      <w:r w:rsidRPr="00E70DAB">
        <w:rPr>
          <w:iCs/>
          <w:szCs w:val="26"/>
        </w:rPr>
        <w:t>dùng</w:t>
      </w:r>
      <w:proofErr w:type="spellEnd"/>
      <w:r w:rsidRPr="00E70DAB">
        <w:rPr>
          <w:iCs/>
          <w:szCs w:val="26"/>
        </w:rPr>
        <w:t xml:space="preserve"> </w:t>
      </w:r>
      <w:proofErr w:type="spellStart"/>
      <w:r w:rsidRPr="00E70DAB">
        <w:rPr>
          <w:iCs/>
          <w:szCs w:val="26"/>
        </w:rPr>
        <w:t>khởi</w:t>
      </w:r>
      <w:proofErr w:type="spellEnd"/>
      <w:r w:rsidRPr="00E70DAB">
        <w:rPr>
          <w:iCs/>
          <w:szCs w:val="26"/>
        </w:rPr>
        <w:t xml:space="preserve"> </w:t>
      </w:r>
      <w:proofErr w:type="spellStart"/>
      <w:r w:rsidRPr="00E70DAB">
        <w:rPr>
          <w:iCs/>
          <w:szCs w:val="26"/>
        </w:rPr>
        <w:t>tạo</w:t>
      </w:r>
      <w:proofErr w:type="spellEnd"/>
      <w:r w:rsidRPr="00E70DAB">
        <w:rPr>
          <w:iCs/>
          <w:szCs w:val="26"/>
        </w:rPr>
        <w:t xml:space="preserve">, </w:t>
      </w:r>
      <w:proofErr w:type="spellStart"/>
      <w:r w:rsidRPr="00E70DAB">
        <w:rPr>
          <w:iCs/>
          <w:szCs w:val="26"/>
        </w:rPr>
        <w:t>chỉnh</w:t>
      </w:r>
      <w:proofErr w:type="spellEnd"/>
      <w:r w:rsidRPr="00E70DAB">
        <w:rPr>
          <w:iCs/>
          <w:szCs w:val="26"/>
        </w:rPr>
        <w:t xml:space="preserve"> </w:t>
      </w:r>
      <w:proofErr w:type="spellStart"/>
      <w:r w:rsidRPr="00E70DAB">
        <w:rPr>
          <w:iCs/>
          <w:szCs w:val="26"/>
        </w:rPr>
        <w:t>sửa</w:t>
      </w:r>
      <w:proofErr w:type="spellEnd"/>
      <w:r w:rsidRPr="00E70DAB">
        <w:rPr>
          <w:iCs/>
          <w:szCs w:val="26"/>
        </w:rPr>
        <w:t xml:space="preserve"> </w:t>
      </w:r>
      <w:proofErr w:type="spellStart"/>
      <w:r w:rsidRPr="00E70DAB">
        <w:rPr>
          <w:iCs/>
          <w:szCs w:val="26"/>
        </w:rPr>
        <w:t>và</w:t>
      </w:r>
      <w:proofErr w:type="spellEnd"/>
      <w:r w:rsidRPr="00E70DAB">
        <w:rPr>
          <w:iCs/>
          <w:szCs w:val="26"/>
        </w:rPr>
        <w:t xml:space="preserve"> </w:t>
      </w:r>
      <w:proofErr w:type="spellStart"/>
      <w:r w:rsidRPr="00E70DAB">
        <w:rPr>
          <w:iCs/>
          <w:szCs w:val="26"/>
        </w:rPr>
        <w:t>theo</w:t>
      </w:r>
      <w:proofErr w:type="spellEnd"/>
      <w:r w:rsidRPr="00E70DAB">
        <w:rPr>
          <w:iCs/>
          <w:szCs w:val="26"/>
        </w:rPr>
        <w:t xml:space="preserve"> </w:t>
      </w:r>
      <w:proofErr w:type="spellStart"/>
      <w:r w:rsidRPr="00E70DAB">
        <w:rPr>
          <w:iCs/>
          <w:szCs w:val="26"/>
        </w:rPr>
        <w:t>dõi</w:t>
      </w:r>
      <w:proofErr w:type="spellEnd"/>
      <w:r w:rsidRPr="00E70DAB">
        <w:rPr>
          <w:iCs/>
          <w:szCs w:val="26"/>
        </w:rPr>
        <w:t xml:space="preserve"> </w:t>
      </w:r>
      <w:proofErr w:type="spellStart"/>
      <w:r w:rsidRPr="00E70DAB">
        <w:rPr>
          <w:iCs/>
          <w:szCs w:val="26"/>
        </w:rPr>
        <w:t>trạng</w:t>
      </w:r>
      <w:proofErr w:type="spellEnd"/>
      <w:r w:rsidRPr="00E70DAB">
        <w:rPr>
          <w:iCs/>
          <w:szCs w:val="26"/>
        </w:rPr>
        <w:t xml:space="preserve"> </w:t>
      </w:r>
      <w:proofErr w:type="spellStart"/>
      <w:r w:rsidRPr="00E70DAB">
        <w:rPr>
          <w:iCs/>
          <w:szCs w:val="26"/>
        </w:rPr>
        <w:t>thái</w:t>
      </w:r>
      <w:proofErr w:type="spellEnd"/>
      <w:r w:rsidRPr="00E70DAB">
        <w:rPr>
          <w:iCs/>
          <w:szCs w:val="26"/>
        </w:rPr>
        <w:t xml:space="preserve"> </w:t>
      </w:r>
      <w:proofErr w:type="spellStart"/>
      <w:r w:rsidRPr="00E70DAB">
        <w:rPr>
          <w:iCs/>
          <w:szCs w:val="26"/>
        </w:rPr>
        <w:t>của</w:t>
      </w:r>
      <w:proofErr w:type="spellEnd"/>
      <w:r w:rsidRPr="00E70DAB">
        <w:rPr>
          <w:iCs/>
          <w:szCs w:val="26"/>
        </w:rPr>
        <w:t xml:space="preserve"> </w:t>
      </w:r>
      <w:proofErr w:type="spellStart"/>
      <w:r w:rsidRPr="00E70DAB">
        <w:rPr>
          <w:iCs/>
          <w:szCs w:val="26"/>
        </w:rPr>
        <w:t>các</w:t>
      </w:r>
      <w:proofErr w:type="spellEnd"/>
      <w:r w:rsidRPr="00E70DAB">
        <w:rPr>
          <w:iCs/>
          <w:szCs w:val="26"/>
        </w:rPr>
        <w:t xml:space="preserve"> </w:t>
      </w:r>
      <w:proofErr w:type="spellStart"/>
      <w:r w:rsidRPr="00E70DAB">
        <w:rPr>
          <w:iCs/>
          <w:szCs w:val="26"/>
        </w:rPr>
        <w:t>nhiệm</w:t>
      </w:r>
      <w:proofErr w:type="spellEnd"/>
      <w:r w:rsidRPr="00E70DAB">
        <w:rPr>
          <w:iCs/>
          <w:szCs w:val="26"/>
        </w:rPr>
        <w:t xml:space="preserve"> </w:t>
      </w:r>
      <w:proofErr w:type="spellStart"/>
      <w:r w:rsidRPr="00E70DAB">
        <w:rPr>
          <w:iCs/>
          <w:szCs w:val="26"/>
        </w:rPr>
        <w:t>vụ</w:t>
      </w:r>
      <w:proofErr w:type="spellEnd"/>
      <w:r w:rsidRPr="00E70DAB">
        <w:rPr>
          <w:iCs/>
          <w:szCs w:val="26"/>
        </w:rPr>
        <w:t xml:space="preserve"> </w:t>
      </w:r>
      <w:proofErr w:type="spellStart"/>
      <w:r w:rsidRPr="00E70DAB">
        <w:rPr>
          <w:iCs/>
          <w:szCs w:val="26"/>
        </w:rPr>
        <w:t>một</w:t>
      </w:r>
      <w:proofErr w:type="spellEnd"/>
      <w:r w:rsidRPr="00E70DAB">
        <w:rPr>
          <w:iCs/>
          <w:szCs w:val="26"/>
        </w:rPr>
        <w:t xml:space="preserve"> </w:t>
      </w:r>
      <w:proofErr w:type="spellStart"/>
      <w:r w:rsidRPr="00E70DAB">
        <w:rPr>
          <w:iCs/>
          <w:szCs w:val="26"/>
        </w:rPr>
        <w:t>cách</w:t>
      </w:r>
      <w:proofErr w:type="spellEnd"/>
      <w:r w:rsidRPr="00E70DAB">
        <w:rPr>
          <w:iCs/>
          <w:szCs w:val="26"/>
        </w:rPr>
        <w:t xml:space="preserve"> </w:t>
      </w:r>
      <w:proofErr w:type="spellStart"/>
      <w:r w:rsidRPr="00E70DAB">
        <w:rPr>
          <w:iCs/>
          <w:szCs w:val="26"/>
        </w:rPr>
        <w:t>linh</w:t>
      </w:r>
      <w:proofErr w:type="spellEnd"/>
      <w:r w:rsidRPr="00E70DAB">
        <w:rPr>
          <w:iCs/>
          <w:szCs w:val="26"/>
        </w:rPr>
        <w:t xml:space="preserve"> </w:t>
      </w:r>
      <w:proofErr w:type="spellStart"/>
      <w:r w:rsidRPr="00E70DAB">
        <w:rPr>
          <w:iCs/>
          <w:szCs w:val="26"/>
        </w:rPr>
        <w:t>hoạt</w:t>
      </w:r>
      <w:proofErr w:type="spellEnd"/>
      <w:r w:rsidRPr="00E70DAB">
        <w:rPr>
          <w:iCs/>
          <w:szCs w:val="26"/>
        </w:rPr>
        <w:t xml:space="preserve"> </w:t>
      </w:r>
      <w:proofErr w:type="spellStart"/>
      <w:r w:rsidRPr="00E70DAB">
        <w:rPr>
          <w:iCs/>
          <w:szCs w:val="26"/>
        </w:rPr>
        <w:t>thông</w:t>
      </w:r>
      <w:proofErr w:type="spellEnd"/>
      <w:r w:rsidRPr="00E70DAB">
        <w:rPr>
          <w:iCs/>
          <w:szCs w:val="26"/>
        </w:rPr>
        <w:t xml:space="preserve"> qua </w:t>
      </w:r>
      <w:proofErr w:type="spellStart"/>
      <w:r w:rsidRPr="00E70DAB">
        <w:rPr>
          <w:iCs/>
          <w:szCs w:val="26"/>
        </w:rPr>
        <w:t>giao</w:t>
      </w:r>
      <w:proofErr w:type="spellEnd"/>
      <w:r w:rsidRPr="00E70DAB">
        <w:rPr>
          <w:iCs/>
          <w:szCs w:val="26"/>
        </w:rPr>
        <w:t xml:space="preserve"> </w:t>
      </w:r>
      <w:proofErr w:type="spellStart"/>
      <w:r w:rsidRPr="00E70DAB">
        <w:rPr>
          <w:iCs/>
          <w:szCs w:val="26"/>
        </w:rPr>
        <w:t>diện</w:t>
      </w:r>
      <w:proofErr w:type="spellEnd"/>
      <w:r w:rsidRPr="00E70DAB">
        <w:rPr>
          <w:iCs/>
          <w:szCs w:val="26"/>
        </w:rPr>
        <w:t xml:space="preserve"> </w:t>
      </w:r>
      <w:proofErr w:type="spellStart"/>
      <w:r w:rsidRPr="00E70DAB">
        <w:rPr>
          <w:iCs/>
          <w:szCs w:val="26"/>
        </w:rPr>
        <w:t>kéo</w:t>
      </w:r>
      <w:proofErr w:type="spellEnd"/>
      <w:r w:rsidRPr="00E70DAB">
        <w:rPr>
          <w:iCs/>
          <w:szCs w:val="26"/>
        </w:rPr>
        <w:t xml:space="preserve"> </w:t>
      </w:r>
      <w:proofErr w:type="spellStart"/>
      <w:r w:rsidRPr="00E70DAB">
        <w:rPr>
          <w:iCs/>
          <w:szCs w:val="26"/>
        </w:rPr>
        <w:t>thả</w:t>
      </w:r>
      <w:proofErr w:type="spellEnd"/>
      <w:r w:rsidRPr="00E70DAB">
        <w:rPr>
          <w:iCs/>
          <w:szCs w:val="26"/>
        </w:rPr>
        <w:t xml:space="preserve"> </w:t>
      </w:r>
      <w:proofErr w:type="spellStart"/>
      <w:r w:rsidRPr="00E70DAB">
        <w:rPr>
          <w:iCs/>
          <w:szCs w:val="26"/>
        </w:rPr>
        <w:t>trực</w:t>
      </w:r>
      <w:proofErr w:type="spellEnd"/>
      <w:r w:rsidRPr="00E70DAB">
        <w:rPr>
          <w:iCs/>
          <w:szCs w:val="26"/>
        </w:rPr>
        <w:t xml:space="preserve"> </w:t>
      </w:r>
      <w:proofErr w:type="spellStart"/>
      <w:r w:rsidRPr="00E70DAB">
        <w:rPr>
          <w:iCs/>
          <w:szCs w:val="26"/>
        </w:rPr>
        <w:t>quan</w:t>
      </w:r>
      <w:proofErr w:type="spellEnd"/>
      <w:r w:rsidRPr="00E70DAB">
        <w:rPr>
          <w:iCs/>
          <w:szCs w:val="26"/>
        </w:rPr>
        <w:t xml:space="preserve"> </w:t>
      </w:r>
      <w:proofErr w:type="spellStart"/>
      <w:r w:rsidRPr="00E70DAB">
        <w:rPr>
          <w:iCs/>
          <w:szCs w:val="26"/>
        </w:rPr>
        <w:t>trên</w:t>
      </w:r>
      <w:proofErr w:type="spellEnd"/>
      <w:r w:rsidRPr="00E70DAB">
        <w:rPr>
          <w:iCs/>
          <w:szCs w:val="26"/>
        </w:rPr>
        <w:t xml:space="preserve"> </w:t>
      </w:r>
      <w:proofErr w:type="spellStart"/>
      <w:r w:rsidRPr="00E70DAB">
        <w:rPr>
          <w:iCs/>
          <w:szCs w:val="26"/>
        </w:rPr>
        <w:t>bảng</w:t>
      </w:r>
      <w:proofErr w:type="spellEnd"/>
      <w:r w:rsidRPr="00E70DAB">
        <w:rPr>
          <w:iCs/>
          <w:szCs w:val="26"/>
        </w:rPr>
        <w:t xml:space="preserve"> Kanban, </w:t>
      </w:r>
      <w:proofErr w:type="spellStart"/>
      <w:r w:rsidRPr="00E70DAB">
        <w:rPr>
          <w:iCs/>
          <w:szCs w:val="26"/>
        </w:rPr>
        <w:t>đồng</w:t>
      </w:r>
      <w:proofErr w:type="spellEnd"/>
      <w:r w:rsidRPr="00E70DAB">
        <w:rPr>
          <w:iCs/>
          <w:szCs w:val="26"/>
        </w:rPr>
        <w:t xml:space="preserve"> </w:t>
      </w:r>
      <w:proofErr w:type="spellStart"/>
      <w:r w:rsidRPr="00E70DAB">
        <w:rPr>
          <w:iCs/>
          <w:szCs w:val="26"/>
        </w:rPr>
        <w:t>thời</w:t>
      </w:r>
      <w:proofErr w:type="spellEnd"/>
      <w:r w:rsidRPr="00E70DAB">
        <w:rPr>
          <w:iCs/>
          <w:szCs w:val="26"/>
        </w:rPr>
        <w:t xml:space="preserve"> </w:t>
      </w:r>
      <w:proofErr w:type="spellStart"/>
      <w:r w:rsidRPr="00E70DAB">
        <w:rPr>
          <w:iCs/>
          <w:szCs w:val="26"/>
        </w:rPr>
        <w:t>hỗ</w:t>
      </w:r>
      <w:proofErr w:type="spellEnd"/>
      <w:r w:rsidRPr="00E70DAB">
        <w:rPr>
          <w:iCs/>
          <w:szCs w:val="26"/>
        </w:rPr>
        <w:t xml:space="preserve"> </w:t>
      </w:r>
      <w:proofErr w:type="spellStart"/>
      <w:r w:rsidRPr="00E70DAB">
        <w:rPr>
          <w:iCs/>
          <w:szCs w:val="26"/>
        </w:rPr>
        <w:t>trợ</w:t>
      </w:r>
      <w:proofErr w:type="spellEnd"/>
      <w:r w:rsidRPr="00E70DAB">
        <w:rPr>
          <w:iCs/>
          <w:szCs w:val="26"/>
        </w:rPr>
        <w:t xml:space="preserve"> </w:t>
      </w:r>
      <w:proofErr w:type="spellStart"/>
      <w:r w:rsidRPr="00E70DAB">
        <w:rPr>
          <w:iCs/>
          <w:szCs w:val="26"/>
        </w:rPr>
        <w:t>lập</w:t>
      </w:r>
      <w:proofErr w:type="spellEnd"/>
      <w:r w:rsidRPr="00E70DAB">
        <w:rPr>
          <w:iCs/>
          <w:szCs w:val="26"/>
        </w:rPr>
        <w:t xml:space="preserve"> </w:t>
      </w:r>
      <w:proofErr w:type="spellStart"/>
      <w:r w:rsidRPr="00E70DAB">
        <w:rPr>
          <w:iCs/>
          <w:szCs w:val="26"/>
        </w:rPr>
        <w:t>kế</w:t>
      </w:r>
      <w:proofErr w:type="spellEnd"/>
      <w:r w:rsidRPr="00E70DAB">
        <w:rPr>
          <w:iCs/>
          <w:szCs w:val="26"/>
        </w:rPr>
        <w:t xml:space="preserve"> </w:t>
      </w:r>
      <w:proofErr w:type="spellStart"/>
      <w:r w:rsidRPr="00E70DAB">
        <w:rPr>
          <w:iCs/>
          <w:szCs w:val="26"/>
        </w:rPr>
        <w:t>hoạch</w:t>
      </w:r>
      <w:proofErr w:type="spellEnd"/>
      <w:r w:rsidRPr="00E70DAB">
        <w:rPr>
          <w:iCs/>
          <w:szCs w:val="26"/>
        </w:rPr>
        <w:t xml:space="preserve"> chi </w:t>
      </w:r>
      <w:proofErr w:type="spellStart"/>
      <w:r w:rsidRPr="00E70DAB">
        <w:rPr>
          <w:iCs/>
          <w:szCs w:val="26"/>
        </w:rPr>
        <w:t>tiết</w:t>
      </w:r>
      <w:proofErr w:type="spellEnd"/>
      <w:r w:rsidRPr="00E70DAB">
        <w:rPr>
          <w:iCs/>
          <w:szCs w:val="26"/>
        </w:rPr>
        <w:t xml:space="preserve"> </w:t>
      </w:r>
      <w:proofErr w:type="spellStart"/>
      <w:r w:rsidRPr="00E70DAB">
        <w:rPr>
          <w:iCs/>
          <w:szCs w:val="26"/>
        </w:rPr>
        <w:t>theo</w:t>
      </w:r>
      <w:proofErr w:type="spellEnd"/>
      <w:r w:rsidRPr="00E70DAB">
        <w:rPr>
          <w:iCs/>
          <w:szCs w:val="26"/>
        </w:rPr>
        <w:t xml:space="preserve"> </w:t>
      </w:r>
      <w:proofErr w:type="spellStart"/>
      <w:r w:rsidRPr="00E70DAB">
        <w:rPr>
          <w:iCs/>
          <w:szCs w:val="26"/>
        </w:rPr>
        <w:t>thời</w:t>
      </w:r>
      <w:proofErr w:type="spellEnd"/>
      <w:r w:rsidRPr="00E70DAB">
        <w:rPr>
          <w:iCs/>
          <w:szCs w:val="26"/>
        </w:rPr>
        <w:t xml:space="preserve"> </w:t>
      </w:r>
      <w:proofErr w:type="spellStart"/>
      <w:r w:rsidRPr="00E70DAB">
        <w:rPr>
          <w:iCs/>
          <w:szCs w:val="26"/>
        </w:rPr>
        <w:t>gian</w:t>
      </w:r>
      <w:proofErr w:type="spellEnd"/>
      <w:r w:rsidRPr="00E70DAB">
        <w:rPr>
          <w:iCs/>
          <w:szCs w:val="26"/>
        </w:rPr>
        <w:t xml:space="preserve"> </w:t>
      </w:r>
      <w:proofErr w:type="spellStart"/>
      <w:r w:rsidRPr="00E70DAB">
        <w:rPr>
          <w:iCs/>
          <w:szCs w:val="26"/>
        </w:rPr>
        <w:t>thực</w:t>
      </w:r>
      <w:proofErr w:type="spellEnd"/>
      <w:r w:rsidRPr="00E70DAB">
        <w:rPr>
          <w:iCs/>
          <w:szCs w:val="26"/>
        </w:rPr>
        <w:t xml:space="preserve"> </w:t>
      </w:r>
      <w:proofErr w:type="spellStart"/>
      <w:r w:rsidRPr="00E70DAB">
        <w:rPr>
          <w:iCs/>
          <w:szCs w:val="26"/>
        </w:rPr>
        <w:t>trên</w:t>
      </w:r>
      <w:proofErr w:type="spellEnd"/>
      <w:r w:rsidRPr="00E70DAB">
        <w:rPr>
          <w:iCs/>
          <w:szCs w:val="26"/>
        </w:rPr>
        <w:t xml:space="preserve"> </w:t>
      </w:r>
      <w:proofErr w:type="spellStart"/>
      <w:r w:rsidRPr="00E70DAB">
        <w:rPr>
          <w:iCs/>
          <w:szCs w:val="26"/>
        </w:rPr>
        <w:t>giao</w:t>
      </w:r>
      <w:proofErr w:type="spellEnd"/>
      <w:r w:rsidRPr="00E70DAB">
        <w:rPr>
          <w:iCs/>
          <w:szCs w:val="26"/>
        </w:rPr>
        <w:t xml:space="preserve"> </w:t>
      </w:r>
      <w:proofErr w:type="spellStart"/>
      <w:r w:rsidRPr="00E70DAB">
        <w:rPr>
          <w:iCs/>
          <w:szCs w:val="26"/>
        </w:rPr>
        <w:t>diện</w:t>
      </w:r>
      <w:proofErr w:type="spellEnd"/>
      <w:r w:rsidRPr="00E70DAB">
        <w:rPr>
          <w:iCs/>
          <w:szCs w:val="26"/>
        </w:rPr>
        <w:t xml:space="preserve"> </w:t>
      </w:r>
      <w:proofErr w:type="spellStart"/>
      <w:r w:rsidRPr="00E70DAB">
        <w:rPr>
          <w:iCs/>
          <w:szCs w:val="26"/>
        </w:rPr>
        <w:t>Lịch</w:t>
      </w:r>
      <w:proofErr w:type="spellEnd"/>
      <w:r w:rsidRPr="00E70DAB">
        <w:rPr>
          <w:iCs/>
          <w:szCs w:val="26"/>
        </w:rPr>
        <w:t xml:space="preserve">. </w:t>
      </w:r>
      <w:proofErr w:type="spellStart"/>
      <w:r w:rsidRPr="00E70DAB">
        <w:rPr>
          <w:iCs/>
          <w:szCs w:val="26"/>
        </w:rPr>
        <w:t>Bên</w:t>
      </w:r>
      <w:proofErr w:type="spellEnd"/>
      <w:r w:rsidRPr="00E70DAB">
        <w:rPr>
          <w:iCs/>
          <w:szCs w:val="26"/>
        </w:rPr>
        <w:t xml:space="preserve"> </w:t>
      </w:r>
      <w:proofErr w:type="spellStart"/>
      <w:r w:rsidRPr="00E70DAB">
        <w:rPr>
          <w:iCs/>
          <w:szCs w:val="26"/>
        </w:rPr>
        <w:t>cạnh</w:t>
      </w:r>
      <w:proofErr w:type="spellEnd"/>
      <w:r w:rsidRPr="00E70DAB">
        <w:rPr>
          <w:iCs/>
          <w:szCs w:val="26"/>
        </w:rPr>
        <w:t xml:space="preserve"> </w:t>
      </w:r>
      <w:proofErr w:type="spellStart"/>
      <w:r w:rsidRPr="00E70DAB">
        <w:rPr>
          <w:iCs/>
          <w:szCs w:val="26"/>
        </w:rPr>
        <w:t>đó</w:t>
      </w:r>
      <w:proofErr w:type="spellEnd"/>
      <w:r w:rsidRPr="00E70DAB">
        <w:rPr>
          <w:iCs/>
          <w:szCs w:val="26"/>
        </w:rPr>
        <w:t xml:space="preserve">, </w:t>
      </w:r>
      <w:proofErr w:type="spellStart"/>
      <w:r w:rsidRPr="00E70DAB">
        <w:rPr>
          <w:iCs/>
          <w:szCs w:val="26"/>
        </w:rPr>
        <w:t>hệ</w:t>
      </w:r>
      <w:proofErr w:type="spellEnd"/>
      <w:r w:rsidRPr="00E70DAB">
        <w:rPr>
          <w:iCs/>
          <w:szCs w:val="26"/>
        </w:rPr>
        <w:t xml:space="preserve"> </w:t>
      </w:r>
      <w:proofErr w:type="spellStart"/>
      <w:r w:rsidRPr="00E70DAB">
        <w:rPr>
          <w:iCs/>
          <w:szCs w:val="26"/>
        </w:rPr>
        <w:t>thống</w:t>
      </w:r>
      <w:proofErr w:type="spellEnd"/>
      <w:r w:rsidRPr="00E70DAB">
        <w:rPr>
          <w:iCs/>
          <w:szCs w:val="26"/>
        </w:rPr>
        <w:t xml:space="preserve"> </w:t>
      </w:r>
      <w:proofErr w:type="spellStart"/>
      <w:r w:rsidRPr="00E70DAB">
        <w:rPr>
          <w:iCs/>
          <w:szCs w:val="26"/>
        </w:rPr>
        <w:t>cũng</w:t>
      </w:r>
      <w:proofErr w:type="spellEnd"/>
      <w:r w:rsidRPr="00E70DAB">
        <w:rPr>
          <w:iCs/>
          <w:szCs w:val="26"/>
        </w:rPr>
        <w:t xml:space="preserve"> </w:t>
      </w:r>
      <w:proofErr w:type="spellStart"/>
      <w:r w:rsidRPr="00E70DAB">
        <w:rPr>
          <w:iCs/>
          <w:szCs w:val="26"/>
        </w:rPr>
        <w:t>hướng</w:t>
      </w:r>
      <w:proofErr w:type="spellEnd"/>
      <w:r w:rsidRPr="00E70DAB">
        <w:rPr>
          <w:iCs/>
          <w:szCs w:val="26"/>
        </w:rPr>
        <w:t xml:space="preserve"> </w:t>
      </w:r>
      <w:proofErr w:type="spellStart"/>
      <w:r w:rsidRPr="00E70DAB">
        <w:rPr>
          <w:iCs/>
          <w:szCs w:val="26"/>
        </w:rPr>
        <w:t>đến</w:t>
      </w:r>
      <w:proofErr w:type="spellEnd"/>
      <w:r w:rsidRPr="00E70DAB">
        <w:rPr>
          <w:iCs/>
          <w:szCs w:val="26"/>
        </w:rPr>
        <w:t xml:space="preserve"> </w:t>
      </w:r>
      <w:proofErr w:type="spellStart"/>
      <w:r w:rsidRPr="00E70DAB">
        <w:rPr>
          <w:iCs/>
          <w:szCs w:val="26"/>
        </w:rPr>
        <w:t>việc</w:t>
      </w:r>
      <w:proofErr w:type="spellEnd"/>
      <w:r w:rsidRPr="00E70DAB">
        <w:rPr>
          <w:iCs/>
          <w:szCs w:val="26"/>
        </w:rPr>
        <w:t xml:space="preserve"> </w:t>
      </w:r>
      <w:proofErr w:type="spellStart"/>
      <w:r w:rsidRPr="00E70DAB">
        <w:rPr>
          <w:iCs/>
          <w:szCs w:val="26"/>
        </w:rPr>
        <w:t>hỗ</w:t>
      </w:r>
      <w:proofErr w:type="spellEnd"/>
      <w:r w:rsidRPr="00E70DAB">
        <w:rPr>
          <w:iCs/>
          <w:szCs w:val="26"/>
        </w:rPr>
        <w:t xml:space="preserve"> </w:t>
      </w:r>
      <w:proofErr w:type="spellStart"/>
      <w:r w:rsidRPr="00E70DAB">
        <w:rPr>
          <w:iCs/>
          <w:szCs w:val="26"/>
        </w:rPr>
        <w:t>trợ</w:t>
      </w:r>
      <w:proofErr w:type="spellEnd"/>
      <w:r w:rsidRPr="00E70DAB">
        <w:rPr>
          <w:iCs/>
          <w:szCs w:val="26"/>
        </w:rPr>
        <w:t xml:space="preserve"> </w:t>
      </w:r>
      <w:proofErr w:type="spellStart"/>
      <w:r w:rsidRPr="00E70DAB">
        <w:rPr>
          <w:iCs/>
          <w:szCs w:val="26"/>
        </w:rPr>
        <w:t>làm</w:t>
      </w:r>
      <w:proofErr w:type="spellEnd"/>
      <w:r w:rsidRPr="00E70DAB">
        <w:rPr>
          <w:iCs/>
          <w:szCs w:val="26"/>
        </w:rPr>
        <w:t xml:space="preserve"> </w:t>
      </w:r>
      <w:proofErr w:type="spellStart"/>
      <w:r w:rsidRPr="00E70DAB">
        <w:rPr>
          <w:iCs/>
          <w:szCs w:val="26"/>
        </w:rPr>
        <w:t>việc</w:t>
      </w:r>
      <w:proofErr w:type="spellEnd"/>
      <w:r w:rsidRPr="00E70DAB">
        <w:rPr>
          <w:iCs/>
          <w:szCs w:val="26"/>
        </w:rPr>
        <w:t xml:space="preserve"> </w:t>
      </w:r>
      <w:proofErr w:type="spellStart"/>
      <w:r w:rsidRPr="00E70DAB">
        <w:rPr>
          <w:iCs/>
          <w:szCs w:val="26"/>
        </w:rPr>
        <w:t>nhóm</w:t>
      </w:r>
      <w:proofErr w:type="spellEnd"/>
      <w:r w:rsidRPr="00E70DAB">
        <w:rPr>
          <w:iCs/>
          <w:szCs w:val="26"/>
        </w:rPr>
        <w:t xml:space="preserve"> </w:t>
      </w:r>
      <w:proofErr w:type="spellStart"/>
      <w:r w:rsidRPr="00E70DAB">
        <w:rPr>
          <w:iCs/>
          <w:szCs w:val="26"/>
        </w:rPr>
        <w:t>thông</w:t>
      </w:r>
      <w:proofErr w:type="spellEnd"/>
      <w:r w:rsidRPr="00E70DAB">
        <w:rPr>
          <w:iCs/>
          <w:szCs w:val="26"/>
        </w:rPr>
        <w:t xml:space="preserve"> qua </w:t>
      </w:r>
      <w:proofErr w:type="spellStart"/>
      <w:r w:rsidRPr="00E70DAB">
        <w:rPr>
          <w:iCs/>
          <w:szCs w:val="26"/>
        </w:rPr>
        <w:t>các</w:t>
      </w:r>
      <w:proofErr w:type="spellEnd"/>
      <w:r w:rsidRPr="00E70DAB">
        <w:rPr>
          <w:iCs/>
          <w:szCs w:val="26"/>
        </w:rPr>
        <w:t xml:space="preserve"> </w:t>
      </w:r>
      <w:proofErr w:type="spellStart"/>
      <w:r w:rsidRPr="00E70DAB">
        <w:rPr>
          <w:iCs/>
          <w:szCs w:val="26"/>
        </w:rPr>
        <w:t>tính</w:t>
      </w:r>
      <w:proofErr w:type="spellEnd"/>
      <w:r w:rsidRPr="00E70DAB">
        <w:rPr>
          <w:iCs/>
          <w:szCs w:val="26"/>
        </w:rPr>
        <w:t xml:space="preserve"> </w:t>
      </w:r>
      <w:proofErr w:type="spellStart"/>
      <w:r w:rsidRPr="00E70DAB">
        <w:rPr>
          <w:iCs/>
          <w:szCs w:val="26"/>
        </w:rPr>
        <w:t>năng</w:t>
      </w:r>
      <w:proofErr w:type="spellEnd"/>
      <w:r w:rsidRPr="00E70DAB">
        <w:rPr>
          <w:iCs/>
          <w:szCs w:val="26"/>
        </w:rPr>
        <w:t xml:space="preserve"> </w:t>
      </w:r>
      <w:proofErr w:type="spellStart"/>
      <w:r w:rsidRPr="00E70DAB">
        <w:rPr>
          <w:iCs/>
          <w:szCs w:val="26"/>
        </w:rPr>
        <w:t>cộng</w:t>
      </w:r>
      <w:proofErr w:type="spellEnd"/>
      <w:r w:rsidRPr="00E70DAB">
        <w:rPr>
          <w:iCs/>
          <w:szCs w:val="26"/>
        </w:rPr>
        <w:t xml:space="preserve"> </w:t>
      </w:r>
      <w:proofErr w:type="spellStart"/>
      <w:r w:rsidRPr="00E70DAB">
        <w:rPr>
          <w:iCs/>
          <w:szCs w:val="26"/>
        </w:rPr>
        <w:t>tác</w:t>
      </w:r>
      <w:proofErr w:type="spellEnd"/>
      <w:r w:rsidRPr="00E70DAB">
        <w:rPr>
          <w:iCs/>
          <w:szCs w:val="26"/>
        </w:rPr>
        <w:t xml:space="preserve"> </w:t>
      </w:r>
      <w:proofErr w:type="spellStart"/>
      <w:r w:rsidRPr="00E70DAB">
        <w:rPr>
          <w:iCs/>
          <w:szCs w:val="26"/>
        </w:rPr>
        <w:t>như</w:t>
      </w:r>
      <w:proofErr w:type="spellEnd"/>
      <w:r w:rsidRPr="00E70DAB">
        <w:rPr>
          <w:iCs/>
          <w:szCs w:val="26"/>
        </w:rPr>
        <w:t xml:space="preserve"> </w:t>
      </w:r>
      <w:proofErr w:type="spellStart"/>
      <w:r w:rsidRPr="00E70DAB">
        <w:rPr>
          <w:iCs/>
          <w:szCs w:val="26"/>
        </w:rPr>
        <w:t>tạo</w:t>
      </w:r>
      <w:proofErr w:type="spellEnd"/>
      <w:r w:rsidRPr="00E70DAB">
        <w:rPr>
          <w:iCs/>
          <w:szCs w:val="26"/>
        </w:rPr>
        <w:t xml:space="preserve"> </w:t>
      </w:r>
      <w:proofErr w:type="spellStart"/>
      <w:r w:rsidRPr="00E70DAB">
        <w:rPr>
          <w:iCs/>
          <w:szCs w:val="26"/>
        </w:rPr>
        <w:t>nhóm</w:t>
      </w:r>
      <w:proofErr w:type="spellEnd"/>
      <w:r w:rsidRPr="00E70DAB">
        <w:rPr>
          <w:iCs/>
          <w:szCs w:val="26"/>
        </w:rPr>
        <w:t xml:space="preserve"> chat, </w:t>
      </w:r>
      <w:proofErr w:type="spellStart"/>
      <w:r w:rsidRPr="00E70DAB">
        <w:rPr>
          <w:iCs/>
          <w:szCs w:val="26"/>
        </w:rPr>
        <w:t>trao</w:t>
      </w:r>
      <w:proofErr w:type="spellEnd"/>
      <w:r w:rsidRPr="00E70DAB">
        <w:rPr>
          <w:iCs/>
          <w:szCs w:val="26"/>
        </w:rPr>
        <w:t xml:space="preserve"> </w:t>
      </w:r>
      <w:proofErr w:type="spellStart"/>
      <w:r w:rsidRPr="00E70DAB">
        <w:rPr>
          <w:iCs/>
          <w:szCs w:val="26"/>
        </w:rPr>
        <w:t>đổi</w:t>
      </w:r>
      <w:proofErr w:type="spellEnd"/>
      <w:r w:rsidRPr="00E70DAB">
        <w:rPr>
          <w:iCs/>
          <w:szCs w:val="26"/>
        </w:rPr>
        <w:t xml:space="preserve"> tin </w:t>
      </w:r>
      <w:proofErr w:type="spellStart"/>
      <w:r w:rsidRPr="00E70DAB">
        <w:rPr>
          <w:iCs/>
          <w:szCs w:val="26"/>
        </w:rPr>
        <w:t>nhắn</w:t>
      </w:r>
      <w:proofErr w:type="spellEnd"/>
      <w:r w:rsidRPr="00E70DAB">
        <w:rPr>
          <w:iCs/>
          <w:szCs w:val="26"/>
        </w:rPr>
        <w:t xml:space="preserve"> </w:t>
      </w:r>
      <w:proofErr w:type="spellStart"/>
      <w:r w:rsidRPr="00E70DAB">
        <w:rPr>
          <w:iCs/>
          <w:szCs w:val="26"/>
        </w:rPr>
        <w:t>và</w:t>
      </w:r>
      <w:proofErr w:type="spellEnd"/>
      <w:r w:rsidRPr="00E70DAB">
        <w:rPr>
          <w:iCs/>
          <w:szCs w:val="26"/>
        </w:rPr>
        <w:t xml:space="preserve"> chia </w:t>
      </w:r>
      <w:proofErr w:type="spellStart"/>
      <w:r w:rsidRPr="00E70DAB">
        <w:rPr>
          <w:iCs/>
          <w:szCs w:val="26"/>
        </w:rPr>
        <w:t>sẻ</w:t>
      </w:r>
      <w:proofErr w:type="spellEnd"/>
      <w:r w:rsidRPr="00E70DAB">
        <w:rPr>
          <w:iCs/>
          <w:szCs w:val="26"/>
        </w:rPr>
        <w:t xml:space="preserve"> </w:t>
      </w:r>
      <w:proofErr w:type="spellStart"/>
      <w:r w:rsidRPr="00E70DAB">
        <w:rPr>
          <w:iCs/>
          <w:szCs w:val="26"/>
        </w:rPr>
        <w:t>tài</w:t>
      </w:r>
      <w:proofErr w:type="spellEnd"/>
      <w:r w:rsidRPr="00E70DAB">
        <w:rPr>
          <w:iCs/>
          <w:szCs w:val="26"/>
        </w:rPr>
        <w:t xml:space="preserve"> </w:t>
      </w:r>
      <w:proofErr w:type="spellStart"/>
      <w:r w:rsidRPr="00E70DAB">
        <w:rPr>
          <w:iCs/>
          <w:szCs w:val="26"/>
        </w:rPr>
        <w:t>liệu</w:t>
      </w:r>
      <w:proofErr w:type="spellEnd"/>
      <w:r w:rsidRPr="00E70DAB">
        <w:rPr>
          <w:iCs/>
          <w:szCs w:val="26"/>
        </w:rPr>
        <w:t xml:space="preserve">, </w:t>
      </w:r>
      <w:proofErr w:type="spellStart"/>
      <w:r w:rsidRPr="00E70DAB">
        <w:rPr>
          <w:iCs/>
          <w:szCs w:val="26"/>
        </w:rPr>
        <w:t>giúp</w:t>
      </w:r>
      <w:proofErr w:type="spellEnd"/>
      <w:r w:rsidRPr="00E70DAB">
        <w:rPr>
          <w:iCs/>
          <w:szCs w:val="26"/>
        </w:rPr>
        <w:t xml:space="preserve"> </w:t>
      </w:r>
      <w:proofErr w:type="spellStart"/>
      <w:r w:rsidRPr="00E70DAB">
        <w:rPr>
          <w:iCs/>
          <w:szCs w:val="26"/>
        </w:rPr>
        <w:t>xóa</w:t>
      </w:r>
      <w:proofErr w:type="spellEnd"/>
      <w:r w:rsidRPr="00E70DAB">
        <w:rPr>
          <w:iCs/>
          <w:szCs w:val="26"/>
        </w:rPr>
        <w:t xml:space="preserve"> </w:t>
      </w:r>
      <w:proofErr w:type="spellStart"/>
      <w:r w:rsidRPr="00E70DAB">
        <w:rPr>
          <w:iCs/>
          <w:szCs w:val="26"/>
        </w:rPr>
        <w:t>nhòa</w:t>
      </w:r>
      <w:proofErr w:type="spellEnd"/>
      <w:r w:rsidRPr="00E70DAB">
        <w:rPr>
          <w:iCs/>
          <w:szCs w:val="26"/>
        </w:rPr>
        <w:t xml:space="preserve"> </w:t>
      </w:r>
      <w:proofErr w:type="spellStart"/>
      <w:r w:rsidRPr="00E70DAB">
        <w:rPr>
          <w:iCs/>
          <w:szCs w:val="26"/>
        </w:rPr>
        <w:t>khoảng</w:t>
      </w:r>
      <w:proofErr w:type="spellEnd"/>
      <w:r w:rsidRPr="00E70DAB">
        <w:rPr>
          <w:iCs/>
          <w:szCs w:val="26"/>
        </w:rPr>
        <w:t xml:space="preserve"> </w:t>
      </w:r>
      <w:proofErr w:type="spellStart"/>
      <w:r w:rsidRPr="00E70DAB">
        <w:rPr>
          <w:iCs/>
          <w:szCs w:val="26"/>
        </w:rPr>
        <w:t>cách</w:t>
      </w:r>
      <w:proofErr w:type="spellEnd"/>
      <w:r w:rsidRPr="00E70DAB">
        <w:rPr>
          <w:iCs/>
          <w:szCs w:val="26"/>
        </w:rPr>
        <w:t xml:space="preserve"> </w:t>
      </w:r>
      <w:proofErr w:type="spellStart"/>
      <w:r w:rsidRPr="00E70DAB">
        <w:rPr>
          <w:iCs/>
          <w:szCs w:val="26"/>
        </w:rPr>
        <w:t>giữa</w:t>
      </w:r>
      <w:proofErr w:type="spellEnd"/>
      <w:r w:rsidRPr="00E70DAB">
        <w:rPr>
          <w:iCs/>
          <w:szCs w:val="26"/>
        </w:rPr>
        <w:t xml:space="preserve"> </w:t>
      </w:r>
      <w:proofErr w:type="spellStart"/>
      <w:r w:rsidRPr="00E70DAB">
        <w:rPr>
          <w:iCs/>
          <w:szCs w:val="26"/>
        </w:rPr>
        <w:t>làm</w:t>
      </w:r>
      <w:proofErr w:type="spellEnd"/>
      <w:r w:rsidRPr="00E70DAB">
        <w:rPr>
          <w:iCs/>
          <w:szCs w:val="26"/>
        </w:rPr>
        <w:t xml:space="preserve"> </w:t>
      </w:r>
      <w:proofErr w:type="spellStart"/>
      <w:r w:rsidRPr="00E70DAB">
        <w:rPr>
          <w:iCs/>
          <w:szCs w:val="26"/>
        </w:rPr>
        <w:t>việc</w:t>
      </w:r>
      <w:proofErr w:type="spellEnd"/>
      <w:r w:rsidRPr="00E70DAB">
        <w:rPr>
          <w:iCs/>
          <w:szCs w:val="26"/>
        </w:rPr>
        <w:t xml:space="preserve"> </w:t>
      </w:r>
      <w:proofErr w:type="spellStart"/>
      <w:r w:rsidRPr="00E70DAB">
        <w:rPr>
          <w:iCs/>
          <w:szCs w:val="26"/>
        </w:rPr>
        <w:t>cá</w:t>
      </w:r>
      <w:proofErr w:type="spellEnd"/>
      <w:r w:rsidRPr="00E70DAB">
        <w:rPr>
          <w:iCs/>
          <w:szCs w:val="26"/>
        </w:rPr>
        <w:t xml:space="preserve"> </w:t>
      </w:r>
      <w:proofErr w:type="spellStart"/>
      <w:r w:rsidRPr="00E70DAB">
        <w:rPr>
          <w:iCs/>
          <w:szCs w:val="26"/>
        </w:rPr>
        <w:t>nhân</w:t>
      </w:r>
      <w:proofErr w:type="spellEnd"/>
      <w:r w:rsidRPr="00E70DAB">
        <w:rPr>
          <w:iCs/>
          <w:szCs w:val="26"/>
        </w:rPr>
        <w:t xml:space="preserve"> </w:t>
      </w:r>
      <w:proofErr w:type="spellStart"/>
      <w:r w:rsidRPr="00E70DAB">
        <w:rPr>
          <w:iCs/>
          <w:szCs w:val="26"/>
        </w:rPr>
        <w:t>và</w:t>
      </w:r>
      <w:proofErr w:type="spellEnd"/>
      <w:r w:rsidRPr="00E70DAB">
        <w:rPr>
          <w:iCs/>
          <w:szCs w:val="26"/>
        </w:rPr>
        <w:t xml:space="preserve"> </w:t>
      </w:r>
      <w:proofErr w:type="spellStart"/>
      <w:r w:rsidRPr="00E70DAB">
        <w:rPr>
          <w:iCs/>
          <w:szCs w:val="26"/>
        </w:rPr>
        <w:t>làm</w:t>
      </w:r>
      <w:proofErr w:type="spellEnd"/>
      <w:r w:rsidRPr="00E70DAB">
        <w:rPr>
          <w:iCs/>
          <w:szCs w:val="26"/>
        </w:rPr>
        <w:t xml:space="preserve"> </w:t>
      </w:r>
      <w:proofErr w:type="spellStart"/>
      <w:r w:rsidRPr="00E70DAB">
        <w:rPr>
          <w:iCs/>
          <w:szCs w:val="26"/>
        </w:rPr>
        <w:t>việc</w:t>
      </w:r>
      <w:proofErr w:type="spellEnd"/>
      <w:r w:rsidRPr="00E70DAB">
        <w:rPr>
          <w:iCs/>
          <w:szCs w:val="26"/>
        </w:rPr>
        <w:t xml:space="preserve"> </w:t>
      </w:r>
      <w:proofErr w:type="spellStart"/>
      <w:r w:rsidRPr="00E70DAB">
        <w:rPr>
          <w:iCs/>
          <w:szCs w:val="26"/>
        </w:rPr>
        <w:t>tập</w:t>
      </w:r>
      <w:proofErr w:type="spellEnd"/>
      <w:r w:rsidRPr="00E70DAB">
        <w:rPr>
          <w:iCs/>
          <w:szCs w:val="26"/>
        </w:rPr>
        <w:t xml:space="preserve"> </w:t>
      </w:r>
      <w:proofErr w:type="spellStart"/>
      <w:r w:rsidRPr="00E70DAB">
        <w:rPr>
          <w:iCs/>
          <w:szCs w:val="26"/>
        </w:rPr>
        <w:t>thể</w:t>
      </w:r>
      <w:proofErr w:type="spellEnd"/>
      <w:r w:rsidRPr="00E70DAB">
        <w:rPr>
          <w:iCs/>
          <w:szCs w:val="26"/>
        </w:rPr>
        <w:t>.</w:t>
      </w:r>
    </w:p>
    <w:p w14:paraId="37C6E543" w14:textId="50082F42" w:rsidR="00E70DAB" w:rsidRPr="00E70DAB" w:rsidRDefault="00E70DAB" w:rsidP="00E70DAB">
      <w:pPr>
        <w:ind w:firstLine="567"/>
        <w:rPr>
          <w:iCs/>
          <w:szCs w:val="26"/>
        </w:rPr>
      </w:pPr>
      <w:proofErr w:type="spellStart"/>
      <w:r w:rsidRPr="00E70DAB">
        <w:rPr>
          <w:iCs/>
          <w:szCs w:val="26"/>
        </w:rPr>
        <w:t>Về</w:t>
      </w:r>
      <w:proofErr w:type="spellEnd"/>
      <w:r w:rsidRPr="00E70DAB">
        <w:rPr>
          <w:iCs/>
          <w:szCs w:val="26"/>
        </w:rPr>
        <w:t xml:space="preserve"> </w:t>
      </w:r>
      <w:proofErr w:type="spellStart"/>
      <w:r w:rsidRPr="00E70DAB">
        <w:rPr>
          <w:iCs/>
          <w:szCs w:val="26"/>
        </w:rPr>
        <w:t>mặt</w:t>
      </w:r>
      <w:proofErr w:type="spellEnd"/>
      <w:r w:rsidRPr="00E70DAB">
        <w:rPr>
          <w:iCs/>
          <w:szCs w:val="26"/>
        </w:rPr>
        <w:t xml:space="preserve"> </w:t>
      </w:r>
      <w:proofErr w:type="spellStart"/>
      <w:r w:rsidRPr="00E70DAB">
        <w:rPr>
          <w:iCs/>
          <w:szCs w:val="26"/>
        </w:rPr>
        <w:t>kỹ</w:t>
      </w:r>
      <w:proofErr w:type="spellEnd"/>
      <w:r w:rsidRPr="00E70DAB">
        <w:rPr>
          <w:iCs/>
          <w:szCs w:val="26"/>
        </w:rPr>
        <w:t xml:space="preserve"> </w:t>
      </w:r>
      <w:proofErr w:type="spellStart"/>
      <w:r w:rsidRPr="00E70DAB">
        <w:rPr>
          <w:iCs/>
          <w:szCs w:val="26"/>
        </w:rPr>
        <w:t>thuật</w:t>
      </w:r>
      <w:proofErr w:type="spellEnd"/>
      <w:r w:rsidRPr="00E70DAB">
        <w:rPr>
          <w:iCs/>
          <w:szCs w:val="26"/>
        </w:rPr>
        <w:t xml:space="preserve">, </w:t>
      </w:r>
      <w:proofErr w:type="spellStart"/>
      <w:r w:rsidRPr="00E70DAB">
        <w:rPr>
          <w:iCs/>
          <w:szCs w:val="26"/>
        </w:rPr>
        <w:t>đề</w:t>
      </w:r>
      <w:proofErr w:type="spellEnd"/>
      <w:r w:rsidRPr="00E70DAB">
        <w:rPr>
          <w:iCs/>
          <w:szCs w:val="26"/>
        </w:rPr>
        <w:t xml:space="preserve"> </w:t>
      </w:r>
      <w:proofErr w:type="spellStart"/>
      <w:r w:rsidRPr="00E70DAB">
        <w:rPr>
          <w:iCs/>
          <w:szCs w:val="26"/>
        </w:rPr>
        <w:t>tài</w:t>
      </w:r>
      <w:proofErr w:type="spellEnd"/>
      <w:r w:rsidRPr="00E70DAB">
        <w:rPr>
          <w:iCs/>
          <w:szCs w:val="26"/>
        </w:rPr>
        <w:t xml:space="preserve"> </w:t>
      </w:r>
      <w:proofErr w:type="spellStart"/>
      <w:r w:rsidRPr="00E70DAB">
        <w:rPr>
          <w:iCs/>
          <w:szCs w:val="26"/>
        </w:rPr>
        <w:t>đặt</w:t>
      </w:r>
      <w:proofErr w:type="spellEnd"/>
      <w:r w:rsidRPr="00E70DAB">
        <w:rPr>
          <w:iCs/>
          <w:szCs w:val="26"/>
        </w:rPr>
        <w:t xml:space="preserve"> </w:t>
      </w:r>
      <w:proofErr w:type="spellStart"/>
      <w:r w:rsidRPr="00E70DAB">
        <w:rPr>
          <w:iCs/>
          <w:szCs w:val="26"/>
        </w:rPr>
        <w:t>mục</w:t>
      </w:r>
      <w:proofErr w:type="spellEnd"/>
      <w:r w:rsidRPr="00E70DAB">
        <w:rPr>
          <w:iCs/>
          <w:szCs w:val="26"/>
        </w:rPr>
        <w:t xml:space="preserve"> </w:t>
      </w:r>
      <w:proofErr w:type="spellStart"/>
      <w:r w:rsidRPr="00E70DAB">
        <w:rPr>
          <w:iCs/>
          <w:szCs w:val="26"/>
        </w:rPr>
        <w:t>tiêu</w:t>
      </w:r>
      <w:proofErr w:type="spellEnd"/>
      <w:r w:rsidRPr="00E70DAB">
        <w:rPr>
          <w:iCs/>
          <w:szCs w:val="26"/>
        </w:rPr>
        <w:t xml:space="preserve"> </w:t>
      </w:r>
      <w:proofErr w:type="spellStart"/>
      <w:r w:rsidRPr="00E70DAB">
        <w:rPr>
          <w:iCs/>
          <w:szCs w:val="26"/>
        </w:rPr>
        <w:t>xây</w:t>
      </w:r>
      <w:proofErr w:type="spellEnd"/>
      <w:r w:rsidRPr="00E70DAB">
        <w:rPr>
          <w:iCs/>
          <w:szCs w:val="26"/>
        </w:rPr>
        <w:t xml:space="preserve"> </w:t>
      </w:r>
      <w:proofErr w:type="spellStart"/>
      <w:r w:rsidRPr="00E70DAB">
        <w:rPr>
          <w:iCs/>
          <w:szCs w:val="26"/>
        </w:rPr>
        <w:t>dựng</w:t>
      </w:r>
      <w:proofErr w:type="spellEnd"/>
      <w:r w:rsidRPr="00E70DAB">
        <w:rPr>
          <w:iCs/>
          <w:szCs w:val="26"/>
        </w:rPr>
        <w:t xml:space="preserve"> </w:t>
      </w:r>
      <w:proofErr w:type="spellStart"/>
      <w:r w:rsidRPr="00E70DAB">
        <w:rPr>
          <w:iCs/>
          <w:szCs w:val="26"/>
        </w:rPr>
        <w:t>một</w:t>
      </w:r>
      <w:proofErr w:type="spellEnd"/>
      <w:r w:rsidRPr="00E70DAB">
        <w:rPr>
          <w:iCs/>
          <w:szCs w:val="26"/>
        </w:rPr>
        <w:t xml:space="preserve"> </w:t>
      </w:r>
      <w:proofErr w:type="spellStart"/>
      <w:r w:rsidRPr="00E70DAB">
        <w:rPr>
          <w:iCs/>
          <w:szCs w:val="26"/>
        </w:rPr>
        <w:t>kiến</w:t>
      </w:r>
      <w:proofErr w:type="spellEnd"/>
      <w:r w:rsidRPr="00E70DAB">
        <w:rPr>
          <w:iCs/>
          <w:szCs w:val="26"/>
        </w:rPr>
        <w:t xml:space="preserve"> </w:t>
      </w:r>
      <w:proofErr w:type="spellStart"/>
      <w:r w:rsidRPr="00E70DAB">
        <w:rPr>
          <w:iCs/>
          <w:szCs w:val="26"/>
        </w:rPr>
        <w:t>trúc</w:t>
      </w:r>
      <w:proofErr w:type="spellEnd"/>
      <w:r w:rsidRPr="00E70DAB">
        <w:rPr>
          <w:iCs/>
          <w:szCs w:val="26"/>
        </w:rPr>
        <w:t xml:space="preserve"> </w:t>
      </w:r>
      <w:proofErr w:type="spellStart"/>
      <w:r w:rsidRPr="00E70DAB">
        <w:rPr>
          <w:iCs/>
          <w:szCs w:val="26"/>
        </w:rPr>
        <w:t>phần</w:t>
      </w:r>
      <w:proofErr w:type="spellEnd"/>
      <w:r w:rsidRPr="00E70DAB">
        <w:rPr>
          <w:iCs/>
          <w:szCs w:val="26"/>
        </w:rPr>
        <w:t xml:space="preserve"> </w:t>
      </w:r>
      <w:proofErr w:type="spellStart"/>
      <w:r w:rsidRPr="00E70DAB">
        <w:rPr>
          <w:iCs/>
          <w:szCs w:val="26"/>
        </w:rPr>
        <w:t>mềm</w:t>
      </w:r>
      <w:proofErr w:type="spellEnd"/>
      <w:r w:rsidRPr="00E70DAB">
        <w:rPr>
          <w:iCs/>
          <w:szCs w:val="26"/>
        </w:rPr>
        <w:t xml:space="preserve"> </w:t>
      </w:r>
      <w:proofErr w:type="spellStart"/>
      <w:r w:rsidRPr="00E70DAB">
        <w:rPr>
          <w:iCs/>
          <w:szCs w:val="26"/>
        </w:rPr>
        <w:t>vững</w:t>
      </w:r>
      <w:proofErr w:type="spellEnd"/>
      <w:r w:rsidRPr="00E70DAB">
        <w:rPr>
          <w:iCs/>
          <w:szCs w:val="26"/>
        </w:rPr>
        <w:t xml:space="preserve"> </w:t>
      </w:r>
      <w:proofErr w:type="spellStart"/>
      <w:r w:rsidRPr="00E70DAB">
        <w:rPr>
          <w:iCs/>
          <w:szCs w:val="26"/>
        </w:rPr>
        <w:t>chắc</w:t>
      </w:r>
      <w:proofErr w:type="spellEnd"/>
      <w:r w:rsidRPr="00E70DAB">
        <w:rPr>
          <w:iCs/>
          <w:szCs w:val="26"/>
        </w:rPr>
        <w:t xml:space="preserve">, </w:t>
      </w:r>
      <w:proofErr w:type="spellStart"/>
      <w:r w:rsidRPr="00E70DAB">
        <w:rPr>
          <w:iCs/>
          <w:szCs w:val="26"/>
        </w:rPr>
        <w:t>tuân</w:t>
      </w:r>
      <w:proofErr w:type="spellEnd"/>
      <w:r w:rsidRPr="00E70DAB">
        <w:rPr>
          <w:iCs/>
          <w:szCs w:val="26"/>
        </w:rPr>
        <w:t xml:space="preserve"> </w:t>
      </w:r>
      <w:proofErr w:type="spellStart"/>
      <w:r w:rsidRPr="00E70DAB">
        <w:rPr>
          <w:iCs/>
          <w:szCs w:val="26"/>
        </w:rPr>
        <w:t>thủ</w:t>
      </w:r>
      <w:proofErr w:type="spellEnd"/>
      <w:r w:rsidRPr="00E70DAB">
        <w:rPr>
          <w:iCs/>
          <w:szCs w:val="26"/>
        </w:rPr>
        <w:t xml:space="preserve"> </w:t>
      </w:r>
      <w:proofErr w:type="spellStart"/>
      <w:r w:rsidRPr="00E70DAB">
        <w:rPr>
          <w:iCs/>
          <w:szCs w:val="26"/>
        </w:rPr>
        <w:t>mô</w:t>
      </w:r>
      <w:proofErr w:type="spellEnd"/>
      <w:r w:rsidRPr="00E70DAB">
        <w:rPr>
          <w:iCs/>
          <w:szCs w:val="26"/>
        </w:rPr>
        <w:t xml:space="preserve"> </w:t>
      </w:r>
      <w:proofErr w:type="spellStart"/>
      <w:r w:rsidRPr="00E70DAB">
        <w:rPr>
          <w:iCs/>
          <w:szCs w:val="26"/>
        </w:rPr>
        <w:t>hình</w:t>
      </w:r>
      <w:proofErr w:type="spellEnd"/>
      <w:r w:rsidRPr="00E70DAB">
        <w:rPr>
          <w:iCs/>
          <w:szCs w:val="26"/>
        </w:rPr>
        <w:t xml:space="preserve"> MVC (Model-View-Controller) </w:t>
      </w:r>
      <w:proofErr w:type="spellStart"/>
      <w:r w:rsidRPr="00E70DAB">
        <w:rPr>
          <w:iCs/>
          <w:szCs w:val="26"/>
        </w:rPr>
        <w:t>kết</w:t>
      </w:r>
      <w:proofErr w:type="spellEnd"/>
      <w:r w:rsidRPr="00E70DAB">
        <w:rPr>
          <w:iCs/>
          <w:szCs w:val="26"/>
        </w:rPr>
        <w:t xml:space="preserve"> </w:t>
      </w:r>
      <w:proofErr w:type="spellStart"/>
      <w:r w:rsidRPr="00E70DAB">
        <w:rPr>
          <w:iCs/>
          <w:szCs w:val="26"/>
        </w:rPr>
        <w:t>hợp</w:t>
      </w:r>
      <w:proofErr w:type="spellEnd"/>
      <w:r w:rsidRPr="00E70DAB">
        <w:rPr>
          <w:iCs/>
          <w:szCs w:val="26"/>
        </w:rPr>
        <w:t xml:space="preserve"> </w:t>
      </w:r>
      <w:proofErr w:type="spellStart"/>
      <w:r w:rsidRPr="00E70DAB">
        <w:rPr>
          <w:iCs/>
          <w:szCs w:val="26"/>
        </w:rPr>
        <w:t>với</w:t>
      </w:r>
      <w:proofErr w:type="spellEnd"/>
      <w:r w:rsidRPr="00E70DAB">
        <w:rPr>
          <w:iCs/>
          <w:szCs w:val="26"/>
        </w:rPr>
        <w:t xml:space="preserve"> </w:t>
      </w:r>
      <w:proofErr w:type="spellStart"/>
      <w:r w:rsidRPr="00E70DAB">
        <w:rPr>
          <w:iCs/>
          <w:szCs w:val="26"/>
        </w:rPr>
        <w:t>lớp</w:t>
      </w:r>
      <w:proofErr w:type="spellEnd"/>
      <w:r w:rsidRPr="00E70DAB">
        <w:rPr>
          <w:iCs/>
          <w:szCs w:val="26"/>
        </w:rPr>
        <w:t xml:space="preserve"> Service </w:t>
      </w:r>
      <w:proofErr w:type="spellStart"/>
      <w:r w:rsidRPr="00E70DAB">
        <w:rPr>
          <w:iCs/>
          <w:szCs w:val="26"/>
        </w:rPr>
        <w:t>để</w:t>
      </w:r>
      <w:proofErr w:type="spellEnd"/>
      <w:r w:rsidRPr="00E70DAB">
        <w:rPr>
          <w:iCs/>
          <w:szCs w:val="26"/>
        </w:rPr>
        <w:t xml:space="preserve"> </w:t>
      </w:r>
      <w:proofErr w:type="spellStart"/>
      <w:r w:rsidRPr="00E70DAB">
        <w:rPr>
          <w:iCs/>
          <w:szCs w:val="26"/>
        </w:rPr>
        <w:t>đảm</w:t>
      </w:r>
      <w:proofErr w:type="spellEnd"/>
      <w:r w:rsidRPr="00E70DAB">
        <w:rPr>
          <w:iCs/>
          <w:szCs w:val="26"/>
        </w:rPr>
        <w:t xml:space="preserve"> </w:t>
      </w:r>
      <w:proofErr w:type="spellStart"/>
      <w:r w:rsidRPr="00E70DAB">
        <w:rPr>
          <w:iCs/>
          <w:szCs w:val="26"/>
        </w:rPr>
        <w:t>bảo</w:t>
      </w:r>
      <w:proofErr w:type="spellEnd"/>
      <w:r w:rsidRPr="00E70DAB">
        <w:rPr>
          <w:iCs/>
          <w:szCs w:val="26"/>
        </w:rPr>
        <w:t xml:space="preserve"> </w:t>
      </w:r>
      <w:proofErr w:type="spellStart"/>
      <w:r w:rsidRPr="00E70DAB">
        <w:rPr>
          <w:iCs/>
          <w:szCs w:val="26"/>
        </w:rPr>
        <w:t>tính</w:t>
      </w:r>
      <w:proofErr w:type="spellEnd"/>
      <w:r w:rsidRPr="00E70DAB">
        <w:rPr>
          <w:iCs/>
          <w:szCs w:val="26"/>
        </w:rPr>
        <w:t xml:space="preserve"> </w:t>
      </w:r>
      <w:proofErr w:type="spellStart"/>
      <w:r w:rsidRPr="00E70DAB">
        <w:rPr>
          <w:iCs/>
          <w:szCs w:val="26"/>
        </w:rPr>
        <w:t>bảo</w:t>
      </w:r>
      <w:proofErr w:type="spellEnd"/>
      <w:r w:rsidRPr="00E70DAB">
        <w:rPr>
          <w:iCs/>
          <w:szCs w:val="26"/>
        </w:rPr>
        <w:t xml:space="preserve"> </w:t>
      </w:r>
      <w:proofErr w:type="spellStart"/>
      <w:r w:rsidRPr="00E70DAB">
        <w:rPr>
          <w:iCs/>
          <w:szCs w:val="26"/>
        </w:rPr>
        <w:t>trì</w:t>
      </w:r>
      <w:proofErr w:type="spellEnd"/>
      <w:r w:rsidRPr="00E70DAB">
        <w:rPr>
          <w:iCs/>
          <w:szCs w:val="26"/>
        </w:rPr>
        <w:t xml:space="preserve"> </w:t>
      </w:r>
      <w:proofErr w:type="spellStart"/>
      <w:r w:rsidRPr="00E70DAB">
        <w:rPr>
          <w:iCs/>
          <w:szCs w:val="26"/>
        </w:rPr>
        <w:t>và</w:t>
      </w:r>
      <w:proofErr w:type="spellEnd"/>
      <w:r w:rsidRPr="00E70DAB">
        <w:rPr>
          <w:iCs/>
          <w:szCs w:val="26"/>
        </w:rPr>
        <w:t xml:space="preserve"> </w:t>
      </w:r>
      <w:proofErr w:type="spellStart"/>
      <w:r w:rsidRPr="00E70DAB">
        <w:rPr>
          <w:iCs/>
          <w:szCs w:val="26"/>
        </w:rPr>
        <w:t>mở</w:t>
      </w:r>
      <w:proofErr w:type="spellEnd"/>
      <w:r w:rsidRPr="00E70DAB">
        <w:rPr>
          <w:iCs/>
          <w:szCs w:val="26"/>
        </w:rPr>
        <w:t xml:space="preserve"> </w:t>
      </w:r>
      <w:proofErr w:type="spellStart"/>
      <w:r w:rsidRPr="00E70DAB">
        <w:rPr>
          <w:iCs/>
          <w:szCs w:val="26"/>
        </w:rPr>
        <w:t>rộng</w:t>
      </w:r>
      <w:proofErr w:type="spellEnd"/>
      <w:r w:rsidRPr="00E70DAB">
        <w:rPr>
          <w:iCs/>
          <w:szCs w:val="26"/>
        </w:rPr>
        <w:t xml:space="preserve">. </w:t>
      </w:r>
      <w:proofErr w:type="spellStart"/>
      <w:r w:rsidRPr="00E70DAB">
        <w:rPr>
          <w:iCs/>
          <w:szCs w:val="26"/>
        </w:rPr>
        <w:t>Hệ</w:t>
      </w:r>
      <w:proofErr w:type="spellEnd"/>
      <w:r w:rsidRPr="00E70DAB">
        <w:rPr>
          <w:iCs/>
          <w:szCs w:val="26"/>
        </w:rPr>
        <w:t xml:space="preserve"> </w:t>
      </w:r>
      <w:proofErr w:type="spellStart"/>
      <w:r w:rsidRPr="00E70DAB">
        <w:rPr>
          <w:iCs/>
          <w:szCs w:val="26"/>
        </w:rPr>
        <w:t>thống</w:t>
      </w:r>
      <w:proofErr w:type="spellEnd"/>
      <w:r w:rsidRPr="00E70DAB">
        <w:rPr>
          <w:iCs/>
          <w:szCs w:val="26"/>
        </w:rPr>
        <w:t xml:space="preserve"> </w:t>
      </w:r>
      <w:proofErr w:type="spellStart"/>
      <w:r w:rsidRPr="00E70DAB">
        <w:rPr>
          <w:iCs/>
          <w:szCs w:val="26"/>
        </w:rPr>
        <w:t>phải</w:t>
      </w:r>
      <w:proofErr w:type="spellEnd"/>
      <w:r w:rsidRPr="00E70DAB">
        <w:rPr>
          <w:iCs/>
          <w:szCs w:val="26"/>
        </w:rPr>
        <w:t xml:space="preserve"> </w:t>
      </w:r>
      <w:proofErr w:type="spellStart"/>
      <w:r w:rsidRPr="00E70DAB">
        <w:rPr>
          <w:iCs/>
          <w:szCs w:val="26"/>
        </w:rPr>
        <w:t>đảm</w:t>
      </w:r>
      <w:proofErr w:type="spellEnd"/>
      <w:r w:rsidRPr="00E70DAB">
        <w:rPr>
          <w:iCs/>
          <w:szCs w:val="26"/>
        </w:rPr>
        <w:t xml:space="preserve"> </w:t>
      </w:r>
      <w:proofErr w:type="spellStart"/>
      <w:r w:rsidRPr="00E70DAB">
        <w:rPr>
          <w:iCs/>
          <w:szCs w:val="26"/>
        </w:rPr>
        <w:t>bảo</w:t>
      </w:r>
      <w:proofErr w:type="spellEnd"/>
      <w:r w:rsidRPr="00E70DAB">
        <w:rPr>
          <w:iCs/>
          <w:szCs w:val="26"/>
        </w:rPr>
        <w:t xml:space="preserve"> an </w:t>
      </w:r>
      <w:proofErr w:type="spellStart"/>
      <w:r w:rsidRPr="00E70DAB">
        <w:rPr>
          <w:iCs/>
          <w:szCs w:val="26"/>
        </w:rPr>
        <w:t>toàn</w:t>
      </w:r>
      <w:proofErr w:type="spellEnd"/>
      <w:r w:rsidRPr="00E70DAB">
        <w:rPr>
          <w:iCs/>
          <w:szCs w:val="26"/>
        </w:rPr>
        <w:t xml:space="preserve"> </w:t>
      </w:r>
      <w:proofErr w:type="spellStart"/>
      <w:r w:rsidRPr="00E70DAB">
        <w:rPr>
          <w:iCs/>
          <w:szCs w:val="26"/>
        </w:rPr>
        <w:t>thông</w:t>
      </w:r>
      <w:proofErr w:type="spellEnd"/>
      <w:r w:rsidRPr="00E70DAB">
        <w:rPr>
          <w:iCs/>
          <w:szCs w:val="26"/>
        </w:rPr>
        <w:t xml:space="preserve"> tin </w:t>
      </w:r>
      <w:proofErr w:type="spellStart"/>
      <w:r w:rsidRPr="00E70DAB">
        <w:rPr>
          <w:iCs/>
          <w:szCs w:val="26"/>
        </w:rPr>
        <w:t>người</w:t>
      </w:r>
      <w:proofErr w:type="spellEnd"/>
      <w:r w:rsidRPr="00E70DAB">
        <w:rPr>
          <w:iCs/>
          <w:szCs w:val="26"/>
        </w:rPr>
        <w:t xml:space="preserve"> </w:t>
      </w:r>
      <w:proofErr w:type="spellStart"/>
      <w:r w:rsidRPr="00E70DAB">
        <w:rPr>
          <w:iCs/>
          <w:szCs w:val="26"/>
        </w:rPr>
        <w:t>dùng</w:t>
      </w:r>
      <w:proofErr w:type="spellEnd"/>
      <w:r w:rsidRPr="00E70DAB">
        <w:rPr>
          <w:iCs/>
          <w:szCs w:val="26"/>
        </w:rPr>
        <w:t xml:space="preserve"> </w:t>
      </w:r>
      <w:proofErr w:type="spellStart"/>
      <w:r w:rsidRPr="00E70DAB">
        <w:rPr>
          <w:iCs/>
          <w:szCs w:val="26"/>
        </w:rPr>
        <w:lastRenderedPageBreak/>
        <w:t>thông</w:t>
      </w:r>
      <w:proofErr w:type="spellEnd"/>
      <w:r w:rsidRPr="00E70DAB">
        <w:rPr>
          <w:iCs/>
          <w:szCs w:val="26"/>
        </w:rPr>
        <w:t xml:space="preserve"> qua </w:t>
      </w:r>
      <w:proofErr w:type="spellStart"/>
      <w:r w:rsidRPr="00E70DAB">
        <w:rPr>
          <w:iCs/>
          <w:szCs w:val="26"/>
        </w:rPr>
        <w:t>các</w:t>
      </w:r>
      <w:proofErr w:type="spellEnd"/>
      <w:r w:rsidRPr="00E70DAB">
        <w:rPr>
          <w:iCs/>
          <w:szCs w:val="26"/>
        </w:rPr>
        <w:t xml:space="preserve"> </w:t>
      </w:r>
      <w:proofErr w:type="spellStart"/>
      <w:r w:rsidRPr="00E70DAB">
        <w:rPr>
          <w:iCs/>
          <w:szCs w:val="26"/>
        </w:rPr>
        <w:t>cơ</w:t>
      </w:r>
      <w:proofErr w:type="spellEnd"/>
      <w:r w:rsidRPr="00E70DAB">
        <w:rPr>
          <w:iCs/>
          <w:szCs w:val="26"/>
        </w:rPr>
        <w:t xml:space="preserve"> </w:t>
      </w:r>
      <w:proofErr w:type="spellStart"/>
      <w:r w:rsidRPr="00E70DAB">
        <w:rPr>
          <w:iCs/>
          <w:szCs w:val="26"/>
        </w:rPr>
        <w:t>chế</w:t>
      </w:r>
      <w:proofErr w:type="spellEnd"/>
      <w:r w:rsidRPr="00E70DAB">
        <w:rPr>
          <w:iCs/>
          <w:szCs w:val="26"/>
        </w:rPr>
        <w:t xml:space="preserve"> </w:t>
      </w:r>
      <w:proofErr w:type="spellStart"/>
      <w:r w:rsidRPr="00E70DAB">
        <w:rPr>
          <w:iCs/>
          <w:szCs w:val="26"/>
        </w:rPr>
        <w:t>mã</w:t>
      </w:r>
      <w:proofErr w:type="spellEnd"/>
      <w:r w:rsidRPr="00E70DAB">
        <w:rPr>
          <w:iCs/>
          <w:szCs w:val="26"/>
        </w:rPr>
        <w:t xml:space="preserve"> </w:t>
      </w:r>
      <w:proofErr w:type="spellStart"/>
      <w:r w:rsidRPr="00E70DAB">
        <w:rPr>
          <w:iCs/>
          <w:szCs w:val="26"/>
        </w:rPr>
        <w:t>hóa</w:t>
      </w:r>
      <w:proofErr w:type="spellEnd"/>
      <w:r w:rsidRPr="00E70DAB">
        <w:rPr>
          <w:iCs/>
          <w:szCs w:val="26"/>
        </w:rPr>
        <w:t xml:space="preserve"> </w:t>
      </w:r>
      <w:proofErr w:type="spellStart"/>
      <w:r w:rsidRPr="00E70DAB">
        <w:rPr>
          <w:iCs/>
          <w:szCs w:val="26"/>
        </w:rPr>
        <w:t>mật</w:t>
      </w:r>
      <w:proofErr w:type="spellEnd"/>
      <w:r w:rsidRPr="00E70DAB">
        <w:rPr>
          <w:iCs/>
          <w:szCs w:val="26"/>
        </w:rPr>
        <w:t xml:space="preserve"> </w:t>
      </w:r>
      <w:proofErr w:type="spellStart"/>
      <w:r w:rsidRPr="00E70DAB">
        <w:rPr>
          <w:iCs/>
          <w:szCs w:val="26"/>
        </w:rPr>
        <w:t>khẩu</w:t>
      </w:r>
      <w:proofErr w:type="spellEnd"/>
      <w:r w:rsidRPr="00E70DAB">
        <w:rPr>
          <w:iCs/>
          <w:szCs w:val="26"/>
        </w:rPr>
        <w:t xml:space="preserve">, </w:t>
      </w:r>
      <w:proofErr w:type="spellStart"/>
      <w:r w:rsidRPr="00E70DAB">
        <w:rPr>
          <w:iCs/>
          <w:szCs w:val="26"/>
        </w:rPr>
        <w:t>xác</w:t>
      </w:r>
      <w:proofErr w:type="spellEnd"/>
      <w:r w:rsidRPr="00E70DAB">
        <w:rPr>
          <w:iCs/>
          <w:szCs w:val="26"/>
        </w:rPr>
        <w:t xml:space="preserve"> </w:t>
      </w:r>
      <w:proofErr w:type="spellStart"/>
      <w:r w:rsidRPr="00E70DAB">
        <w:rPr>
          <w:iCs/>
          <w:szCs w:val="26"/>
        </w:rPr>
        <w:t>thực</w:t>
      </w:r>
      <w:proofErr w:type="spellEnd"/>
      <w:r w:rsidRPr="00E70DAB">
        <w:rPr>
          <w:iCs/>
          <w:szCs w:val="26"/>
        </w:rPr>
        <w:t xml:space="preserve"> qua Email OTP </w:t>
      </w:r>
      <w:proofErr w:type="spellStart"/>
      <w:r w:rsidRPr="00E70DAB">
        <w:rPr>
          <w:iCs/>
          <w:szCs w:val="26"/>
        </w:rPr>
        <w:t>và</w:t>
      </w:r>
      <w:proofErr w:type="spellEnd"/>
      <w:r w:rsidRPr="00E70DAB">
        <w:rPr>
          <w:iCs/>
          <w:szCs w:val="26"/>
        </w:rPr>
        <w:t xml:space="preserve"> </w:t>
      </w:r>
      <w:proofErr w:type="spellStart"/>
      <w:r w:rsidRPr="00E70DAB">
        <w:rPr>
          <w:iCs/>
          <w:szCs w:val="26"/>
        </w:rPr>
        <w:t>bảo</w:t>
      </w:r>
      <w:proofErr w:type="spellEnd"/>
      <w:r w:rsidRPr="00E70DAB">
        <w:rPr>
          <w:iCs/>
          <w:szCs w:val="26"/>
        </w:rPr>
        <w:t xml:space="preserve"> </w:t>
      </w:r>
      <w:proofErr w:type="spellStart"/>
      <w:r w:rsidRPr="00E70DAB">
        <w:rPr>
          <w:iCs/>
          <w:szCs w:val="26"/>
        </w:rPr>
        <w:t>mật</w:t>
      </w:r>
      <w:proofErr w:type="spellEnd"/>
      <w:r w:rsidRPr="00E70DAB">
        <w:rPr>
          <w:iCs/>
          <w:szCs w:val="26"/>
        </w:rPr>
        <w:t xml:space="preserve"> </w:t>
      </w:r>
      <w:proofErr w:type="spellStart"/>
      <w:r w:rsidRPr="00E70DAB">
        <w:rPr>
          <w:iCs/>
          <w:szCs w:val="26"/>
        </w:rPr>
        <w:t>phiên</w:t>
      </w:r>
      <w:proofErr w:type="spellEnd"/>
      <w:r w:rsidRPr="00E70DAB">
        <w:rPr>
          <w:iCs/>
          <w:szCs w:val="26"/>
        </w:rPr>
        <w:t xml:space="preserve"> </w:t>
      </w:r>
      <w:proofErr w:type="spellStart"/>
      <w:r w:rsidRPr="00E70DAB">
        <w:rPr>
          <w:iCs/>
          <w:szCs w:val="26"/>
        </w:rPr>
        <w:t>làm</w:t>
      </w:r>
      <w:proofErr w:type="spellEnd"/>
      <w:r w:rsidRPr="00E70DAB">
        <w:rPr>
          <w:iCs/>
          <w:szCs w:val="26"/>
        </w:rPr>
        <w:t xml:space="preserve"> </w:t>
      </w:r>
      <w:proofErr w:type="spellStart"/>
      <w:r w:rsidRPr="00E70DAB">
        <w:rPr>
          <w:iCs/>
          <w:szCs w:val="26"/>
        </w:rPr>
        <w:t>việc</w:t>
      </w:r>
      <w:proofErr w:type="spellEnd"/>
      <w:r w:rsidRPr="00E70DAB">
        <w:rPr>
          <w:iCs/>
          <w:szCs w:val="26"/>
        </w:rPr>
        <w:t xml:space="preserve"> (Session Management). </w:t>
      </w:r>
      <w:proofErr w:type="spellStart"/>
      <w:r w:rsidRPr="00E70DAB">
        <w:rPr>
          <w:iCs/>
          <w:szCs w:val="26"/>
        </w:rPr>
        <w:t>Đồng</w:t>
      </w:r>
      <w:proofErr w:type="spellEnd"/>
      <w:r w:rsidRPr="00E70DAB">
        <w:rPr>
          <w:iCs/>
          <w:szCs w:val="26"/>
        </w:rPr>
        <w:t xml:space="preserve"> </w:t>
      </w:r>
      <w:proofErr w:type="spellStart"/>
      <w:r w:rsidRPr="00E70DAB">
        <w:rPr>
          <w:iCs/>
          <w:szCs w:val="26"/>
        </w:rPr>
        <w:t>thời</w:t>
      </w:r>
      <w:proofErr w:type="spellEnd"/>
      <w:r w:rsidRPr="00E70DAB">
        <w:rPr>
          <w:iCs/>
          <w:szCs w:val="26"/>
        </w:rPr>
        <w:t xml:space="preserve">, </w:t>
      </w:r>
      <w:proofErr w:type="spellStart"/>
      <w:r w:rsidRPr="00E70DAB">
        <w:rPr>
          <w:iCs/>
          <w:szCs w:val="26"/>
        </w:rPr>
        <w:t>giao</w:t>
      </w:r>
      <w:proofErr w:type="spellEnd"/>
      <w:r w:rsidRPr="00E70DAB">
        <w:rPr>
          <w:iCs/>
          <w:szCs w:val="26"/>
        </w:rPr>
        <w:t xml:space="preserve"> </w:t>
      </w:r>
      <w:proofErr w:type="spellStart"/>
      <w:r w:rsidRPr="00E70DAB">
        <w:rPr>
          <w:iCs/>
          <w:szCs w:val="26"/>
        </w:rPr>
        <w:t>diện</w:t>
      </w:r>
      <w:proofErr w:type="spellEnd"/>
      <w:r w:rsidRPr="00E70DAB">
        <w:rPr>
          <w:iCs/>
          <w:szCs w:val="26"/>
        </w:rPr>
        <w:t xml:space="preserve"> </w:t>
      </w:r>
      <w:proofErr w:type="spellStart"/>
      <w:r w:rsidRPr="00E70DAB">
        <w:rPr>
          <w:iCs/>
          <w:szCs w:val="26"/>
        </w:rPr>
        <w:t>người</w:t>
      </w:r>
      <w:proofErr w:type="spellEnd"/>
      <w:r w:rsidRPr="00E70DAB">
        <w:rPr>
          <w:iCs/>
          <w:szCs w:val="26"/>
        </w:rPr>
        <w:t xml:space="preserve"> </w:t>
      </w:r>
      <w:proofErr w:type="spellStart"/>
      <w:r w:rsidRPr="00E70DAB">
        <w:rPr>
          <w:iCs/>
          <w:szCs w:val="26"/>
        </w:rPr>
        <w:t>dùng</w:t>
      </w:r>
      <w:proofErr w:type="spellEnd"/>
      <w:r w:rsidRPr="00E70DAB">
        <w:rPr>
          <w:iCs/>
          <w:szCs w:val="26"/>
        </w:rPr>
        <w:t xml:space="preserve"> </w:t>
      </w:r>
      <w:proofErr w:type="spellStart"/>
      <w:r w:rsidRPr="00E70DAB">
        <w:rPr>
          <w:iCs/>
          <w:szCs w:val="26"/>
        </w:rPr>
        <w:t>phải</w:t>
      </w:r>
      <w:proofErr w:type="spellEnd"/>
      <w:r w:rsidRPr="00E70DAB">
        <w:rPr>
          <w:iCs/>
          <w:szCs w:val="26"/>
        </w:rPr>
        <w:t xml:space="preserve"> </w:t>
      </w:r>
      <w:proofErr w:type="spellStart"/>
      <w:r w:rsidRPr="00E70DAB">
        <w:rPr>
          <w:iCs/>
          <w:szCs w:val="26"/>
        </w:rPr>
        <w:t>được</w:t>
      </w:r>
      <w:proofErr w:type="spellEnd"/>
      <w:r w:rsidRPr="00E70DAB">
        <w:rPr>
          <w:iCs/>
          <w:szCs w:val="26"/>
        </w:rPr>
        <w:t xml:space="preserve"> </w:t>
      </w:r>
      <w:proofErr w:type="spellStart"/>
      <w:r w:rsidRPr="00E70DAB">
        <w:rPr>
          <w:iCs/>
          <w:szCs w:val="26"/>
        </w:rPr>
        <w:t>thiết</w:t>
      </w:r>
      <w:proofErr w:type="spellEnd"/>
      <w:r w:rsidRPr="00E70DAB">
        <w:rPr>
          <w:iCs/>
          <w:szCs w:val="26"/>
        </w:rPr>
        <w:t xml:space="preserve"> </w:t>
      </w:r>
      <w:proofErr w:type="spellStart"/>
      <w:r w:rsidRPr="00E70DAB">
        <w:rPr>
          <w:iCs/>
          <w:szCs w:val="26"/>
        </w:rPr>
        <w:t>kế</w:t>
      </w:r>
      <w:proofErr w:type="spellEnd"/>
      <w:r w:rsidRPr="00E70DAB">
        <w:rPr>
          <w:iCs/>
          <w:szCs w:val="26"/>
        </w:rPr>
        <w:t xml:space="preserve"> </w:t>
      </w:r>
      <w:proofErr w:type="spellStart"/>
      <w:r w:rsidRPr="00E70DAB">
        <w:rPr>
          <w:iCs/>
          <w:szCs w:val="26"/>
        </w:rPr>
        <w:t>thân</w:t>
      </w:r>
      <w:proofErr w:type="spellEnd"/>
      <w:r w:rsidRPr="00E70DAB">
        <w:rPr>
          <w:iCs/>
          <w:szCs w:val="26"/>
        </w:rPr>
        <w:t xml:space="preserve"> </w:t>
      </w:r>
      <w:proofErr w:type="spellStart"/>
      <w:r w:rsidRPr="00E70DAB">
        <w:rPr>
          <w:iCs/>
          <w:szCs w:val="26"/>
        </w:rPr>
        <w:t>thiện</w:t>
      </w:r>
      <w:proofErr w:type="spellEnd"/>
      <w:r w:rsidRPr="00E70DAB">
        <w:rPr>
          <w:iCs/>
          <w:szCs w:val="26"/>
        </w:rPr>
        <w:t xml:space="preserve">, </w:t>
      </w:r>
      <w:proofErr w:type="spellStart"/>
      <w:r w:rsidRPr="00E70DAB">
        <w:rPr>
          <w:iCs/>
          <w:szCs w:val="26"/>
        </w:rPr>
        <w:t>hiện</w:t>
      </w:r>
      <w:proofErr w:type="spellEnd"/>
      <w:r w:rsidRPr="00E70DAB">
        <w:rPr>
          <w:iCs/>
          <w:szCs w:val="26"/>
        </w:rPr>
        <w:t xml:space="preserve"> </w:t>
      </w:r>
      <w:proofErr w:type="spellStart"/>
      <w:r w:rsidRPr="00E70DAB">
        <w:rPr>
          <w:iCs/>
          <w:szCs w:val="26"/>
        </w:rPr>
        <w:t>đại</w:t>
      </w:r>
      <w:proofErr w:type="spellEnd"/>
      <w:r w:rsidRPr="00E70DAB">
        <w:rPr>
          <w:iCs/>
          <w:szCs w:val="26"/>
        </w:rPr>
        <w:t xml:space="preserve">, </w:t>
      </w:r>
      <w:proofErr w:type="spellStart"/>
      <w:r w:rsidRPr="00E70DAB">
        <w:rPr>
          <w:iCs/>
          <w:szCs w:val="26"/>
        </w:rPr>
        <w:t>áp</w:t>
      </w:r>
      <w:proofErr w:type="spellEnd"/>
      <w:r w:rsidRPr="00E70DAB">
        <w:rPr>
          <w:iCs/>
          <w:szCs w:val="26"/>
        </w:rPr>
        <w:t xml:space="preserve"> </w:t>
      </w:r>
      <w:proofErr w:type="spellStart"/>
      <w:r w:rsidRPr="00E70DAB">
        <w:rPr>
          <w:iCs/>
          <w:szCs w:val="26"/>
        </w:rPr>
        <w:t>dụng</w:t>
      </w:r>
      <w:proofErr w:type="spellEnd"/>
      <w:r w:rsidRPr="00E70DAB">
        <w:rPr>
          <w:iCs/>
          <w:szCs w:val="26"/>
        </w:rPr>
        <w:t xml:space="preserve"> </w:t>
      </w:r>
      <w:proofErr w:type="spellStart"/>
      <w:r w:rsidRPr="00E70DAB">
        <w:rPr>
          <w:iCs/>
          <w:szCs w:val="26"/>
        </w:rPr>
        <w:t>phong</w:t>
      </w:r>
      <w:proofErr w:type="spellEnd"/>
      <w:r w:rsidRPr="00E70DAB">
        <w:rPr>
          <w:iCs/>
          <w:szCs w:val="26"/>
        </w:rPr>
        <w:t xml:space="preserve"> </w:t>
      </w:r>
      <w:proofErr w:type="spellStart"/>
      <w:r w:rsidRPr="00E70DAB">
        <w:rPr>
          <w:iCs/>
          <w:szCs w:val="26"/>
        </w:rPr>
        <w:t>cách</w:t>
      </w:r>
      <w:proofErr w:type="spellEnd"/>
      <w:r w:rsidRPr="00E70DAB">
        <w:rPr>
          <w:iCs/>
          <w:szCs w:val="26"/>
        </w:rPr>
        <w:t xml:space="preserve"> </w:t>
      </w:r>
      <w:proofErr w:type="spellStart"/>
      <w:r w:rsidRPr="00E70DAB">
        <w:rPr>
          <w:iCs/>
          <w:szCs w:val="26"/>
        </w:rPr>
        <w:t>Glassmorphism</w:t>
      </w:r>
      <w:proofErr w:type="spellEnd"/>
      <w:r w:rsidRPr="00E70DAB">
        <w:rPr>
          <w:iCs/>
          <w:szCs w:val="26"/>
        </w:rPr>
        <w:t xml:space="preserve"> </w:t>
      </w:r>
      <w:proofErr w:type="spellStart"/>
      <w:r w:rsidRPr="00E70DAB">
        <w:rPr>
          <w:iCs/>
          <w:szCs w:val="26"/>
        </w:rPr>
        <w:t>và</w:t>
      </w:r>
      <w:proofErr w:type="spellEnd"/>
      <w:r w:rsidRPr="00E70DAB">
        <w:rPr>
          <w:iCs/>
          <w:szCs w:val="26"/>
        </w:rPr>
        <w:t xml:space="preserve"> </w:t>
      </w:r>
      <w:proofErr w:type="spellStart"/>
      <w:r w:rsidRPr="00E70DAB">
        <w:rPr>
          <w:iCs/>
          <w:szCs w:val="26"/>
        </w:rPr>
        <w:t>có</w:t>
      </w:r>
      <w:proofErr w:type="spellEnd"/>
      <w:r w:rsidRPr="00E70DAB">
        <w:rPr>
          <w:iCs/>
          <w:szCs w:val="26"/>
        </w:rPr>
        <w:t xml:space="preserve"> </w:t>
      </w:r>
      <w:proofErr w:type="spellStart"/>
      <w:r w:rsidRPr="00E70DAB">
        <w:rPr>
          <w:iCs/>
          <w:szCs w:val="26"/>
        </w:rPr>
        <w:t>khả</w:t>
      </w:r>
      <w:proofErr w:type="spellEnd"/>
      <w:r w:rsidRPr="00E70DAB">
        <w:rPr>
          <w:iCs/>
          <w:szCs w:val="26"/>
        </w:rPr>
        <w:t xml:space="preserve"> </w:t>
      </w:r>
      <w:proofErr w:type="spellStart"/>
      <w:r w:rsidRPr="00E70DAB">
        <w:rPr>
          <w:iCs/>
          <w:szCs w:val="26"/>
        </w:rPr>
        <w:t>năng</w:t>
      </w:r>
      <w:proofErr w:type="spellEnd"/>
      <w:r w:rsidRPr="00E70DAB">
        <w:rPr>
          <w:iCs/>
          <w:szCs w:val="26"/>
        </w:rPr>
        <w:t xml:space="preserve"> </w:t>
      </w:r>
      <w:proofErr w:type="spellStart"/>
      <w:r w:rsidRPr="00E70DAB">
        <w:rPr>
          <w:iCs/>
          <w:szCs w:val="26"/>
        </w:rPr>
        <w:t>tương</w:t>
      </w:r>
      <w:proofErr w:type="spellEnd"/>
      <w:r w:rsidRPr="00E70DAB">
        <w:rPr>
          <w:iCs/>
          <w:szCs w:val="26"/>
        </w:rPr>
        <w:t xml:space="preserve"> </w:t>
      </w:r>
      <w:proofErr w:type="spellStart"/>
      <w:r w:rsidRPr="00E70DAB">
        <w:rPr>
          <w:iCs/>
          <w:szCs w:val="26"/>
        </w:rPr>
        <w:t>thích</w:t>
      </w:r>
      <w:proofErr w:type="spellEnd"/>
      <w:r w:rsidRPr="00E70DAB">
        <w:rPr>
          <w:iCs/>
          <w:szCs w:val="26"/>
        </w:rPr>
        <w:t xml:space="preserve"> </w:t>
      </w:r>
      <w:proofErr w:type="spellStart"/>
      <w:r w:rsidRPr="00E70DAB">
        <w:rPr>
          <w:iCs/>
          <w:szCs w:val="26"/>
        </w:rPr>
        <w:t>tốt</w:t>
      </w:r>
      <w:proofErr w:type="spellEnd"/>
      <w:r w:rsidRPr="00E70DAB">
        <w:rPr>
          <w:iCs/>
          <w:szCs w:val="26"/>
        </w:rPr>
        <w:t xml:space="preserve"> </w:t>
      </w:r>
      <w:proofErr w:type="spellStart"/>
      <w:r w:rsidRPr="00E70DAB">
        <w:rPr>
          <w:iCs/>
          <w:szCs w:val="26"/>
        </w:rPr>
        <w:t>trên</w:t>
      </w:r>
      <w:proofErr w:type="spellEnd"/>
      <w:r w:rsidRPr="00E70DAB">
        <w:rPr>
          <w:iCs/>
          <w:szCs w:val="26"/>
        </w:rPr>
        <w:t xml:space="preserve"> </w:t>
      </w:r>
      <w:proofErr w:type="spellStart"/>
      <w:r w:rsidRPr="00E70DAB">
        <w:rPr>
          <w:iCs/>
          <w:szCs w:val="26"/>
        </w:rPr>
        <w:t>nhiều</w:t>
      </w:r>
      <w:proofErr w:type="spellEnd"/>
      <w:r w:rsidRPr="00E70DAB">
        <w:rPr>
          <w:iCs/>
          <w:szCs w:val="26"/>
        </w:rPr>
        <w:t xml:space="preserve"> </w:t>
      </w:r>
      <w:proofErr w:type="spellStart"/>
      <w:r w:rsidRPr="00E70DAB">
        <w:rPr>
          <w:iCs/>
          <w:szCs w:val="26"/>
        </w:rPr>
        <w:t>thiết</w:t>
      </w:r>
      <w:proofErr w:type="spellEnd"/>
      <w:r w:rsidRPr="00E70DAB">
        <w:rPr>
          <w:iCs/>
          <w:szCs w:val="26"/>
        </w:rPr>
        <w:t xml:space="preserve"> </w:t>
      </w:r>
      <w:proofErr w:type="spellStart"/>
      <w:r w:rsidRPr="00E70DAB">
        <w:rPr>
          <w:iCs/>
          <w:szCs w:val="26"/>
        </w:rPr>
        <w:t>bị</w:t>
      </w:r>
      <w:proofErr w:type="spellEnd"/>
      <w:r w:rsidRPr="00E70DAB">
        <w:rPr>
          <w:iCs/>
          <w:szCs w:val="26"/>
        </w:rPr>
        <w:t xml:space="preserve"> </w:t>
      </w:r>
      <w:proofErr w:type="spellStart"/>
      <w:r w:rsidRPr="00E70DAB">
        <w:rPr>
          <w:iCs/>
          <w:szCs w:val="26"/>
        </w:rPr>
        <w:t>khác</w:t>
      </w:r>
      <w:proofErr w:type="spellEnd"/>
      <w:r w:rsidRPr="00E70DAB">
        <w:rPr>
          <w:iCs/>
          <w:szCs w:val="26"/>
        </w:rPr>
        <w:t xml:space="preserve"> </w:t>
      </w:r>
      <w:proofErr w:type="spellStart"/>
      <w:r w:rsidRPr="00E70DAB">
        <w:rPr>
          <w:iCs/>
          <w:szCs w:val="26"/>
        </w:rPr>
        <w:t>nhau</w:t>
      </w:r>
      <w:proofErr w:type="spellEnd"/>
      <w:r w:rsidRPr="00E70DAB">
        <w:rPr>
          <w:iCs/>
          <w:szCs w:val="26"/>
        </w:rPr>
        <w:t xml:space="preserve"> (Responsive Design), </w:t>
      </w:r>
      <w:proofErr w:type="spellStart"/>
      <w:r w:rsidRPr="00E70DAB">
        <w:rPr>
          <w:iCs/>
          <w:szCs w:val="26"/>
        </w:rPr>
        <w:t>mang</w:t>
      </w:r>
      <w:proofErr w:type="spellEnd"/>
      <w:r w:rsidRPr="00E70DAB">
        <w:rPr>
          <w:iCs/>
          <w:szCs w:val="26"/>
        </w:rPr>
        <w:t xml:space="preserve"> </w:t>
      </w:r>
      <w:proofErr w:type="spellStart"/>
      <w:r w:rsidRPr="00E70DAB">
        <w:rPr>
          <w:iCs/>
          <w:szCs w:val="26"/>
        </w:rPr>
        <w:t>lại</w:t>
      </w:r>
      <w:proofErr w:type="spellEnd"/>
      <w:r w:rsidRPr="00E70DAB">
        <w:rPr>
          <w:iCs/>
          <w:szCs w:val="26"/>
        </w:rPr>
        <w:t xml:space="preserve"> </w:t>
      </w:r>
      <w:proofErr w:type="spellStart"/>
      <w:r w:rsidRPr="00E70DAB">
        <w:rPr>
          <w:iCs/>
          <w:szCs w:val="26"/>
        </w:rPr>
        <w:t>trải</w:t>
      </w:r>
      <w:proofErr w:type="spellEnd"/>
      <w:r w:rsidRPr="00E70DAB">
        <w:rPr>
          <w:iCs/>
          <w:szCs w:val="26"/>
        </w:rPr>
        <w:t xml:space="preserve"> </w:t>
      </w:r>
      <w:proofErr w:type="spellStart"/>
      <w:r w:rsidRPr="00E70DAB">
        <w:rPr>
          <w:iCs/>
          <w:szCs w:val="26"/>
        </w:rPr>
        <w:t>nghiệm</w:t>
      </w:r>
      <w:proofErr w:type="spellEnd"/>
      <w:r w:rsidRPr="00E70DAB">
        <w:rPr>
          <w:iCs/>
          <w:szCs w:val="26"/>
        </w:rPr>
        <w:t xml:space="preserve"> </w:t>
      </w:r>
      <w:proofErr w:type="spellStart"/>
      <w:r w:rsidRPr="00E70DAB">
        <w:rPr>
          <w:iCs/>
          <w:szCs w:val="26"/>
        </w:rPr>
        <w:t>mượt</w:t>
      </w:r>
      <w:proofErr w:type="spellEnd"/>
      <w:r w:rsidRPr="00E70DAB">
        <w:rPr>
          <w:iCs/>
          <w:szCs w:val="26"/>
        </w:rPr>
        <w:t xml:space="preserve"> </w:t>
      </w:r>
      <w:proofErr w:type="spellStart"/>
      <w:r w:rsidRPr="00E70DAB">
        <w:rPr>
          <w:iCs/>
          <w:szCs w:val="26"/>
        </w:rPr>
        <w:t>mà</w:t>
      </w:r>
      <w:proofErr w:type="spellEnd"/>
      <w:r w:rsidRPr="00E70DAB">
        <w:rPr>
          <w:iCs/>
          <w:szCs w:val="26"/>
        </w:rPr>
        <w:t xml:space="preserve"> </w:t>
      </w:r>
      <w:proofErr w:type="spellStart"/>
      <w:r w:rsidRPr="00E70DAB">
        <w:rPr>
          <w:iCs/>
          <w:szCs w:val="26"/>
        </w:rPr>
        <w:t>và</w:t>
      </w:r>
      <w:proofErr w:type="spellEnd"/>
      <w:r w:rsidRPr="00E70DAB">
        <w:rPr>
          <w:iCs/>
          <w:szCs w:val="26"/>
        </w:rPr>
        <w:t xml:space="preserve"> </w:t>
      </w:r>
      <w:proofErr w:type="spellStart"/>
      <w:r w:rsidRPr="00E70DAB">
        <w:rPr>
          <w:iCs/>
          <w:szCs w:val="26"/>
        </w:rPr>
        <w:t>chuyên</w:t>
      </w:r>
      <w:proofErr w:type="spellEnd"/>
      <w:r w:rsidRPr="00E70DAB">
        <w:rPr>
          <w:iCs/>
          <w:szCs w:val="26"/>
        </w:rPr>
        <w:t xml:space="preserve"> </w:t>
      </w:r>
      <w:proofErr w:type="spellStart"/>
      <w:r w:rsidRPr="00E70DAB">
        <w:rPr>
          <w:iCs/>
          <w:szCs w:val="26"/>
        </w:rPr>
        <w:t>nghiệp</w:t>
      </w:r>
      <w:proofErr w:type="spellEnd"/>
      <w:r w:rsidRPr="00E70DAB">
        <w:rPr>
          <w:iCs/>
          <w:szCs w:val="26"/>
        </w:rPr>
        <w:t xml:space="preserve"> </w:t>
      </w:r>
      <w:proofErr w:type="spellStart"/>
      <w:r w:rsidRPr="00E70DAB">
        <w:rPr>
          <w:iCs/>
          <w:szCs w:val="26"/>
        </w:rPr>
        <w:t>cho</w:t>
      </w:r>
      <w:proofErr w:type="spellEnd"/>
      <w:r w:rsidRPr="00E70DAB">
        <w:rPr>
          <w:iCs/>
          <w:szCs w:val="26"/>
        </w:rPr>
        <w:t xml:space="preserve"> </w:t>
      </w:r>
      <w:proofErr w:type="spellStart"/>
      <w:r w:rsidRPr="00E70DAB">
        <w:rPr>
          <w:iCs/>
          <w:szCs w:val="26"/>
        </w:rPr>
        <w:t>người</w:t>
      </w:r>
      <w:proofErr w:type="spellEnd"/>
      <w:r w:rsidRPr="00E70DAB">
        <w:rPr>
          <w:iCs/>
          <w:szCs w:val="26"/>
        </w:rPr>
        <w:t xml:space="preserve"> </w:t>
      </w:r>
      <w:proofErr w:type="spellStart"/>
      <w:r w:rsidRPr="00E70DAB">
        <w:rPr>
          <w:iCs/>
          <w:szCs w:val="26"/>
        </w:rPr>
        <w:t>sử</w:t>
      </w:r>
      <w:proofErr w:type="spellEnd"/>
      <w:r w:rsidRPr="00E70DAB">
        <w:rPr>
          <w:iCs/>
          <w:szCs w:val="26"/>
        </w:rPr>
        <w:t xml:space="preserve"> </w:t>
      </w:r>
      <w:proofErr w:type="spellStart"/>
      <w:r w:rsidRPr="00E70DAB">
        <w:rPr>
          <w:iCs/>
          <w:szCs w:val="26"/>
        </w:rPr>
        <w:t>dụng</w:t>
      </w:r>
      <w:proofErr w:type="spellEnd"/>
      <w:r w:rsidRPr="00E70DAB">
        <w:rPr>
          <w:iCs/>
          <w:szCs w:val="26"/>
        </w:rPr>
        <w:t>.</w:t>
      </w:r>
    </w:p>
    <w:p w14:paraId="06080E4F" w14:textId="77777777" w:rsidR="00E70DAB" w:rsidRPr="00E70DAB" w:rsidRDefault="00E70DAB" w:rsidP="00E70DAB">
      <w:pPr>
        <w:rPr>
          <w:b/>
          <w:bCs/>
          <w:sz w:val="28"/>
          <w:szCs w:val="28"/>
        </w:rPr>
      </w:pPr>
      <w:r w:rsidRPr="00E70DAB">
        <w:rPr>
          <w:b/>
          <w:bCs/>
          <w:sz w:val="28"/>
          <w:szCs w:val="28"/>
        </w:rPr>
        <w:t xml:space="preserve">3. </w:t>
      </w:r>
      <w:proofErr w:type="spellStart"/>
      <w:r w:rsidRPr="00E70DAB">
        <w:rPr>
          <w:b/>
          <w:bCs/>
          <w:sz w:val="28"/>
          <w:szCs w:val="28"/>
        </w:rPr>
        <w:t>Đối</w:t>
      </w:r>
      <w:proofErr w:type="spellEnd"/>
      <w:r w:rsidRPr="00E70DAB">
        <w:rPr>
          <w:b/>
          <w:bCs/>
          <w:sz w:val="28"/>
          <w:szCs w:val="28"/>
        </w:rPr>
        <w:t xml:space="preserve"> </w:t>
      </w:r>
      <w:proofErr w:type="spellStart"/>
      <w:r w:rsidRPr="00E70DAB">
        <w:rPr>
          <w:b/>
          <w:bCs/>
          <w:sz w:val="28"/>
          <w:szCs w:val="28"/>
        </w:rPr>
        <w:t>tượng</w:t>
      </w:r>
      <w:proofErr w:type="spellEnd"/>
      <w:r w:rsidRPr="00E70DAB">
        <w:rPr>
          <w:b/>
          <w:bCs/>
          <w:sz w:val="28"/>
          <w:szCs w:val="28"/>
        </w:rPr>
        <w:t xml:space="preserve"> </w:t>
      </w:r>
      <w:proofErr w:type="spellStart"/>
      <w:r w:rsidRPr="00E70DAB">
        <w:rPr>
          <w:b/>
          <w:bCs/>
          <w:sz w:val="28"/>
          <w:szCs w:val="28"/>
        </w:rPr>
        <w:t>và</w:t>
      </w:r>
      <w:proofErr w:type="spellEnd"/>
      <w:r w:rsidRPr="00E70DAB">
        <w:rPr>
          <w:b/>
          <w:bCs/>
          <w:sz w:val="28"/>
          <w:szCs w:val="28"/>
        </w:rPr>
        <w:t xml:space="preserve"> </w:t>
      </w:r>
      <w:proofErr w:type="spellStart"/>
      <w:r w:rsidRPr="00E70DAB">
        <w:rPr>
          <w:b/>
          <w:bCs/>
          <w:sz w:val="28"/>
          <w:szCs w:val="28"/>
        </w:rPr>
        <w:t>phạm</w:t>
      </w:r>
      <w:proofErr w:type="spellEnd"/>
      <w:r w:rsidRPr="00E70DAB">
        <w:rPr>
          <w:b/>
          <w:bCs/>
          <w:sz w:val="28"/>
          <w:szCs w:val="28"/>
        </w:rPr>
        <w:t xml:space="preserve"> vi </w:t>
      </w:r>
      <w:proofErr w:type="spellStart"/>
      <w:r w:rsidRPr="00E70DAB">
        <w:rPr>
          <w:b/>
          <w:bCs/>
          <w:sz w:val="28"/>
          <w:szCs w:val="28"/>
        </w:rPr>
        <w:t>nghiên</w:t>
      </w:r>
      <w:proofErr w:type="spellEnd"/>
      <w:r w:rsidRPr="00E70DAB">
        <w:rPr>
          <w:b/>
          <w:bCs/>
          <w:sz w:val="28"/>
          <w:szCs w:val="28"/>
        </w:rPr>
        <w:t xml:space="preserve"> </w:t>
      </w:r>
      <w:proofErr w:type="spellStart"/>
      <w:r w:rsidRPr="00E70DAB">
        <w:rPr>
          <w:b/>
          <w:bCs/>
          <w:sz w:val="28"/>
          <w:szCs w:val="28"/>
        </w:rPr>
        <w:t>cứu</w:t>
      </w:r>
      <w:proofErr w:type="spellEnd"/>
    </w:p>
    <w:p w14:paraId="0A8BDF21" w14:textId="77777777" w:rsidR="00E70DAB" w:rsidRPr="00E70DAB" w:rsidRDefault="00E70DAB" w:rsidP="00E70DAB">
      <w:pPr>
        <w:ind w:firstLine="567"/>
      </w:pPr>
      <w:proofErr w:type="spellStart"/>
      <w:r w:rsidRPr="00E70DAB">
        <w:t>Đối</w:t>
      </w:r>
      <w:proofErr w:type="spellEnd"/>
      <w:r w:rsidRPr="00E70DAB">
        <w:t xml:space="preserve"> </w:t>
      </w:r>
      <w:proofErr w:type="spellStart"/>
      <w:r w:rsidRPr="00E70DAB">
        <w:t>tượng</w:t>
      </w:r>
      <w:proofErr w:type="spellEnd"/>
      <w:r w:rsidRPr="00E70DAB">
        <w:t xml:space="preserve"> </w:t>
      </w:r>
      <w:proofErr w:type="spellStart"/>
      <w:r w:rsidRPr="00E70DAB">
        <w:t>nghiên</w:t>
      </w:r>
      <w:proofErr w:type="spellEnd"/>
      <w:r w:rsidRPr="00E70DAB">
        <w:t xml:space="preserve"> </w:t>
      </w:r>
      <w:proofErr w:type="spellStart"/>
      <w:r w:rsidRPr="00E70DAB">
        <w:t>cứu</w:t>
      </w:r>
      <w:proofErr w:type="spellEnd"/>
      <w:r w:rsidRPr="00E70DAB">
        <w:t xml:space="preserve"> </w:t>
      </w:r>
      <w:proofErr w:type="spellStart"/>
      <w:r w:rsidRPr="00E70DAB">
        <w:t>của</w:t>
      </w:r>
      <w:proofErr w:type="spellEnd"/>
      <w:r w:rsidRPr="00E70DAB">
        <w:t xml:space="preserve"> </w:t>
      </w:r>
      <w:proofErr w:type="spellStart"/>
      <w:r w:rsidRPr="00E70DAB">
        <w:t>đề</w:t>
      </w:r>
      <w:proofErr w:type="spellEnd"/>
      <w:r w:rsidRPr="00E70DAB">
        <w:t xml:space="preserve"> </w:t>
      </w:r>
      <w:proofErr w:type="spellStart"/>
      <w:r w:rsidRPr="00E70DAB">
        <w:t>tài</w:t>
      </w:r>
      <w:proofErr w:type="spellEnd"/>
      <w:r w:rsidRPr="00E70DAB">
        <w:t xml:space="preserve"> </w:t>
      </w:r>
      <w:proofErr w:type="spellStart"/>
      <w:r w:rsidRPr="00E70DAB">
        <w:t>tập</w:t>
      </w:r>
      <w:proofErr w:type="spellEnd"/>
      <w:r w:rsidRPr="00E70DAB">
        <w:t xml:space="preserve"> </w:t>
      </w:r>
      <w:proofErr w:type="spellStart"/>
      <w:r w:rsidRPr="00E70DAB">
        <w:t>trung</w:t>
      </w:r>
      <w:proofErr w:type="spellEnd"/>
      <w:r w:rsidRPr="00E70DAB">
        <w:t xml:space="preserve"> </w:t>
      </w:r>
      <w:proofErr w:type="spellStart"/>
      <w:r w:rsidRPr="00E70DAB">
        <w:t>vào</w:t>
      </w:r>
      <w:proofErr w:type="spellEnd"/>
      <w:r w:rsidRPr="00E70DAB">
        <w:t xml:space="preserve"> </w:t>
      </w:r>
      <w:proofErr w:type="spellStart"/>
      <w:r w:rsidRPr="00E70DAB">
        <w:t>các</w:t>
      </w:r>
      <w:proofErr w:type="spellEnd"/>
      <w:r w:rsidRPr="00E70DAB">
        <w:t xml:space="preserve"> </w:t>
      </w:r>
      <w:proofErr w:type="spellStart"/>
      <w:r w:rsidRPr="00E70DAB">
        <w:t>quy</w:t>
      </w:r>
      <w:proofErr w:type="spellEnd"/>
      <w:r w:rsidRPr="00E70DAB">
        <w:t xml:space="preserve"> </w:t>
      </w:r>
      <w:proofErr w:type="spellStart"/>
      <w:r w:rsidRPr="00E70DAB">
        <w:t>trình</w:t>
      </w:r>
      <w:proofErr w:type="spellEnd"/>
      <w:r w:rsidRPr="00E70DAB">
        <w:t xml:space="preserve"> </w:t>
      </w:r>
      <w:proofErr w:type="spellStart"/>
      <w:r w:rsidRPr="00E70DAB">
        <w:t>nghiệp</w:t>
      </w:r>
      <w:proofErr w:type="spellEnd"/>
      <w:r w:rsidRPr="00E70DAB">
        <w:t xml:space="preserve"> </w:t>
      </w:r>
      <w:proofErr w:type="spellStart"/>
      <w:r w:rsidRPr="00E70DAB">
        <w:t>vụ</w:t>
      </w:r>
      <w:proofErr w:type="spellEnd"/>
      <w:r w:rsidRPr="00E70DAB">
        <w:t xml:space="preserve"> </w:t>
      </w:r>
      <w:proofErr w:type="spellStart"/>
      <w:r w:rsidRPr="00E70DAB">
        <w:t>quản</w:t>
      </w:r>
      <w:proofErr w:type="spellEnd"/>
      <w:r w:rsidRPr="00E70DAB">
        <w:t xml:space="preserve"> </w:t>
      </w:r>
      <w:proofErr w:type="spellStart"/>
      <w:r w:rsidRPr="00E70DAB">
        <w:t>lý</w:t>
      </w:r>
      <w:proofErr w:type="spellEnd"/>
      <w:r w:rsidRPr="00E70DAB">
        <w:t xml:space="preserve"> </w:t>
      </w:r>
      <w:proofErr w:type="spellStart"/>
      <w:r w:rsidRPr="00E70DAB">
        <w:t>thời</w:t>
      </w:r>
      <w:proofErr w:type="spellEnd"/>
      <w:r w:rsidRPr="00E70DAB">
        <w:t xml:space="preserve"> </w:t>
      </w:r>
      <w:proofErr w:type="spellStart"/>
      <w:r w:rsidRPr="00E70DAB">
        <w:t>gian</w:t>
      </w:r>
      <w:proofErr w:type="spellEnd"/>
      <w:r w:rsidRPr="00E70DAB">
        <w:t xml:space="preserve"> </w:t>
      </w:r>
      <w:proofErr w:type="spellStart"/>
      <w:r w:rsidRPr="00E70DAB">
        <w:t>cá</w:t>
      </w:r>
      <w:proofErr w:type="spellEnd"/>
      <w:r w:rsidRPr="00E70DAB">
        <w:t xml:space="preserve"> </w:t>
      </w:r>
      <w:proofErr w:type="spellStart"/>
      <w:r w:rsidRPr="00E70DAB">
        <w:t>nhân</w:t>
      </w:r>
      <w:proofErr w:type="spellEnd"/>
      <w:r w:rsidRPr="00E70DAB">
        <w:t xml:space="preserve"> </w:t>
      </w:r>
      <w:proofErr w:type="spellStart"/>
      <w:r w:rsidRPr="00E70DAB">
        <w:t>và</w:t>
      </w:r>
      <w:proofErr w:type="spellEnd"/>
      <w:r w:rsidRPr="00E70DAB">
        <w:t xml:space="preserve"> </w:t>
      </w:r>
      <w:proofErr w:type="spellStart"/>
      <w:r w:rsidRPr="00E70DAB">
        <w:t>làm</w:t>
      </w:r>
      <w:proofErr w:type="spellEnd"/>
      <w:r w:rsidRPr="00E70DAB">
        <w:t xml:space="preserve"> </w:t>
      </w:r>
      <w:proofErr w:type="spellStart"/>
      <w:r w:rsidRPr="00E70DAB">
        <w:t>việc</w:t>
      </w:r>
      <w:proofErr w:type="spellEnd"/>
      <w:r w:rsidRPr="00E70DAB">
        <w:t xml:space="preserve"> </w:t>
      </w:r>
      <w:proofErr w:type="spellStart"/>
      <w:r w:rsidRPr="00E70DAB">
        <w:t>nhóm</w:t>
      </w:r>
      <w:proofErr w:type="spellEnd"/>
      <w:r w:rsidRPr="00E70DAB">
        <w:t xml:space="preserve"> </w:t>
      </w:r>
      <w:proofErr w:type="spellStart"/>
      <w:r w:rsidRPr="00E70DAB">
        <w:t>nhỏ</w:t>
      </w:r>
      <w:proofErr w:type="spellEnd"/>
      <w:r w:rsidRPr="00E70DAB">
        <w:t xml:space="preserve">. </w:t>
      </w:r>
      <w:proofErr w:type="spellStart"/>
      <w:r w:rsidRPr="00E70DAB">
        <w:t>Hệ</w:t>
      </w:r>
      <w:proofErr w:type="spellEnd"/>
      <w:r w:rsidRPr="00E70DAB">
        <w:t xml:space="preserve"> </w:t>
      </w:r>
      <w:proofErr w:type="spellStart"/>
      <w:r w:rsidRPr="00E70DAB">
        <w:t>thống</w:t>
      </w:r>
      <w:proofErr w:type="spellEnd"/>
      <w:r w:rsidRPr="00E70DAB">
        <w:t xml:space="preserve"> </w:t>
      </w:r>
      <w:proofErr w:type="spellStart"/>
      <w:r w:rsidRPr="00E70DAB">
        <w:t>hướng</w:t>
      </w:r>
      <w:proofErr w:type="spellEnd"/>
      <w:r w:rsidRPr="00E70DAB">
        <w:t xml:space="preserve"> </w:t>
      </w:r>
      <w:proofErr w:type="spellStart"/>
      <w:r w:rsidRPr="00E70DAB">
        <w:t>đến</w:t>
      </w:r>
      <w:proofErr w:type="spellEnd"/>
      <w:r w:rsidRPr="00E70DAB">
        <w:t xml:space="preserve"> </w:t>
      </w:r>
      <w:proofErr w:type="spellStart"/>
      <w:r w:rsidRPr="00E70DAB">
        <w:t>phục</w:t>
      </w:r>
      <w:proofErr w:type="spellEnd"/>
      <w:r w:rsidRPr="00E70DAB">
        <w:t xml:space="preserve"> </w:t>
      </w:r>
      <w:proofErr w:type="spellStart"/>
      <w:r w:rsidRPr="00E70DAB">
        <w:t>vụ</w:t>
      </w:r>
      <w:proofErr w:type="spellEnd"/>
      <w:r w:rsidRPr="00E70DAB">
        <w:t xml:space="preserve"> </w:t>
      </w:r>
      <w:proofErr w:type="spellStart"/>
      <w:r w:rsidRPr="00E70DAB">
        <w:t>hai</w:t>
      </w:r>
      <w:proofErr w:type="spellEnd"/>
      <w:r w:rsidRPr="00E70DAB">
        <w:t xml:space="preserve"> </w:t>
      </w:r>
      <w:proofErr w:type="spellStart"/>
      <w:r w:rsidRPr="00E70DAB">
        <w:t>nhóm</w:t>
      </w:r>
      <w:proofErr w:type="spellEnd"/>
      <w:r w:rsidRPr="00E70DAB">
        <w:t xml:space="preserve"> </w:t>
      </w:r>
      <w:proofErr w:type="spellStart"/>
      <w:r w:rsidRPr="00E70DAB">
        <w:t>đối</w:t>
      </w:r>
      <w:proofErr w:type="spellEnd"/>
      <w:r w:rsidRPr="00E70DAB">
        <w:t xml:space="preserve"> </w:t>
      </w:r>
      <w:proofErr w:type="spellStart"/>
      <w:r w:rsidRPr="00E70DAB">
        <w:t>tượng</w:t>
      </w:r>
      <w:proofErr w:type="spellEnd"/>
      <w:r w:rsidRPr="00E70DAB">
        <w:t xml:space="preserve"> </w:t>
      </w:r>
      <w:proofErr w:type="spellStart"/>
      <w:r w:rsidRPr="00E70DAB">
        <w:t>chính</w:t>
      </w:r>
      <w:proofErr w:type="spellEnd"/>
      <w:r w:rsidRPr="00E70DAB">
        <w:t xml:space="preserve">. </w:t>
      </w:r>
      <w:proofErr w:type="spellStart"/>
      <w:r w:rsidRPr="00E70DAB">
        <w:t>Nhóm</w:t>
      </w:r>
      <w:proofErr w:type="spellEnd"/>
      <w:r w:rsidRPr="00E70DAB">
        <w:t xml:space="preserve"> </w:t>
      </w:r>
      <w:proofErr w:type="spellStart"/>
      <w:r w:rsidRPr="00E70DAB">
        <w:t>thứ</w:t>
      </w:r>
      <w:proofErr w:type="spellEnd"/>
      <w:r w:rsidRPr="00E70DAB">
        <w:t xml:space="preserve"> </w:t>
      </w:r>
      <w:proofErr w:type="spellStart"/>
      <w:r w:rsidRPr="00E70DAB">
        <w:t>nhất</w:t>
      </w:r>
      <w:proofErr w:type="spellEnd"/>
      <w:r w:rsidRPr="00E70DAB">
        <w:t xml:space="preserve"> </w:t>
      </w:r>
      <w:proofErr w:type="spellStart"/>
      <w:r w:rsidRPr="00E70DAB">
        <w:t>là</w:t>
      </w:r>
      <w:proofErr w:type="spellEnd"/>
      <w:r w:rsidRPr="00E70DAB">
        <w:t xml:space="preserve"> </w:t>
      </w:r>
      <w:proofErr w:type="spellStart"/>
      <w:r w:rsidRPr="00E70DAB">
        <w:t>học</w:t>
      </w:r>
      <w:proofErr w:type="spellEnd"/>
      <w:r w:rsidRPr="00E70DAB">
        <w:t xml:space="preserve"> </w:t>
      </w:r>
      <w:proofErr w:type="spellStart"/>
      <w:r w:rsidRPr="00E70DAB">
        <w:t>sinh</w:t>
      </w:r>
      <w:proofErr w:type="spellEnd"/>
      <w:r w:rsidRPr="00E70DAB">
        <w:t xml:space="preserve">, </w:t>
      </w:r>
      <w:proofErr w:type="spellStart"/>
      <w:r w:rsidRPr="00E70DAB">
        <w:t>sinh</w:t>
      </w:r>
      <w:proofErr w:type="spellEnd"/>
      <w:r w:rsidRPr="00E70DAB">
        <w:t xml:space="preserve"> </w:t>
      </w:r>
      <w:proofErr w:type="spellStart"/>
      <w:r w:rsidRPr="00E70DAB">
        <w:t>viên</w:t>
      </w:r>
      <w:proofErr w:type="spellEnd"/>
      <w:r w:rsidRPr="00E70DAB">
        <w:t xml:space="preserve">, </w:t>
      </w:r>
      <w:proofErr w:type="spellStart"/>
      <w:r w:rsidRPr="00E70DAB">
        <w:t>những</w:t>
      </w:r>
      <w:proofErr w:type="spellEnd"/>
      <w:r w:rsidRPr="00E70DAB">
        <w:t xml:space="preserve"> </w:t>
      </w:r>
      <w:proofErr w:type="spellStart"/>
      <w:r w:rsidRPr="00E70DAB">
        <w:t>người</w:t>
      </w:r>
      <w:proofErr w:type="spellEnd"/>
      <w:r w:rsidRPr="00E70DAB">
        <w:t xml:space="preserve"> </w:t>
      </w:r>
      <w:proofErr w:type="spellStart"/>
      <w:r w:rsidRPr="00E70DAB">
        <w:t>cần</w:t>
      </w:r>
      <w:proofErr w:type="spellEnd"/>
      <w:r w:rsidRPr="00E70DAB">
        <w:t xml:space="preserve"> </w:t>
      </w:r>
      <w:proofErr w:type="spellStart"/>
      <w:r w:rsidRPr="00E70DAB">
        <w:t>quản</w:t>
      </w:r>
      <w:proofErr w:type="spellEnd"/>
      <w:r w:rsidRPr="00E70DAB">
        <w:t xml:space="preserve"> </w:t>
      </w:r>
      <w:proofErr w:type="spellStart"/>
      <w:r w:rsidRPr="00E70DAB">
        <w:t>lý</w:t>
      </w:r>
      <w:proofErr w:type="spellEnd"/>
      <w:r w:rsidRPr="00E70DAB">
        <w:t xml:space="preserve"> </w:t>
      </w:r>
      <w:proofErr w:type="spellStart"/>
      <w:r w:rsidRPr="00E70DAB">
        <w:t>lịch</w:t>
      </w:r>
      <w:proofErr w:type="spellEnd"/>
      <w:r w:rsidRPr="00E70DAB">
        <w:t xml:space="preserve"> </w:t>
      </w:r>
      <w:proofErr w:type="spellStart"/>
      <w:r w:rsidRPr="00E70DAB">
        <w:t>học</w:t>
      </w:r>
      <w:proofErr w:type="spellEnd"/>
      <w:r w:rsidRPr="00E70DAB">
        <w:t xml:space="preserve">, </w:t>
      </w:r>
      <w:proofErr w:type="spellStart"/>
      <w:r w:rsidRPr="00E70DAB">
        <w:t>bài</w:t>
      </w:r>
      <w:proofErr w:type="spellEnd"/>
      <w:r w:rsidRPr="00E70DAB">
        <w:t xml:space="preserve"> </w:t>
      </w:r>
      <w:proofErr w:type="spellStart"/>
      <w:r w:rsidRPr="00E70DAB">
        <w:t>tập</w:t>
      </w:r>
      <w:proofErr w:type="spellEnd"/>
      <w:r w:rsidRPr="00E70DAB">
        <w:t xml:space="preserve"> </w:t>
      </w:r>
      <w:proofErr w:type="spellStart"/>
      <w:r w:rsidRPr="00E70DAB">
        <w:t>lớn</w:t>
      </w:r>
      <w:proofErr w:type="spellEnd"/>
      <w:r w:rsidRPr="00E70DAB">
        <w:t xml:space="preserve"> </w:t>
      </w:r>
      <w:proofErr w:type="spellStart"/>
      <w:r w:rsidRPr="00E70DAB">
        <w:t>và</w:t>
      </w:r>
      <w:proofErr w:type="spellEnd"/>
      <w:r w:rsidRPr="00E70DAB">
        <w:t xml:space="preserve"> </w:t>
      </w:r>
      <w:proofErr w:type="spellStart"/>
      <w:r w:rsidRPr="00E70DAB">
        <w:t>các</w:t>
      </w:r>
      <w:proofErr w:type="spellEnd"/>
      <w:r w:rsidRPr="00E70DAB">
        <w:t xml:space="preserve"> </w:t>
      </w:r>
      <w:proofErr w:type="spellStart"/>
      <w:r w:rsidRPr="00E70DAB">
        <w:t>hoạt</w:t>
      </w:r>
      <w:proofErr w:type="spellEnd"/>
      <w:r w:rsidRPr="00E70DAB">
        <w:t xml:space="preserve"> </w:t>
      </w:r>
      <w:proofErr w:type="spellStart"/>
      <w:r w:rsidRPr="00E70DAB">
        <w:t>động</w:t>
      </w:r>
      <w:proofErr w:type="spellEnd"/>
      <w:r w:rsidRPr="00E70DAB">
        <w:t xml:space="preserve"> </w:t>
      </w:r>
      <w:proofErr w:type="spellStart"/>
      <w:r w:rsidRPr="00E70DAB">
        <w:t>ngoại</w:t>
      </w:r>
      <w:proofErr w:type="spellEnd"/>
      <w:r w:rsidRPr="00E70DAB">
        <w:t xml:space="preserve"> </w:t>
      </w:r>
      <w:proofErr w:type="spellStart"/>
      <w:r w:rsidRPr="00E70DAB">
        <w:t>khóa</w:t>
      </w:r>
      <w:proofErr w:type="spellEnd"/>
      <w:r w:rsidRPr="00E70DAB">
        <w:t xml:space="preserve">. </w:t>
      </w:r>
      <w:proofErr w:type="spellStart"/>
      <w:r w:rsidRPr="00E70DAB">
        <w:t>Nhóm</w:t>
      </w:r>
      <w:proofErr w:type="spellEnd"/>
      <w:r w:rsidRPr="00E70DAB">
        <w:t xml:space="preserve"> </w:t>
      </w:r>
      <w:proofErr w:type="spellStart"/>
      <w:r w:rsidRPr="00E70DAB">
        <w:t>thứ</w:t>
      </w:r>
      <w:proofErr w:type="spellEnd"/>
      <w:r w:rsidRPr="00E70DAB">
        <w:t xml:space="preserve"> </w:t>
      </w:r>
      <w:proofErr w:type="spellStart"/>
      <w:r w:rsidRPr="00E70DAB">
        <w:t>hai</w:t>
      </w:r>
      <w:proofErr w:type="spellEnd"/>
      <w:r w:rsidRPr="00E70DAB">
        <w:t xml:space="preserve"> </w:t>
      </w:r>
      <w:proofErr w:type="spellStart"/>
      <w:r w:rsidRPr="00E70DAB">
        <w:t>là</w:t>
      </w:r>
      <w:proofErr w:type="spellEnd"/>
      <w:r w:rsidRPr="00E70DAB">
        <w:t xml:space="preserve"> </w:t>
      </w:r>
      <w:proofErr w:type="spellStart"/>
      <w:r w:rsidRPr="00E70DAB">
        <w:t>nhân</w:t>
      </w:r>
      <w:proofErr w:type="spellEnd"/>
      <w:r w:rsidRPr="00E70DAB">
        <w:t xml:space="preserve"> </w:t>
      </w:r>
      <w:proofErr w:type="spellStart"/>
      <w:r w:rsidRPr="00E70DAB">
        <w:t>viên</w:t>
      </w:r>
      <w:proofErr w:type="spellEnd"/>
      <w:r w:rsidRPr="00E70DAB">
        <w:t xml:space="preserve"> </w:t>
      </w:r>
      <w:proofErr w:type="spellStart"/>
      <w:r w:rsidRPr="00E70DAB">
        <w:t>văn</w:t>
      </w:r>
      <w:proofErr w:type="spellEnd"/>
      <w:r w:rsidRPr="00E70DAB">
        <w:t xml:space="preserve"> </w:t>
      </w:r>
      <w:proofErr w:type="spellStart"/>
      <w:r w:rsidRPr="00E70DAB">
        <w:t>phòng</w:t>
      </w:r>
      <w:proofErr w:type="spellEnd"/>
      <w:r w:rsidRPr="00E70DAB">
        <w:t xml:space="preserve"> </w:t>
      </w:r>
      <w:proofErr w:type="spellStart"/>
      <w:r w:rsidRPr="00E70DAB">
        <w:t>hoặc</w:t>
      </w:r>
      <w:proofErr w:type="spellEnd"/>
      <w:r w:rsidRPr="00E70DAB">
        <w:t xml:space="preserve"> </w:t>
      </w:r>
      <w:proofErr w:type="spellStart"/>
      <w:r w:rsidRPr="00E70DAB">
        <w:t>những</w:t>
      </w:r>
      <w:proofErr w:type="spellEnd"/>
      <w:r w:rsidRPr="00E70DAB">
        <w:t xml:space="preserve"> </w:t>
      </w:r>
      <w:proofErr w:type="spellStart"/>
      <w:r w:rsidRPr="00E70DAB">
        <w:t>người</w:t>
      </w:r>
      <w:proofErr w:type="spellEnd"/>
      <w:r w:rsidRPr="00E70DAB">
        <w:t xml:space="preserve"> </w:t>
      </w:r>
      <w:proofErr w:type="spellStart"/>
      <w:r w:rsidRPr="00E70DAB">
        <w:t>làm</w:t>
      </w:r>
      <w:proofErr w:type="spellEnd"/>
      <w:r w:rsidRPr="00E70DAB">
        <w:t xml:space="preserve"> </w:t>
      </w:r>
      <w:proofErr w:type="spellStart"/>
      <w:r w:rsidRPr="00E70DAB">
        <w:t>việc</w:t>
      </w:r>
      <w:proofErr w:type="spellEnd"/>
      <w:r w:rsidRPr="00E70DAB">
        <w:t xml:space="preserve"> </w:t>
      </w:r>
      <w:proofErr w:type="spellStart"/>
      <w:r w:rsidRPr="00E70DAB">
        <w:t>tự</w:t>
      </w:r>
      <w:proofErr w:type="spellEnd"/>
      <w:r w:rsidRPr="00E70DAB">
        <w:t xml:space="preserve"> do (freelancer), </w:t>
      </w:r>
      <w:proofErr w:type="spellStart"/>
      <w:r w:rsidRPr="00E70DAB">
        <w:t>những</w:t>
      </w:r>
      <w:proofErr w:type="spellEnd"/>
      <w:r w:rsidRPr="00E70DAB">
        <w:t xml:space="preserve"> </w:t>
      </w:r>
      <w:proofErr w:type="spellStart"/>
      <w:r w:rsidRPr="00E70DAB">
        <w:t>người</w:t>
      </w:r>
      <w:proofErr w:type="spellEnd"/>
      <w:r w:rsidRPr="00E70DAB">
        <w:t xml:space="preserve"> </w:t>
      </w:r>
      <w:proofErr w:type="spellStart"/>
      <w:r w:rsidRPr="00E70DAB">
        <w:t>thường</w:t>
      </w:r>
      <w:proofErr w:type="spellEnd"/>
      <w:r w:rsidRPr="00E70DAB">
        <w:t xml:space="preserve"> </w:t>
      </w:r>
      <w:proofErr w:type="spellStart"/>
      <w:r w:rsidRPr="00E70DAB">
        <w:t>xuyên</w:t>
      </w:r>
      <w:proofErr w:type="spellEnd"/>
      <w:r w:rsidRPr="00E70DAB">
        <w:t xml:space="preserve"> </w:t>
      </w:r>
      <w:proofErr w:type="spellStart"/>
      <w:r w:rsidRPr="00E70DAB">
        <w:t>phải</w:t>
      </w:r>
      <w:proofErr w:type="spellEnd"/>
      <w:r w:rsidRPr="00E70DAB">
        <w:t xml:space="preserve"> </w:t>
      </w:r>
      <w:proofErr w:type="spellStart"/>
      <w:r w:rsidRPr="00E70DAB">
        <w:t>đối</w:t>
      </w:r>
      <w:proofErr w:type="spellEnd"/>
      <w:r w:rsidRPr="00E70DAB">
        <w:t xml:space="preserve"> </w:t>
      </w:r>
      <w:proofErr w:type="spellStart"/>
      <w:r w:rsidRPr="00E70DAB">
        <w:t>mặt</w:t>
      </w:r>
      <w:proofErr w:type="spellEnd"/>
      <w:r w:rsidRPr="00E70DAB">
        <w:t xml:space="preserve"> </w:t>
      </w:r>
      <w:proofErr w:type="spellStart"/>
      <w:r w:rsidRPr="00E70DAB">
        <w:t>với</w:t>
      </w:r>
      <w:proofErr w:type="spellEnd"/>
      <w:r w:rsidRPr="00E70DAB">
        <w:t xml:space="preserve"> </w:t>
      </w:r>
      <w:proofErr w:type="spellStart"/>
      <w:r w:rsidRPr="00E70DAB">
        <w:t>nhiều</w:t>
      </w:r>
      <w:proofErr w:type="spellEnd"/>
      <w:r w:rsidRPr="00E70DAB">
        <w:t xml:space="preserve"> </w:t>
      </w:r>
      <w:proofErr w:type="spellStart"/>
      <w:r w:rsidRPr="00E70DAB">
        <w:t>dự</w:t>
      </w:r>
      <w:proofErr w:type="spellEnd"/>
      <w:r w:rsidRPr="00E70DAB">
        <w:t xml:space="preserve"> </w:t>
      </w:r>
      <w:proofErr w:type="spellStart"/>
      <w:r w:rsidRPr="00E70DAB">
        <w:t>án</w:t>
      </w:r>
      <w:proofErr w:type="spellEnd"/>
      <w:r w:rsidRPr="00E70DAB">
        <w:t xml:space="preserve"> </w:t>
      </w:r>
      <w:proofErr w:type="spellStart"/>
      <w:r w:rsidRPr="00E70DAB">
        <w:t>cùng</w:t>
      </w:r>
      <w:proofErr w:type="spellEnd"/>
      <w:r w:rsidRPr="00E70DAB">
        <w:t xml:space="preserve"> </w:t>
      </w:r>
      <w:proofErr w:type="spellStart"/>
      <w:r w:rsidRPr="00E70DAB">
        <w:t>lúc</w:t>
      </w:r>
      <w:proofErr w:type="spellEnd"/>
      <w:r w:rsidRPr="00E70DAB">
        <w:t xml:space="preserve"> </w:t>
      </w:r>
      <w:proofErr w:type="spellStart"/>
      <w:r w:rsidRPr="00E70DAB">
        <w:t>và</w:t>
      </w:r>
      <w:proofErr w:type="spellEnd"/>
      <w:r w:rsidRPr="00E70DAB">
        <w:t xml:space="preserve"> </w:t>
      </w:r>
      <w:proofErr w:type="spellStart"/>
      <w:r w:rsidRPr="00E70DAB">
        <w:t>cần</w:t>
      </w:r>
      <w:proofErr w:type="spellEnd"/>
      <w:r w:rsidRPr="00E70DAB">
        <w:t xml:space="preserve"> </w:t>
      </w:r>
      <w:proofErr w:type="spellStart"/>
      <w:r w:rsidRPr="00E70DAB">
        <w:t>một</w:t>
      </w:r>
      <w:proofErr w:type="spellEnd"/>
      <w:r w:rsidRPr="00E70DAB">
        <w:t xml:space="preserve"> công </w:t>
      </w:r>
      <w:proofErr w:type="spellStart"/>
      <w:r w:rsidRPr="00E70DAB">
        <w:t>cụ</w:t>
      </w:r>
      <w:proofErr w:type="spellEnd"/>
      <w:r w:rsidRPr="00E70DAB">
        <w:t xml:space="preserve"> </w:t>
      </w:r>
      <w:proofErr w:type="spellStart"/>
      <w:r w:rsidRPr="00E70DAB">
        <w:t>để</w:t>
      </w:r>
      <w:proofErr w:type="spellEnd"/>
      <w:r w:rsidRPr="00E70DAB">
        <w:t xml:space="preserve"> </w:t>
      </w:r>
      <w:proofErr w:type="spellStart"/>
      <w:r w:rsidRPr="00E70DAB">
        <w:t>sắp</w:t>
      </w:r>
      <w:proofErr w:type="spellEnd"/>
      <w:r w:rsidRPr="00E70DAB">
        <w:t xml:space="preserve"> </w:t>
      </w:r>
      <w:proofErr w:type="spellStart"/>
      <w:r w:rsidRPr="00E70DAB">
        <w:t>xếp</w:t>
      </w:r>
      <w:proofErr w:type="spellEnd"/>
      <w:r w:rsidRPr="00E70DAB">
        <w:t xml:space="preserve"> </w:t>
      </w:r>
      <w:proofErr w:type="spellStart"/>
      <w:r w:rsidRPr="00E70DAB">
        <w:t>thứ</w:t>
      </w:r>
      <w:proofErr w:type="spellEnd"/>
      <w:r w:rsidRPr="00E70DAB">
        <w:t xml:space="preserve"> </w:t>
      </w:r>
      <w:proofErr w:type="spellStart"/>
      <w:r w:rsidRPr="00E70DAB">
        <w:t>tự</w:t>
      </w:r>
      <w:proofErr w:type="spellEnd"/>
      <w:r w:rsidRPr="00E70DAB">
        <w:t xml:space="preserve"> </w:t>
      </w:r>
      <w:proofErr w:type="spellStart"/>
      <w:r w:rsidRPr="00E70DAB">
        <w:t>ưu</w:t>
      </w:r>
      <w:proofErr w:type="spellEnd"/>
      <w:r w:rsidRPr="00E70DAB">
        <w:t xml:space="preserve"> </w:t>
      </w:r>
      <w:proofErr w:type="spellStart"/>
      <w:r w:rsidRPr="00E70DAB">
        <w:t>tiên</w:t>
      </w:r>
      <w:proofErr w:type="spellEnd"/>
      <w:r w:rsidRPr="00E70DAB">
        <w:t xml:space="preserve"> công </w:t>
      </w:r>
      <w:proofErr w:type="spellStart"/>
      <w:r w:rsidRPr="00E70DAB">
        <w:t>việc</w:t>
      </w:r>
      <w:proofErr w:type="spellEnd"/>
      <w:r w:rsidRPr="00E70DAB">
        <w:t xml:space="preserve">, </w:t>
      </w:r>
      <w:proofErr w:type="spellStart"/>
      <w:r w:rsidRPr="00E70DAB">
        <w:t>đảm</w:t>
      </w:r>
      <w:proofErr w:type="spellEnd"/>
      <w:r w:rsidRPr="00E70DAB">
        <w:t xml:space="preserve"> </w:t>
      </w:r>
      <w:proofErr w:type="spellStart"/>
      <w:r w:rsidRPr="00E70DAB">
        <w:t>bảo</w:t>
      </w:r>
      <w:proofErr w:type="spellEnd"/>
      <w:r w:rsidRPr="00E70DAB">
        <w:t xml:space="preserve"> </w:t>
      </w:r>
      <w:proofErr w:type="spellStart"/>
      <w:r w:rsidRPr="00E70DAB">
        <w:t>đúng</w:t>
      </w:r>
      <w:proofErr w:type="spellEnd"/>
      <w:r w:rsidRPr="00E70DAB">
        <w:t xml:space="preserve"> </w:t>
      </w:r>
      <w:proofErr w:type="spellStart"/>
      <w:r w:rsidRPr="00E70DAB">
        <w:t>hạn</w:t>
      </w:r>
      <w:proofErr w:type="spellEnd"/>
      <w:r w:rsidRPr="00E70DAB">
        <w:t xml:space="preserve"> (deadline) </w:t>
      </w:r>
      <w:proofErr w:type="spellStart"/>
      <w:r w:rsidRPr="00E70DAB">
        <w:t>và</w:t>
      </w:r>
      <w:proofErr w:type="spellEnd"/>
      <w:r w:rsidRPr="00E70DAB">
        <w:t xml:space="preserve"> </w:t>
      </w:r>
      <w:proofErr w:type="spellStart"/>
      <w:r w:rsidRPr="00E70DAB">
        <w:t>phối</w:t>
      </w:r>
      <w:proofErr w:type="spellEnd"/>
      <w:r w:rsidRPr="00E70DAB">
        <w:t xml:space="preserve"> </w:t>
      </w:r>
      <w:proofErr w:type="spellStart"/>
      <w:r w:rsidRPr="00E70DAB">
        <w:t>hợp</w:t>
      </w:r>
      <w:proofErr w:type="spellEnd"/>
      <w:r w:rsidRPr="00E70DAB">
        <w:t xml:space="preserve"> </w:t>
      </w:r>
      <w:proofErr w:type="spellStart"/>
      <w:r w:rsidRPr="00E70DAB">
        <w:t>với</w:t>
      </w:r>
      <w:proofErr w:type="spellEnd"/>
      <w:r w:rsidRPr="00E70DAB">
        <w:t xml:space="preserve"> </w:t>
      </w:r>
      <w:proofErr w:type="spellStart"/>
      <w:r w:rsidRPr="00E70DAB">
        <w:t>đồng</w:t>
      </w:r>
      <w:proofErr w:type="spellEnd"/>
      <w:r w:rsidRPr="00E70DAB">
        <w:t xml:space="preserve"> </w:t>
      </w:r>
      <w:proofErr w:type="spellStart"/>
      <w:r w:rsidRPr="00E70DAB">
        <w:t>nghiệp</w:t>
      </w:r>
      <w:proofErr w:type="spellEnd"/>
      <w:r w:rsidRPr="00E70DAB">
        <w:t>.</w:t>
      </w:r>
    </w:p>
    <w:p w14:paraId="0C50D9D2" w14:textId="63F5BD3B" w:rsidR="00174AF2" w:rsidRDefault="00E70DAB" w:rsidP="00E70DAB">
      <w:pPr>
        <w:ind w:firstLine="567"/>
      </w:pPr>
      <w:proofErr w:type="spellStart"/>
      <w:r w:rsidRPr="00E70DAB">
        <w:t>Về</w:t>
      </w:r>
      <w:proofErr w:type="spellEnd"/>
      <w:r w:rsidRPr="00E70DAB">
        <w:t xml:space="preserve"> </w:t>
      </w:r>
      <w:proofErr w:type="spellStart"/>
      <w:r w:rsidRPr="00E70DAB">
        <w:t>phạm</w:t>
      </w:r>
      <w:proofErr w:type="spellEnd"/>
      <w:r w:rsidRPr="00E70DAB">
        <w:t xml:space="preserve"> vi </w:t>
      </w:r>
      <w:proofErr w:type="spellStart"/>
      <w:r w:rsidRPr="00E70DAB">
        <w:t>nghiên</w:t>
      </w:r>
      <w:proofErr w:type="spellEnd"/>
      <w:r w:rsidRPr="00E70DAB">
        <w:t xml:space="preserve"> </w:t>
      </w:r>
      <w:proofErr w:type="spellStart"/>
      <w:r w:rsidRPr="00E70DAB">
        <w:t>cứu</w:t>
      </w:r>
      <w:proofErr w:type="spellEnd"/>
      <w:r w:rsidRPr="00E70DAB">
        <w:t xml:space="preserve">, </w:t>
      </w:r>
      <w:proofErr w:type="spellStart"/>
      <w:r w:rsidRPr="00E70DAB">
        <w:t>đề</w:t>
      </w:r>
      <w:proofErr w:type="spellEnd"/>
      <w:r w:rsidRPr="00E70DAB">
        <w:t xml:space="preserve"> </w:t>
      </w:r>
      <w:proofErr w:type="spellStart"/>
      <w:r w:rsidRPr="00E70DAB">
        <w:t>tài</w:t>
      </w:r>
      <w:proofErr w:type="spellEnd"/>
      <w:r w:rsidRPr="00E70DAB">
        <w:t xml:space="preserve"> </w:t>
      </w:r>
      <w:proofErr w:type="spellStart"/>
      <w:r w:rsidRPr="00E70DAB">
        <w:t>tập</w:t>
      </w:r>
      <w:proofErr w:type="spellEnd"/>
      <w:r w:rsidRPr="00E70DAB">
        <w:t xml:space="preserve"> </w:t>
      </w:r>
      <w:proofErr w:type="spellStart"/>
      <w:r w:rsidRPr="00E70DAB">
        <w:t>trung</w:t>
      </w:r>
      <w:proofErr w:type="spellEnd"/>
      <w:r w:rsidRPr="00E70DAB">
        <w:t xml:space="preserve"> </w:t>
      </w:r>
      <w:proofErr w:type="spellStart"/>
      <w:r w:rsidRPr="00E70DAB">
        <w:t>phát</w:t>
      </w:r>
      <w:proofErr w:type="spellEnd"/>
      <w:r w:rsidRPr="00E70DAB">
        <w:t xml:space="preserve"> </w:t>
      </w:r>
      <w:proofErr w:type="spellStart"/>
      <w:r w:rsidRPr="00E70DAB">
        <w:t>triển</w:t>
      </w:r>
      <w:proofErr w:type="spellEnd"/>
      <w:r w:rsidRPr="00E70DAB">
        <w:t xml:space="preserve"> </w:t>
      </w:r>
      <w:proofErr w:type="spellStart"/>
      <w:r w:rsidRPr="00E70DAB">
        <w:t>ứng</w:t>
      </w:r>
      <w:proofErr w:type="spellEnd"/>
      <w:r w:rsidRPr="00E70DAB">
        <w:t xml:space="preserve"> </w:t>
      </w:r>
      <w:proofErr w:type="spellStart"/>
      <w:r w:rsidRPr="00E70DAB">
        <w:t>dụng</w:t>
      </w:r>
      <w:proofErr w:type="spellEnd"/>
      <w:r w:rsidRPr="00E70DAB">
        <w:t xml:space="preserve"> </w:t>
      </w:r>
      <w:proofErr w:type="spellStart"/>
      <w:r w:rsidRPr="00E70DAB">
        <w:t>trên</w:t>
      </w:r>
      <w:proofErr w:type="spellEnd"/>
      <w:r w:rsidRPr="00E70DAB">
        <w:t xml:space="preserve"> </w:t>
      </w:r>
      <w:proofErr w:type="spellStart"/>
      <w:r w:rsidRPr="00E70DAB">
        <w:t>nền</w:t>
      </w:r>
      <w:proofErr w:type="spellEnd"/>
      <w:r w:rsidRPr="00E70DAB">
        <w:t xml:space="preserve"> </w:t>
      </w:r>
      <w:proofErr w:type="spellStart"/>
      <w:r w:rsidRPr="00E70DAB">
        <w:t>tảng</w:t>
      </w:r>
      <w:proofErr w:type="spellEnd"/>
      <w:r w:rsidRPr="00E70DAB">
        <w:t xml:space="preserve"> Web (Web Application). </w:t>
      </w:r>
      <w:proofErr w:type="spellStart"/>
      <w:r w:rsidRPr="00E70DAB">
        <w:t>Về</w:t>
      </w:r>
      <w:proofErr w:type="spellEnd"/>
      <w:r w:rsidRPr="00E70DAB">
        <w:t xml:space="preserve"> </w:t>
      </w:r>
      <w:proofErr w:type="spellStart"/>
      <w:r w:rsidRPr="00E70DAB">
        <w:t>mặt</w:t>
      </w:r>
      <w:proofErr w:type="spellEnd"/>
      <w:r w:rsidRPr="00E70DAB">
        <w:t xml:space="preserve"> </w:t>
      </w:r>
      <w:proofErr w:type="spellStart"/>
      <w:r w:rsidRPr="00E70DAB">
        <w:t>nghiệp</w:t>
      </w:r>
      <w:proofErr w:type="spellEnd"/>
      <w:r w:rsidRPr="00E70DAB">
        <w:t xml:space="preserve"> </w:t>
      </w:r>
      <w:proofErr w:type="spellStart"/>
      <w:r w:rsidRPr="00E70DAB">
        <w:t>vụ</w:t>
      </w:r>
      <w:proofErr w:type="spellEnd"/>
      <w:r w:rsidRPr="00E70DAB">
        <w:t xml:space="preserve">, </w:t>
      </w:r>
      <w:proofErr w:type="spellStart"/>
      <w:r w:rsidRPr="00E70DAB">
        <w:t>hệ</w:t>
      </w:r>
      <w:proofErr w:type="spellEnd"/>
      <w:r w:rsidRPr="00E70DAB">
        <w:t xml:space="preserve"> </w:t>
      </w:r>
      <w:proofErr w:type="spellStart"/>
      <w:r w:rsidRPr="00E70DAB">
        <w:t>thống</w:t>
      </w:r>
      <w:proofErr w:type="spellEnd"/>
      <w:r w:rsidRPr="00E70DAB">
        <w:t xml:space="preserve"> </w:t>
      </w:r>
      <w:proofErr w:type="spellStart"/>
      <w:r w:rsidRPr="00E70DAB">
        <w:t>giới</w:t>
      </w:r>
      <w:proofErr w:type="spellEnd"/>
      <w:r w:rsidRPr="00E70DAB">
        <w:t xml:space="preserve"> </w:t>
      </w:r>
      <w:proofErr w:type="spellStart"/>
      <w:r w:rsidRPr="00E70DAB">
        <w:t>hạn</w:t>
      </w:r>
      <w:proofErr w:type="spellEnd"/>
      <w:r w:rsidRPr="00E70DAB">
        <w:t xml:space="preserve"> </w:t>
      </w:r>
      <w:proofErr w:type="spellStart"/>
      <w:r w:rsidRPr="00E70DAB">
        <w:t>trong</w:t>
      </w:r>
      <w:proofErr w:type="spellEnd"/>
      <w:r w:rsidRPr="00E70DAB">
        <w:t xml:space="preserve"> </w:t>
      </w:r>
      <w:proofErr w:type="spellStart"/>
      <w:r w:rsidRPr="00E70DAB">
        <w:t>việc</w:t>
      </w:r>
      <w:proofErr w:type="spellEnd"/>
      <w:r w:rsidRPr="00E70DAB">
        <w:t xml:space="preserve"> </w:t>
      </w:r>
      <w:proofErr w:type="spellStart"/>
      <w:r w:rsidRPr="00E70DAB">
        <w:t>quản</w:t>
      </w:r>
      <w:proofErr w:type="spellEnd"/>
      <w:r w:rsidRPr="00E70DAB">
        <w:t xml:space="preserve"> </w:t>
      </w:r>
      <w:proofErr w:type="spellStart"/>
      <w:r w:rsidRPr="00E70DAB">
        <w:t>lý</w:t>
      </w:r>
      <w:proofErr w:type="spellEnd"/>
      <w:r w:rsidRPr="00E70DAB">
        <w:t xml:space="preserve"> Task (công </w:t>
      </w:r>
      <w:proofErr w:type="spellStart"/>
      <w:r w:rsidRPr="00E70DAB">
        <w:t>việc</w:t>
      </w:r>
      <w:proofErr w:type="spellEnd"/>
      <w:r w:rsidRPr="00E70DAB">
        <w:t>), Event (</w:t>
      </w:r>
      <w:proofErr w:type="spellStart"/>
      <w:r w:rsidRPr="00E70DAB">
        <w:t>sự</w:t>
      </w:r>
      <w:proofErr w:type="spellEnd"/>
      <w:r w:rsidRPr="00E70DAB">
        <w:t xml:space="preserve"> </w:t>
      </w:r>
      <w:proofErr w:type="spellStart"/>
      <w:r w:rsidRPr="00E70DAB">
        <w:t>kiện</w:t>
      </w:r>
      <w:proofErr w:type="spellEnd"/>
      <w:r w:rsidRPr="00E70DAB">
        <w:t xml:space="preserve"> </w:t>
      </w:r>
      <w:proofErr w:type="spellStart"/>
      <w:r w:rsidRPr="00E70DAB">
        <w:t>lịch</w:t>
      </w:r>
      <w:proofErr w:type="spellEnd"/>
      <w:r w:rsidRPr="00E70DAB">
        <w:t>), Group Chat (</w:t>
      </w:r>
      <w:proofErr w:type="spellStart"/>
      <w:r w:rsidRPr="00E70DAB">
        <w:t>trò</w:t>
      </w:r>
      <w:proofErr w:type="spellEnd"/>
      <w:r w:rsidRPr="00E70DAB">
        <w:t xml:space="preserve"> </w:t>
      </w:r>
      <w:proofErr w:type="spellStart"/>
      <w:r w:rsidRPr="00E70DAB">
        <w:t>chuyện</w:t>
      </w:r>
      <w:proofErr w:type="spellEnd"/>
      <w:r w:rsidRPr="00E70DAB">
        <w:t xml:space="preserve"> </w:t>
      </w:r>
      <w:proofErr w:type="spellStart"/>
      <w:r w:rsidRPr="00E70DAB">
        <w:t>nhóm</w:t>
      </w:r>
      <w:proofErr w:type="spellEnd"/>
      <w:r w:rsidRPr="00E70DAB">
        <w:t xml:space="preserve">) </w:t>
      </w:r>
      <w:proofErr w:type="spellStart"/>
      <w:r w:rsidRPr="00E70DAB">
        <w:t>và</w:t>
      </w:r>
      <w:proofErr w:type="spellEnd"/>
      <w:r w:rsidRPr="00E70DAB">
        <w:t xml:space="preserve"> </w:t>
      </w:r>
      <w:proofErr w:type="spellStart"/>
      <w:r w:rsidRPr="00E70DAB">
        <w:t>Báo</w:t>
      </w:r>
      <w:proofErr w:type="spellEnd"/>
      <w:r w:rsidRPr="00E70DAB">
        <w:t xml:space="preserve"> </w:t>
      </w:r>
      <w:proofErr w:type="spellStart"/>
      <w:r w:rsidRPr="00E70DAB">
        <w:t>cáo</w:t>
      </w:r>
      <w:proofErr w:type="spellEnd"/>
      <w:r w:rsidRPr="00E70DAB">
        <w:t xml:space="preserve"> </w:t>
      </w:r>
      <w:proofErr w:type="spellStart"/>
      <w:r w:rsidRPr="00E70DAB">
        <w:t>thống</w:t>
      </w:r>
      <w:proofErr w:type="spellEnd"/>
      <w:r w:rsidRPr="00E70DAB">
        <w:t xml:space="preserve"> </w:t>
      </w:r>
      <w:proofErr w:type="spellStart"/>
      <w:r w:rsidRPr="00E70DAB">
        <w:t>kê</w:t>
      </w:r>
      <w:proofErr w:type="spellEnd"/>
      <w:r w:rsidRPr="00E70DAB">
        <w:t xml:space="preserve"> </w:t>
      </w:r>
      <w:proofErr w:type="spellStart"/>
      <w:r w:rsidRPr="00E70DAB">
        <w:t>cơ</w:t>
      </w:r>
      <w:proofErr w:type="spellEnd"/>
      <w:r w:rsidRPr="00E70DAB">
        <w:t xml:space="preserve"> </w:t>
      </w:r>
      <w:proofErr w:type="spellStart"/>
      <w:r w:rsidRPr="00E70DAB">
        <w:t>bản</w:t>
      </w:r>
      <w:proofErr w:type="spellEnd"/>
      <w:r w:rsidRPr="00E70DAB">
        <w:t xml:space="preserve">. </w:t>
      </w:r>
      <w:proofErr w:type="spellStart"/>
      <w:r w:rsidRPr="00E70DAB">
        <w:t>Các</w:t>
      </w:r>
      <w:proofErr w:type="spellEnd"/>
      <w:r w:rsidRPr="00E70DAB">
        <w:t xml:space="preserve"> </w:t>
      </w:r>
      <w:proofErr w:type="spellStart"/>
      <w:r w:rsidRPr="00E70DAB">
        <w:t>tính</w:t>
      </w:r>
      <w:proofErr w:type="spellEnd"/>
      <w:r w:rsidRPr="00E70DAB">
        <w:t xml:space="preserve"> </w:t>
      </w:r>
      <w:proofErr w:type="spellStart"/>
      <w:r w:rsidRPr="00E70DAB">
        <w:t>năng</w:t>
      </w:r>
      <w:proofErr w:type="spellEnd"/>
      <w:r w:rsidRPr="00E70DAB">
        <w:t xml:space="preserve"> </w:t>
      </w:r>
      <w:proofErr w:type="spellStart"/>
      <w:r w:rsidRPr="00E70DAB">
        <w:t>nâng</w:t>
      </w:r>
      <w:proofErr w:type="spellEnd"/>
      <w:r w:rsidRPr="00E70DAB">
        <w:t xml:space="preserve"> </w:t>
      </w:r>
      <w:proofErr w:type="spellStart"/>
      <w:r w:rsidRPr="00E70DAB">
        <w:t>cao</w:t>
      </w:r>
      <w:proofErr w:type="spellEnd"/>
      <w:r w:rsidRPr="00E70DAB">
        <w:t xml:space="preserve"> </w:t>
      </w:r>
      <w:proofErr w:type="spellStart"/>
      <w:r w:rsidRPr="00E70DAB">
        <w:t>như</w:t>
      </w:r>
      <w:proofErr w:type="spellEnd"/>
      <w:r w:rsidRPr="00E70DAB">
        <w:t xml:space="preserve"> </w:t>
      </w:r>
      <w:proofErr w:type="spellStart"/>
      <w:r w:rsidRPr="00E70DAB">
        <w:t>tích</w:t>
      </w:r>
      <w:proofErr w:type="spellEnd"/>
      <w:r w:rsidRPr="00E70DAB">
        <w:t xml:space="preserve"> </w:t>
      </w:r>
      <w:proofErr w:type="spellStart"/>
      <w:r w:rsidRPr="00E70DAB">
        <w:t>hợp</w:t>
      </w:r>
      <w:proofErr w:type="spellEnd"/>
      <w:r w:rsidRPr="00E70DAB">
        <w:t xml:space="preserve"> AI </w:t>
      </w:r>
      <w:proofErr w:type="spellStart"/>
      <w:r w:rsidRPr="00E70DAB">
        <w:t>để</w:t>
      </w:r>
      <w:proofErr w:type="spellEnd"/>
      <w:r w:rsidRPr="00E70DAB">
        <w:t xml:space="preserve"> </w:t>
      </w:r>
      <w:proofErr w:type="spellStart"/>
      <w:r w:rsidRPr="00E70DAB">
        <w:t>gợi</w:t>
      </w:r>
      <w:proofErr w:type="spellEnd"/>
      <w:r w:rsidRPr="00E70DAB">
        <w:t xml:space="preserve"> ý </w:t>
      </w:r>
      <w:proofErr w:type="spellStart"/>
      <w:r w:rsidRPr="00E70DAB">
        <w:t>lịch</w:t>
      </w:r>
      <w:proofErr w:type="spellEnd"/>
      <w:r w:rsidRPr="00E70DAB">
        <w:t xml:space="preserve"> </w:t>
      </w:r>
      <w:proofErr w:type="spellStart"/>
      <w:r w:rsidRPr="00E70DAB">
        <w:t>trình</w:t>
      </w:r>
      <w:proofErr w:type="spellEnd"/>
      <w:r w:rsidRPr="00E70DAB">
        <w:t xml:space="preserve"> hay </w:t>
      </w:r>
      <w:proofErr w:type="spellStart"/>
      <w:r w:rsidRPr="00E70DAB">
        <w:t>ứng</w:t>
      </w:r>
      <w:proofErr w:type="spellEnd"/>
      <w:r w:rsidRPr="00E70DAB">
        <w:t xml:space="preserve"> </w:t>
      </w:r>
      <w:proofErr w:type="spellStart"/>
      <w:r w:rsidRPr="00E70DAB">
        <w:t>dụng</w:t>
      </w:r>
      <w:proofErr w:type="spellEnd"/>
      <w:r w:rsidRPr="00E70DAB">
        <w:t xml:space="preserve"> di </w:t>
      </w:r>
      <w:proofErr w:type="spellStart"/>
      <w:r w:rsidRPr="00E70DAB">
        <w:t>động</w:t>
      </w:r>
      <w:proofErr w:type="spellEnd"/>
      <w:r w:rsidRPr="00E70DAB">
        <w:t xml:space="preserve"> (Native App) </w:t>
      </w:r>
      <w:proofErr w:type="spellStart"/>
      <w:r w:rsidRPr="00E70DAB">
        <w:t>chưa</w:t>
      </w:r>
      <w:proofErr w:type="spellEnd"/>
      <w:r w:rsidRPr="00E70DAB">
        <w:t xml:space="preserve"> </w:t>
      </w:r>
      <w:proofErr w:type="spellStart"/>
      <w:r w:rsidRPr="00E70DAB">
        <w:t>nằm</w:t>
      </w:r>
      <w:proofErr w:type="spellEnd"/>
      <w:r w:rsidRPr="00E70DAB">
        <w:t xml:space="preserve"> </w:t>
      </w:r>
      <w:proofErr w:type="spellStart"/>
      <w:r w:rsidRPr="00E70DAB">
        <w:t>trong</w:t>
      </w:r>
      <w:proofErr w:type="spellEnd"/>
      <w:r w:rsidRPr="00E70DAB">
        <w:t xml:space="preserve"> </w:t>
      </w:r>
      <w:proofErr w:type="spellStart"/>
      <w:r w:rsidRPr="00E70DAB">
        <w:t>phạm</w:t>
      </w:r>
      <w:proofErr w:type="spellEnd"/>
      <w:r w:rsidRPr="00E70DAB">
        <w:t xml:space="preserve"> vi </w:t>
      </w:r>
      <w:proofErr w:type="spellStart"/>
      <w:r w:rsidRPr="00E70DAB">
        <w:t>hiện</w:t>
      </w:r>
      <w:proofErr w:type="spellEnd"/>
      <w:r w:rsidRPr="00E70DAB">
        <w:t xml:space="preserve"> </w:t>
      </w:r>
      <w:proofErr w:type="spellStart"/>
      <w:r w:rsidRPr="00E70DAB">
        <w:t>thực</w:t>
      </w:r>
      <w:proofErr w:type="spellEnd"/>
      <w:r w:rsidRPr="00E70DAB">
        <w:t xml:space="preserve"> </w:t>
      </w:r>
      <w:proofErr w:type="spellStart"/>
      <w:r w:rsidRPr="00E70DAB">
        <w:t>của</w:t>
      </w:r>
      <w:proofErr w:type="spellEnd"/>
      <w:r w:rsidRPr="00E70DAB">
        <w:t xml:space="preserve"> </w:t>
      </w:r>
      <w:proofErr w:type="spellStart"/>
      <w:r w:rsidRPr="00E70DAB">
        <w:t>đồ</w:t>
      </w:r>
      <w:proofErr w:type="spellEnd"/>
      <w:r w:rsidRPr="00E70DAB">
        <w:t xml:space="preserve"> </w:t>
      </w:r>
      <w:proofErr w:type="spellStart"/>
      <w:r w:rsidRPr="00E70DAB">
        <w:t>án</w:t>
      </w:r>
      <w:proofErr w:type="spellEnd"/>
      <w:r w:rsidRPr="00E70DAB">
        <w:t xml:space="preserve"> </w:t>
      </w:r>
      <w:proofErr w:type="spellStart"/>
      <w:r w:rsidRPr="00E70DAB">
        <w:t>này</w:t>
      </w:r>
      <w:proofErr w:type="spellEnd"/>
      <w:r w:rsidRPr="00E70DAB">
        <w:t xml:space="preserve"> </w:t>
      </w:r>
      <w:proofErr w:type="spellStart"/>
      <w:r w:rsidRPr="00E70DAB">
        <w:t>mà</w:t>
      </w:r>
      <w:proofErr w:type="spellEnd"/>
      <w:r w:rsidRPr="00E70DAB">
        <w:t xml:space="preserve"> </w:t>
      </w:r>
      <w:proofErr w:type="spellStart"/>
      <w:r w:rsidRPr="00E70DAB">
        <w:t>được</w:t>
      </w:r>
      <w:proofErr w:type="spellEnd"/>
      <w:r w:rsidRPr="00E70DAB">
        <w:t xml:space="preserve"> </w:t>
      </w:r>
      <w:proofErr w:type="spellStart"/>
      <w:r w:rsidRPr="00E70DAB">
        <w:t>xem</w:t>
      </w:r>
      <w:proofErr w:type="spellEnd"/>
      <w:r w:rsidRPr="00E70DAB">
        <w:t xml:space="preserve"> </w:t>
      </w:r>
      <w:proofErr w:type="spellStart"/>
      <w:r w:rsidRPr="00E70DAB">
        <w:t>xét</w:t>
      </w:r>
      <w:proofErr w:type="spellEnd"/>
      <w:r w:rsidRPr="00E70DAB">
        <w:t xml:space="preserve"> </w:t>
      </w:r>
      <w:proofErr w:type="spellStart"/>
      <w:r w:rsidRPr="00E70DAB">
        <w:t>là</w:t>
      </w:r>
      <w:proofErr w:type="spellEnd"/>
      <w:r w:rsidRPr="00E70DAB">
        <w:t xml:space="preserve"> </w:t>
      </w:r>
      <w:proofErr w:type="spellStart"/>
      <w:r w:rsidRPr="00E70DAB">
        <w:t>hướng</w:t>
      </w:r>
      <w:proofErr w:type="spellEnd"/>
      <w:r w:rsidRPr="00E70DAB">
        <w:t xml:space="preserve"> </w:t>
      </w:r>
      <w:proofErr w:type="spellStart"/>
      <w:r w:rsidRPr="00E70DAB">
        <w:t>phát</w:t>
      </w:r>
      <w:proofErr w:type="spellEnd"/>
      <w:r w:rsidRPr="00E70DAB">
        <w:t xml:space="preserve"> </w:t>
      </w:r>
      <w:proofErr w:type="spellStart"/>
      <w:r w:rsidRPr="00E70DAB">
        <w:t>triển</w:t>
      </w:r>
      <w:proofErr w:type="spellEnd"/>
      <w:r w:rsidRPr="00E70DAB">
        <w:t xml:space="preserve"> </w:t>
      </w:r>
      <w:proofErr w:type="spellStart"/>
      <w:r w:rsidRPr="00E70DAB">
        <w:t>trong</w:t>
      </w:r>
      <w:proofErr w:type="spellEnd"/>
      <w:r w:rsidRPr="00E70DAB">
        <w:t xml:space="preserve"> </w:t>
      </w:r>
      <w:proofErr w:type="spellStart"/>
      <w:r w:rsidRPr="00E70DAB">
        <w:t>tương</w:t>
      </w:r>
      <w:proofErr w:type="spellEnd"/>
      <w:r w:rsidRPr="00E70DAB">
        <w:t xml:space="preserve"> </w:t>
      </w:r>
      <w:proofErr w:type="spellStart"/>
      <w:r w:rsidRPr="00E70DAB">
        <w:t>lai</w:t>
      </w:r>
      <w:proofErr w:type="spellEnd"/>
      <w:r w:rsidRPr="00E70DAB">
        <w:t xml:space="preserve">. </w:t>
      </w:r>
      <w:proofErr w:type="spellStart"/>
      <w:r w:rsidRPr="00E70DAB">
        <w:t>Về</w:t>
      </w:r>
      <w:proofErr w:type="spellEnd"/>
      <w:r w:rsidRPr="00E70DAB">
        <w:t xml:space="preserve"> </w:t>
      </w:r>
      <w:proofErr w:type="spellStart"/>
      <w:r w:rsidRPr="00E70DAB">
        <w:t>mặt</w:t>
      </w:r>
      <w:proofErr w:type="spellEnd"/>
      <w:r w:rsidRPr="00E70DAB">
        <w:t xml:space="preserve"> công </w:t>
      </w:r>
      <w:proofErr w:type="spellStart"/>
      <w:r w:rsidRPr="00E70DAB">
        <w:t>nghệ</w:t>
      </w:r>
      <w:proofErr w:type="spellEnd"/>
      <w:r w:rsidRPr="00E70DAB">
        <w:t xml:space="preserve">, </w:t>
      </w:r>
      <w:proofErr w:type="spellStart"/>
      <w:r w:rsidRPr="00E70DAB">
        <w:t>phạm</w:t>
      </w:r>
      <w:proofErr w:type="spellEnd"/>
      <w:r w:rsidRPr="00E70DAB">
        <w:t xml:space="preserve"> vi </w:t>
      </w:r>
      <w:proofErr w:type="spellStart"/>
      <w:r w:rsidRPr="00E70DAB">
        <w:t>nghiên</w:t>
      </w:r>
      <w:proofErr w:type="spellEnd"/>
      <w:r w:rsidRPr="00E70DAB">
        <w:t xml:space="preserve"> </w:t>
      </w:r>
      <w:proofErr w:type="spellStart"/>
      <w:r w:rsidRPr="00E70DAB">
        <w:t>cứu</w:t>
      </w:r>
      <w:proofErr w:type="spellEnd"/>
      <w:r w:rsidRPr="00E70DAB">
        <w:t xml:space="preserve"> bao </w:t>
      </w:r>
      <w:proofErr w:type="spellStart"/>
      <w:r w:rsidRPr="00E70DAB">
        <w:t>gồm</w:t>
      </w:r>
      <w:proofErr w:type="spellEnd"/>
      <w:r w:rsidRPr="00E70DAB">
        <w:t xml:space="preserve"> </w:t>
      </w:r>
      <w:proofErr w:type="spellStart"/>
      <w:r w:rsidRPr="00E70DAB">
        <w:t>ngôn</w:t>
      </w:r>
      <w:proofErr w:type="spellEnd"/>
      <w:r w:rsidRPr="00E70DAB">
        <w:t xml:space="preserve"> </w:t>
      </w:r>
      <w:proofErr w:type="spellStart"/>
      <w:r w:rsidRPr="00E70DAB">
        <w:t>ngữ</w:t>
      </w:r>
      <w:proofErr w:type="spellEnd"/>
      <w:r w:rsidRPr="00E70DAB">
        <w:t xml:space="preserve"> JavaScript (</w:t>
      </w:r>
      <w:proofErr w:type="spellStart"/>
      <w:r w:rsidRPr="00E70DAB">
        <w:t>chạy</w:t>
      </w:r>
      <w:proofErr w:type="spellEnd"/>
      <w:r w:rsidRPr="00E70DAB">
        <w:t xml:space="preserve"> </w:t>
      </w:r>
      <w:proofErr w:type="spellStart"/>
      <w:r w:rsidRPr="00E70DAB">
        <w:t>trên</w:t>
      </w:r>
      <w:proofErr w:type="spellEnd"/>
      <w:r w:rsidRPr="00E70DAB">
        <w:t xml:space="preserve"> </w:t>
      </w:r>
      <w:proofErr w:type="spellStart"/>
      <w:r w:rsidRPr="00E70DAB">
        <w:t>môi</w:t>
      </w:r>
      <w:proofErr w:type="spellEnd"/>
      <w:r w:rsidRPr="00E70DAB">
        <w:t xml:space="preserve"> </w:t>
      </w:r>
      <w:proofErr w:type="spellStart"/>
      <w:r w:rsidRPr="00E70DAB">
        <w:t>trường</w:t>
      </w:r>
      <w:proofErr w:type="spellEnd"/>
      <w:r w:rsidRPr="00E70DAB">
        <w:t xml:space="preserve"> Node.js), </w:t>
      </w:r>
      <w:proofErr w:type="spellStart"/>
      <w:r w:rsidRPr="00E70DAB">
        <w:t>hệ</w:t>
      </w:r>
      <w:proofErr w:type="spellEnd"/>
      <w:r w:rsidRPr="00E70DAB">
        <w:t xml:space="preserve"> </w:t>
      </w:r>
      <w:proofErr w:type="spellStart"/>
      <w:r w:rsidRPr="00E70DAB">
        <w:t>quản</w:t>
      </w:r>
      <w:proofErr w:type="spellEnd"/>
      <w:r w:rsidRPr="00E70DAB">
        <w:t xml:space="preserve"> </w:t>
      </w:r>
      <w:proofErr w:type="spellStart"/>
      <w:r w:rsidRPr="00E70DAB">
        <w:t>trị</w:t>
      </w:r>
      <w:proofErr w:type="spellEnd"/>
      <w:r w:rsidRPr="00E70DAB">
        <w:t xml:space="preserve"> </w:t>
      </w:r>
      <w:proofErr w:type="spellStart"/>
      <w:r w:rsidRPr="00E70DAB">
        <w:t>cơ</w:t>
      </w:r>
      <w:proofErr w:type="spellEnd"/>
      <w:r w:rsidRPr="00E70DAB">
        <w:t xml:space="preserve"> </w:t>
      </w:r>
      <w:proofErr w:type="spellStart"/>
      <w:r w:rsidRPr="00E70DAB">
        <w:t>sở</w:t>
      </w:r>
      <w:proofErr w:type="spellEnd"/>
      <w:r w:rsidRPr="00E70DAB">
        <w:t xml:space="preserve"> </w:t>
      </w:r>
      <w:proofErr w:type="spellStart"/>
      <w:r w:rsidRPr="00E70DAB">
        <w:t>dữ</w:t>
      </w:r>
      <w:proofErr w:type="spellEnd"/>
      <w:r w:rsidRPr="00E70DAB">
        <w:t xml:space="preserve"> </w:t>
      </w:r>
      <w:proofErr w:type="spellStart"/>
      <w:r w:rsidRPr="00E70DAB">
        <w:t>liệu</w:t>
      </w:r>
      <w:proofErr w:type="spellEnd"/>
      <w:r w:rsidRPr="00E70DAB">
        <w:t xml:space="preserve"> PostgreSQL </w:t>
      </w:r>
      <w:proofErr w:type="spellStart"/>
      <w:r w:rsidRPr="00E70DAB">
        <w:t>và</w:t>
      </w:r>
      <w:proofErr w:type="spellEnd"/>
      <w:r w:rsidRPr="00E70DAB">
        <w:t xml:space="preserve"> </w:t>
      </w:r>
      <w:proofErr w:type="spellStart"/>
      <w:r w:rsidRPr="00E70DAB">
        <w:t>các</w:t>
      </w:r>
      <w:proofErr w:type="spellEnd"/>
      <w:r w:rsidRPr="00E70DAB">
        <w:t xml:space="preserve"> </w:t>
      </w:r>
      <w:proofErr w:type="spellStart"/>
      <w:r w:rsidRPr="00E70DAB">
        <w:t>thư</w:t>
      </w:r>
      <w:proofErr w:type="spellEnd"/>
      <w:r w:rsidRPr="00E70DAB">
        <w:t xml:space="preserve"> </w:t>
      </w:r>
      <w:proofErr w:type="spellStart"/>
      <w:r w:rsidRPr="00E70DAB">
        <w:t>viện</w:t>
      </w:r>
      <w:proofErr w:type="spellEnd"/>
      <w:r w:rsidRPr="00E70DAB">
        <w:t xml:space="preserve"> </w:t>
      </w:r>
      <w:proofErr w:type="spellStart"/>
      <w:r w:rsidRPr="00E70DAB">
        <w:t>hỗ</w:t>
      </w:r>
      <w:proofErr w:type="spellEnd"/>
      <w:r w:rsidRPr="00E70DAB">
        <w:t xml:space="preserve"> </w:t>
      </w:r>
      <w:proofErr w:type="spellStart"/>
      <w:r w:rsidRPr="00E70DAB">
        <w:t>trợ</w:t>
      </w:r>
      <w:proofErr w:type="spellEnd"/>
      <w:r w:rsidRPr="00E70DAB">
        <w:t xml:space="preserve"> </w:t>
      </w:r>
      <w:proofErr w:type="spellStart"/>
      <w:r w:rsidRPr="00E70DAB">
        <w:t>liên</w:t>
      </w:r>
      <w:proofErr w:type="spellEnd"/>
      <w:r w:rsidRPr="00E70DAB">
        <w:t xml:space="preserve"> </w:t>
      </w:r>
      <w:proofErr w:type="spellStart"/>
      <w:r w:rsidRPr="00E70DAB">
        <w:t>quan</w:t>
      </w:r>
      <w:proofErr w:type="spellEnd"/>
      <w:r w:rsidRPr="00E70DAB">
        <w:t xml:space="preserve"> </w:t>
      </w:r>
      <w:proofErr w:type="spellStart"/>
      <w:r w:rsidRPr="00E70DAB">
        <w:t>trong</w:t>
      </w:r>
      <w:proofErr w:type="spellEnd"/>
      <w:r w:rsidRPr="00E70DAB">
        <w:t xml:space="preserve"> </w:t>
      </w:r>
      <w:proofErr w:type="spellStart"/>
      <w:r w:rsidRPr="00E70DAB">
        <w:t>hệ</w:t>
      </w:r>
      <w:proofErr w:type="spellEnd"/>
      <w:r w:rsidRPr="00E70DAB">
        <w:t xml:space="preserve"> </w:t>
      </w:r>
      <w:proofErr w:type="spellStart"/>
      <w:r w:rsidRPr="00E70DAB">
        <w:t>sinh</w:t>
      </w:r>
      <w:proofErr w:type="spellEnd"/>
      <w:r w:rsidRPr="00E70DAB">
        <w:t xml:space="preserve"> </w:t>
      </w:r>
      <w:proofErr w:type="spellStart"/>
      <w:r w:rsidRPr="00E70DAB">
        <w:t>thái</w:t>
      </w:r>
      <w:proofErr w:type="spellEnd"/>
      <w:r w:rsidRPr="00E70DAB">
        <w:t xml:space="preserve"> NPM.</w:t>
      </w:r>
    </w:p>
    <w:p w14:paraId="725CF196" w14:textId="55A1370F" w:rsidR="00C7177F" w:rsidRPr="00C7177F" w:rsidRDefault="00C15654" w:rsidP="00C7177F">
      <w:pPr>
        <w:rPr>
          <w:b/>
          <w:bCs/>
          <w:sz w:val="28"/>
          <w:szCs w:val="28"/>
        </w:rPr>
      </w:pPr>
      <w:r>
        <w:rPr>
          <w:b/>
          <w:bCs/>
          <w:sz w:val="28"/>
          <w:szCs w:val="28"/>
        </w:rPr>
        <w:t>4</w:t>
      </w:r>
      <w:r w:rsidR="00C7177F">
        <w:rPr>
          <w:b/>
          <w:bCs/>
          <w:sz w:val="28"/>
          <w:szCs w:val="28"/>
        </w:rPr>
        <w:t xml:space="preserve">. </w:t>
      </w:r>
      <w:proofErr w:type="spellStart"/>
      <w:r w:rsidR="00C7177F" w:rsidRPr="00C7177F">
        <w:rPr>
          <w:b/>
          <w:bCs/>
          <w:sz w:val="28"/>
          <w:szCs w:val="28"/>
        </w:rPr>
        <w:t>Cấu</w:t>
      </w:r>
      <w:proofErr w:type="spellEnd"/>
      <w:r w:rsidR="00C7177F" w:rsidRPr="00C7177F">
        <w:rPr>
          <w:b/>
          <w:bCs/>
          <w:sz w:val="28"/>
          <w:szCs w:val="28"/>
        </w:rPr>
        <w:t xml:space="preserve"> </w:t>
      </w:r>
      <w:proofErr w:type="spellStart"/>
      <w:r w:rsidR="00C7177F" w:rsidRPr="00C7177F">
        <w:rPr>
          <w:b/>
          <w:bCs/>
          <w:sz w:val="28"/>
          <w:szCs w:val="28"/>
        </w:rPr>
        <w:t>trúc</w:t>
      </w:r>
      <w:proofErr w:type="spellEnd"/>
      <w:r w:rsidR="00C7177F" w:rsidRPr="00C7177F">
        <w:rPr>
          <w:b/>
          <w:bCs/>
          <w:sz w:val="28"/>
          <w:szCs w:val="28"/>
        </w:rPr>
        <w:t xml:space="preserve"> </w:t>
      </w:r>
      <w:proofErr w:type="spellStart"/>
      <w:r w:rsidR="00C7177F" w:rsidRPr="00C7177F">
        <w:rPr>
          <w:b/>
          <w:bCs/>
          <w:sz w:val="28"/>
          <w:szCs w:val="28"/>
        </w:rPr>
        <w:t>đồ</w:t>
      </w:r>
      <w:proofErr w:type="spellEnd"/>
      <w:r w:rsidR="00C7177F" w:rsidRPr="00C7177F">
        <w:rPr>
          <w:b/>
          <w:bCs/>
          <w:sz w:val="28"/>
          <w:szCs w:val="28"/>
        </w:rPr>
        <w:t xml:space="preserve"> </w:t>
      </w:r>
      <w:proofErr w:type="spellStart"/>
      <w:r w:rsidR="00C7177F" w:rsidRPr="00C7177F">
        <w:rPr>
          <w:b/>
          <w:bCs/>
          <w:sz w:val="28"/>
          <w:szCs w:val="28"/>
        </w:rPr>
        <w:t>án</w:t>
      </w:r>
      <w:proofErr w:type="spellEnd"/>
    </w:p>
    <w:p w14:paraId="1B1E447B" w14:textId="12F012C3" w:rsidR="00C7177F" w:rsidRPr="00C7177F" w:rsidRDefault="00C7177F" w:rsidP="00860CAF">
      <w:pPr>
        <w:ind w:firstLine="567"/>
        <w:rPr>
          <w:szCs w:val="26"/>
        </w:rPr>
      </w:pPr>
      <w:r w:rsidRPr="00C7177F">
        <w:rPr>
          <w:szCs w:val="26"/>
        </w:rPr>
        <w:t xml:space="preserve">Sau </w:t>
      </w:r>
      <w:proofErr w:type="spellStart"/>
      <w:r w:rsidRPr="00C7177F">
        <w:rPr>
          <w:szCs w:val="26"/>
        </w:rPr>
        <w:t>phần</w:t>
      </w:r>
      <w:proofErr w:type="spellEnd"/>
      <w:r w:rsidRPr="00C7177F">
        <w:rPr>
          <w:szCs w:val="26"/>
        </w:rPr>
        <w:t xml:space="preserve"> </w:t>
      </w:r>
      <w:proofErr w:type="spellStart"/>
      <w:r w:rsidRPr="00C7177F">
        <w:rPr>
          <w:i/>
          <w:szCs w:val="26"/>
        </w:rPr>
        <w:t>Mở</w:t>
      </w:r>
      <w:proofErr w:type="spellEnd"/>
      <w:r w:rsidRPr="00C7177F">
        <w:rPr>
          <w:i/>
          <w:szCs w:val="26"/>
        </w:rPr>
        <w:t xml:space="preserve"> </w:t>
      </w:r>
      <w:proofErr w:type="spellStart"/>
      <w:r w:rsidRPr="00C7177F">
        <w:rPr>
          <w:i/>
          <w:szCs w:val="26"/>
        </w:rPr>
        <w:t>đầu</w:t>
      </w:r>
      <w:proofErr w:type="spellEnd"/>
      <w:r w:rsidRPr="00C7177F">
        <w:rPr>
          <w:szCs w:val="26"/>
        </w:rPr>
        <w:t xml:space="preserve">, </w:t>
      </w:r>
      <w:proofErr w:type="spellStart"/>
      <w:r w:rsidRPr="00C7177F">
        <w:rPr>
          <w:szCs w:val="26"/>
        </w:rPr>
        <w:t>báo</w:t>
      </w:r>
      <w:proofErr w:type="spellEnd"/>
      <w:r w:rsidRPr="00C7177F">
        <w:rPr>
          <w:szCs w:val="26"/>
        </w:rPr>
        <w:t xml:space="preserve"> </w:t>
      </w:r>
      <w:proofErr w:type="spellStart"/>
      <w:r w:rsidRPr="00C7177F">
        <w:rPr>
          <w:szCs w:val="26"/>
        </w:rPr>
        <w:t>cáo</w:t>
      </w:r>
      <w:proofErr w:type="spellEnd"/>
      <w:r w:rsidRPr="00C7177F">
        <w:rPr>
          <w:szCs w:val="26"/>
        </w:rPr>
        <w:t xml:space="preserve"> </w:t>
      </w:r>
      <w:proofErr w:type="spellStart"/>
      <w:r w:rsidRPr="00C7177F">
        <w:rPr>
          <w:szCs w:val="26"/>
        </w:rPr>
        <w:t>được</w:t>
      </w:r>
      <w:proofErr w:type="spellEnd"/>
      <w:r w:rsidRPr="00C7177F">
        <w:rPr>
          <w:szCs w:val="26"/>
        </w:rPr>
        <w:t xml:space="preserve"> </w:t>
      </w:r>
      <w:proofErr w:type="spellStart"/>
      <w:r w:rsidRPr="00C7177F">
        <w:rPr>
          <w:szCs w:val="26"/>
        </w:rPr>
        <w:t>trình</w:t>
      </w:r>
      <w:proofErr w:type="spellEnd"/>
      <w:r w:rsidRPr="00C7177F">
        <w:rPr>
          <w:szCs w:val="26"/>
        </w:rPr>
        <w:t xml:space="preserve"> </w:t>
      </w:r>
      <w:proofErr w:type="spellStart"/>
      <w:r w:rsidRPr="00C7177F">
        <w:rPr>
          <w:szCs w:val="26"/>
        </w:rPr>
        <w:t>bày</w:t>
      </w:r>
      <w:proofErr w:type="spellEnd"/>
      <w:r w:rsidRPr="00C7177F">
        <w:rPr>
          <w:szCs w:val="26"/>
        </w:rPr>
        <w:t xml:space="preserve"> </w:t>
      </w:r>
      <w:proofErr w:type="spellStart"/>
      <w:r w:rsidRPr="00C7177F">
        <w:rPr>
          <w:szCs w:val="26"/>
        </w:rPr>
        <w:t>trong</w:t>
      </w:r>
      <w:proofErr w:type="spellEnd"/>
      <w:r w:rsidRPr="00C7177F">
        <w:rPr>
          <w:szCs w:val="26"/>
        </w:rPr>
        <w:t xml:space="preserve"> </w:t>
      </w:r>
      <w:proofErr w:type="spellStart"/>
      <w:r w:rsidRPr="00C7177F">
        <w:rPr>
          <w:szCs w:val="26"/>
        </w:rPr>
        <w:t>b</w:t>
      </w:r>
      <w:r w:rsidR="0085178D">
        <w:rPr>
          <w:szCs w:val="26"/>
        </w:rPr>
        <w:t>ốn</w:t>
      </w:r>
      <w:proofErr w:type="spellEnd"/>
      <w:r w:rsidRPr="00C7177F">
        <w:rPr>
          <w:szCs w:val="26"/>
        </w:rPr>
        <w:t xml:space="preserve"> </w:t>
      </w:r>
      <w:proofErr w:type="spellStart"/>
      <w:r w:rsidRPr="00C7177F">
        <w:rPr>
          <w:szCs w:val="26"/>
        </w:rPr>
        <w:t>chương</w:t>
      </w:r>
      <w:proofErr w:type="spellEnd"/>
      <w:r w:rsidRPr="00C7177F">
        <w:rPr>
          <w:szCs w:val="26"/>
        </w:rPr>
        <w:t xml:space="preserve">, </w:t>
      </w:r>
      <w:proofErr w:type="spellStart"/>
      <w:r w:rsidRPr="00C7177F">
        <w:rPr>
          <w:szCs w:val="26"/>
        </w:rPr>
        <w:t>cụ</w:t>
      </w:r>
      <w:proofErr w:type="spellEnd"/>
      <w:r w:rsidRPr="00C7177F">
        <w:rPr>
          <w:szCs w:val="26"/>
        </w:rPr>
        <w:t xml:space="preserve"> </w:t>
      </w:r>
      <w:proofErr w:type="spellStart"/>
      <w:r w:rsidRPr="00C7177F">
        <w:rPr>
          <w:szCs w:val="26"/>
        </w:rPr>
        <w:t>thể</w:t>
      </w:r>
      <w:proofErr w:type="spellEnd"/>
      <w:r w:rsidRPr="00C7177F">
        <w:rPr>
          <w:szCs w:val="26"/>
        </w:rPr>
        <w:t xml:space="preserve"> </w:t>
      </w:r>
      <w:proofErr w:type="spellStart"/>
      <w:r w:rsidRPr="00C7177F">
        <w:rPr>
          <w:szCs w:val="26"/>
        </w:rPr>
        <w:t>như</w:t>
      </w:r>
      <w:proofErr w:type="spellEnd"/>
      <w:r w:rsidRPr="00C7177F">
        <w:rPr>
          <w:szCs w:val="26"/>
        </w:rPr>
        <w:t xml:space="preserve"> </w:t>
      </w:r>
      <w:proofErr w:type="spellStart"/>
      <w:r w:rsidRPr="00C7177F">
        <w:rPr>
          <w:szCs w:val="26"/>
        </w:rPr>
        <w:t>sau</w:t>
      </w:r>
      <w:proofErr w:type="spellEnd"/>
      <w:r w:rsidRPr="00C7177F">
        <w:rPr>
          <w:szCs w:val="26"/>
        </w:rPr>
        <w:t>:</w:t>
      </w:r>
    </w:p>
    <w:p w14:paraId="65AA59C7" w14:textId="62D3755B" w:rsidR="00E70DAB" w:rsidRPr="00C7177F" w:rsidRDefault="00C7177F" w:rsidP="00860CAF">
      <w:pPr>
        <w:ind w:firstLine="567"/>
        <w:rPr>
          <w:i/>
          <w:iCs/>
          <w:szCs w:val="26"/>
        </w:rPr>
      </w:pPr>
      <w:proofErr w:type="spellStart"/>
      <w:r>
        <w:rPr>
          <w:szCs w:val="26"/>
        </w:rPr>
        <w:t>Chương</w:t>
      </w:r>
      <w:proofErr w:type="spellEnd"/>
      <w:r>
        <w:rPr>
          <w:szCs w:val="26"/>
        </w:rPr>
        <w:t xml:space="preserve"> 1. </w:t>
      </w:r>
      <w:proofErr w:type="spellStart"/>
      <w:r>
        <w:rPr>
          <w:i/>
          <w:iCs/>
          <w:szCs w:val="26"/>
        </w:rPr>
        <w:t>Giới</w:t>
      </w:r>
      <w:proofErr w:type="spellEnd"/>
      <w:r>
        <w:rPr>
          <w:i/>
          <w:iCs/>
          <w:szCs w:val="26"/>
        </w:rPr>
        <w:t xml:space="preserve"> </w:t>
      </w:r>
      <w:proofErr w:type="spellStart"/>
      <w:r>
        <w:rPr>
          <w:i/>
          <w:iCs/>
          <w:szCs w:val="26"/>
        </w:rPr>
        <w:t>thiệu</w:t>
      </w:r>
      <w:proofErr w:type="spellEnd"/>
    </w:p>
    <w:p w14:paraId="33143116" w14:textId="554675F5" w:rsidR="00C7177F" w:rsidRPr="00C7177F" w:rsidRDefault="00C7177F" w:rsidP="00860CAF">
      <w:pPr>
        <w:ind w:firstLine="567"/>
        <w:rPr>
          <w:ins w:id="1921" w:author="ndhien@cit.udn.vn" w:date="2021-03-24T12:07:00Z"/>
          <w:i/>
          <w:iCs/>
          <w:szCs w:val="26"/>
        </w:rPr>
      </w:pPr>
      <w:proofErr w:type="spellStart"/>
      <w:r>
        <w:rPr>
          <w:szCs w:val="26"/>
        </w:rPr>
        <w:t>Chương</w:t>
      </w:r>
      <w:proofErr w:type="spellEnd"/>
      <w:r>
        <w:rPr>
          <w:szCs w:val="26"/>
        </w:rPr>
        <w:t xml:space="preserve"> 2. </w:t>
      </w:r>
      <w:proofErr w:type="spellStart"/>
      <w:r>
        <w:rPr>
          <w:i/>
          <w:iCs/>
          <w:szCs w:val="26"/>
        </w:rPr>
        <w:t>Phân</w:t>
      </w:r>
      <w:proofErr w:type="spellEnd"/>
      <w:r>
        <w:rPr>
          <w:i/>
          <w:iCs/>
          <w:szCs w:val="26"/>
        </w:rPr>
        <w:t xml:space="preserve"> </w:t>
      </w:r>
      <w:proofErr w:type="spellStart"/>
      <w:r>
        <w:rPr>
          <w:i/>
          <w:iCs/>
          <w:szCs w:val="26"/>
        </w:rPr>
        <w:t>tích</w:t>
      </w:r>
      <w:proofErr w:type="spellEnd"/>
      <w:r>
        <w:rPr>
          <w:i/>
          <w:iCs/>
          <w:szCs w:val="26"/>
        </w:rPr>
        <w:t xml:space="preserve"> </w:t>
      </w:r>
      <w:proofErr w:type="spellStart"/>
      <w:r>
        <w:rPr>
          <w:i/>
          <w:iCs/>
          <w:szCs w:val="26"/>
        </w:rPr>
        <w:t>và</w:t>
      </w:r>
      <w:proofErr w:type="spellEnd"/>
      <w:r>
        <w:rPr>
          <w:i/>
          <w:iCs/>
          <w:szCs w:val="26"/>
        </w:rPr>
        <w:t xml:space="preserve"> </w:t>
      </w:r>
      <w:proofErr w:type="spellStart"/>
      <w:r>
        <w:rPr>
          <w:i/>
          <w:iCs/>
          <w:szCs w:val="26"/>
        </w:rPr>
        <w:t>thiết</w:t>
      </w:r>
      <w:proofErr w:type="spellEnd"/>
      <w:r>
        <w:rPr>
          <w:i/>
          <w:iCs/>
          <w:szCs w:val="26"/>
        </w:rPr>
        <w:t xml:space="preserve"> </w:t>
      </w:r>
      <w:proofErr w:type="spellStart"/>
      <w:r>
        <w:rPr>
          <w:i/>
          <w:iCs/>
          <w:szCs w:val="26"/>
        </w:rPr>
        <w:t>kế</w:t>
      </w:r>
      <w:proofErr w:type="spellEnd"/>
      <w:r>
        <w:rPr>
          <w:i/>
          <w:iCs/>
          <w:szCs w:val="26"/>
        </w:rPr>
        <w:t xml:space="preserve"> </w:t>
      </w:r>
      <w:proofErr w:type="spellStart"/>
      <w:r>
        <w:rPr>
          <w:i/>
          <w:iCs/>
          <w:szCs w:val="26"/>
        </w:rPr>
        <w:t>hệ</w:t>
      </w:r>
      <w:proofErr w:type="spellEnd"/>
      <w:r>
        <w:rPr>
          <w:i/>
          <w:iCs/>
          <w:szCs w:val="26"/>
        </w:rPr>
        <w:t xml:space="preserve"> </w:t>
      </w:r>
      <w:proofErr w:type="spellStart"/>
      <w:r>
        <w:rPr>
          <w:i/>
          <w:iCs/>
          <w:szCs w:val="26"/>
        </w:rPr>
        <w:t>thống</w:t>
      </w:r>
      <w:proofErr w:type="spellEnd"/>
    </w:p>
    <w:p w14:paraId="5B83F02B" w14:textId="30BB5CA6" w:rsidR="00C7177F" w:rsidRPr="00860CAF" w:rsidRDefault="00C7177F" w:rsidP="00860CAF">
      <w:pPr>
        <w:ind w:firstLine="567"/>
        <w:rPr>
          <w:ins w:id="1922" w:author="ndhien@cit.udn.vn" w:date="2021-03-24T12:07:00Z"/>
          <w:i/>
          <w:iCs/>
          <w:szCs w:val="26"/>
        </w:rPr>
      </w:pPr>
      <w:proofErr w:type="spellStart"/>
      <w:r>
        <w:rPr>
          <w:szCs w:val="26"/>
        </w:rPr>
        <w:t>Chương</w:t>
      </w:r>
      <w:proofErr w:type="spellEnd"/>
      <w:r>
        <w:rPr>
          <w:szCs w:val="26"/>
        </w:rPr>
        <w:t xml:space="preserve"> 3. </w:t>
      </w:r>
      <w:proofErr w:type="spellStart"/>
      <w:r w:rsidR="00C15654">
        <w:rPr>
          <w:i/>
          <w:iCs/>
          <w:szCs w:val="26"/>
        </w:rPr>
        <w:t>Xây</w:t>
      </w:r>
      <w:proofErr w:type="spellEnd"/>
      <w:r w:rsidR="00C15654">
        <w:rPr>
          <w:i/>
          <w:iCs/>
          <w:szCs w:val="26"/>
        </w:rPr>
        <w:t xml:space="preserve"> </w:t>
      </w:r>
      <w:proofErr w:type="spellStart"/>
      <w:r w:rsidR="00C15654">
        <w:rPr>
          <w:i/>
          <w:iCs/>
          <w:szCs w:val="26"/>
        </w:rPr>
        <w:t>dựng</w:t>
      </w:r>
      <w:proofErr w:type="spellEnd"/>
      <w:r w:rsidR="00C15654">
        <w:rPr>
          <w:i/>
          <w:iCs/>
          <w:szCs w:val="26"/>
        </w:rPr>
        <w:t xml:space="preserve"> Website</w:t>
      </w:r>
      <w:r w:rsidR="00997630">
        <w:rPr>
          <w:i/>
          <w:iCs/>
          <w:szCs w:val="26"/>
        </w:rPr>
        <w:t xml:space="preserve"> </w:t>
      </w:r>
      <w:proofErr w:type="spellStart"/>
      <w:r w:rsidR="00997630">
        <w:rPr>
          <w:i/>
          <w:iCs/>
          <w:szCs w:val="26"/>
        </w:rPr>
        <w:t>và</w:t>
      </w:r>
      <w:proofErr w:type="spellEnd"/>
      <w:r w:rsidR="00997630">
        <w:rPr>
          <w:i/>
          <w:iCs/>
          <w:szCs w:val="26"/>
        </w:rPr>
        <w:t xml:space="preserve"> </w:t>
      </w:r>
      <w:proofErr w:type="spellStart"/>
      <w:r w:rsidR="00997630">
        <w:rPr>
          <w:i/>
          <w:iCs/>
          <w:szCs w:val="26"/>
        </w:rPr>
        <w:t>kết</w:t>
      </w:r>
      <w:proofErr w:type="spellEnd"/>
      <w:r w:rsidR="00997630">
        <w:rPr>
          <w:i/>
          <w:iCs/>
          <w:szCs w:val="26"/>
        </w:rPr>
        <w:t xml:space="preserve"> </w:t>
      </w:r>
      <w:proofErr w:type="spellStart"/>
      <w:r w:rsidR="00997630">
        <w:rPr>
          <w:i/>
          <w:iCs/>
          <w:szCs w:val="26"/>
        </w:rPr>
        <w:t>quả</w:t>
      </w:r>
      <w:proofErr w:type="spellEnd"/>
    </w:p>
    <w:p w14:paraId="7BF54353" w14:textId="57A41851" w:rsidR="0085178D" w:rsidRDefault="00860CAF" w:rsidP="00860CAF">
      <w:pPr>
        <w:ind w:firstLine="567"/>
        <w:rPr>
          <w:szCs w:val="26"/>
        </w:rPr>
      </w:pPr>
      <w:proofErr w:type="spellStart"/>
      <w:r w:rsidRPr="00860CAF">
        <w:rPr>
          <w:szCs w:val="26"/>
        </w:rPr>
        <w:t>C</w:t>
      </w:r>
      <w:r w:rsidR="0085178D">
        <w:rPr>
          <w:szCs w:val="26"/>
        </w:rPr>
        <w:t>hương</w:t>
      </w:r>
      <w:proofErr w:type="spellEnd"/>
      <w:r w:rsidR="0085178D">
        <w:rPr>
          <w:szCs w:val="26"/>
        </w:rPr>
        <w:t xml:space="preserve"> 4.</w:t>
      </w:r>
      <w:r w:rsidRPr="00860CAF">
        <w:rPr>
          <w:szCs w:val="26"/>
        </w:rPr>
        <w:t xml:space="preserve"> </w:t>
      </w:r>
      <w:proofErr w:type="spellStart"/>
      <w:r w:rsidRPr="00860CAF">
        <w:rPr>
          <w:i/>
          <w:szCs w:val="26"/>
        </w:rPr>
        <w:t>Kết</w:t>
      </w:r>
      <w:proofErr w:type="spellEnd"/>
      <w:r w:rsidRPr="00860CAF">
        <w:rPr>
          <w:i/>
          <w:szCs w:val="26"/>
        </w:rPr>
        <w:t xml:space="preserve"> </w:t>
      </w:r>
      <w:proofErr w:type="spellStart"/>
      <w:r w:rsidRPr="00860CAF">
        <w:rPr>
          <w:i/>
          <w:szCs w:val="26"/>
        </w:rPr>
        <w:t>luận</w:t>
      </w:r>
      <w:proofErr w:type="spellEnd"/>
      <w:r w:rsidRPr="00860CAF">
        <w:rPr>
          <w:szCs w:val="26"/>
        </w:rPr>
        <w:t xml:space="preserve"> </w:t>
      </w:r>
    </w:p>
    <w:p w14:paraId="0D37C31A" w14:textId="0F1E5D05" w:rsidR="00BE5793" w:rsidRPr="00911E6D" w:rsidRDefault="0085178D" w:rsidP="00860CAF">
      <w:pPr>
        <w:ind w:firstLine="567"/>
        <w:rPr>
          <w:szCs w:val="26"/>
        </w:rPr>
      </w:pPr>
      <w:proofErr w:type="spellStart"/>
      <w:r>
        <w:rPr>
          <w:szCs w:val="26"/>
        </w:rPr>
        <w:t>Cuối</w:t>
      </w:r>
      <w:proofErr w:type="spellEnd"/>
      <w:r>
        <w:rPr>
          <w:szCs w:val="26"/>
        </w:rPr>
        <w:t xml:space="preserve"> </w:t>
      </w:r>
      <w:proofErr w:type="spellStart"/>
      <w:r>
        <w:rPr>
          <w:szCs w:val="26"/>
        </w:rPr>
        <w:t>cùng</w:t>
      </w:r>
      <w:proofErr w:type="spellEnd"/>
      <w:r>
        <w:rPr>
          <w:szCs w:val="26"/>
        </w:rPr>
        <w:t xml:space="preserve"> </w:t>
      </w:r>
      <w:proofErr w:type="spellStart"/>
      <w:r>
        <w:rPr>
          <w:szCs w:val="26"/>
        </w:rPr>
        <w:t>là</w:t>
      </w:r>
      <w:proofErr w:type="spellEnd"/>
      <w:r>
        <w:rPr>
          <w:szCs w:val="26"/>
        </w:rPr>
        <w:t xml:space="preserve"> </w:t>
      </w:r>
      <w:proofErr w:type="spellStart"/>
      <w:r w:rsidR="00860CAF" w:rsidRPr="00860CAF">
        <w:rPr>
          <w:i/>
          <w:szCs w:val="26"/>
        </w:rPr>
        <w:t>Tài</w:t>
      </w:r>
      <w:proofErr w:type="spellEnd"/>
      <w:r w:rsidR="00860CAF" w:rsidRPr="00860CAF">
        <w:rPr>
          <w:i/>
          <w:szCs w:val="26"/>
        </w:rPr>
        <w:t xml:space="preserve"> </w:t>
      </w:r>
      <w:proofErr w:type="spellStart"/>
      <w:r w:rsidR="00860CAF" w:rsidRPr="00860CAF">
        <w:rPr>
          <w:i/>
          <w:szCs w:val="26"/>
        </w:rPr>
        <w:t>liệu</w:t>
      </w:r>
      <w:proofErr w:type="spellEnd"/>
      <w:r w:rsidR="00860CAF" w:rsidRPr="00860CAF">
        <w:rPr>
          <w:i/>
          <w:szCs w:val="26"/>
        </w:rPr>
        <w:t xml:space="preserve"> </w:t>
      </w:r>
      <w:proofErr w:type="spellStart"/>
      <w:r w:rsidR="00860CAF" w:rsidRPr="00860CAF">
        <w:rPr>
          <w:i/>
          <w:szCs w:val="26"/>
        </w:rPr>
        <w:t>tham</w:t>
      </w:r>
      <w:proofErr w:type="spellEnd"/>
      <w:r w:rsidR="00860CAF" w:rsidRPr="00860CAF">
        <w:rPr>
          <w:i/>
          <w:szCs w:val="26"/>
        </w:rPr>
        <w:t xml:space="preserve"> </w:t>
      </w:r>
      <w:proofErr w:type="spellStart"/>
      <w:r w:rsidR="00860CAF" w:rsidRPr="00860CAF">
        <w:rPr>
          <w:i/>
          <w:szCs w:val="26"/>
        </w:rPr>
        <w:t>khảo</w:t>
      </w:r>
      <w:proofErr w:type="spellEnd"/>
      <w:r w:rsidR="00860CAF" w:rsidRPr="00860CAF">
        <w:rPr>
          <w:szCs w:val="26"/>
        </w:rPr>
        <w:t xml:space="preserve"> </w:t>
      </w:r>
      <w:proofErr w:type="spellStart"/>
      <w:r w:rsidR="00860CAF" w:rsidRPr="00860CAF">
        <w:rPr>
          <w:szCs w:val="26"/>
        </w:rPr>
        <w:t>liên</w:t>
      </w:r>
      <w:proofErr w:type="spellEnd"/>
      <w:r w:rsidR="00860CAF" w:rsidRPr="00860CAF">
        <w:rPr>
          <w:szCs w:val="26"/>
        </w:rPr>
        <w:t xml:space="preserve"> </w:t>
      </w:r>
      <w:proofErr w:type="spellStart"/>
      <w:r w:rsidR="00860CAF" w:rsidRPr="00860CAF">
        <w:rPr>
          <w:szCs w:val="26"/>
        </w:rPr>
        <w:t>quan</w:t>
      </w:r>
      <w:proofErr w:type="spellEnd"/>
      <w:r w:rsidR="00860CAF" w:rsidRPr="00860CAF">
        <w:rPr>
          <w:szCs w:val="26"/>
        </w:rPr>
        <w:t xml:space="preserve"> </w:t>
      </w:r>
      <w:proofErr w:type="spellStart"/>
      <w:r w:rsidR="00860CAF" w:rsidRPr="00860CAF">
        <w:rPr>
          <w:szCs w:val="26"/>
        </w:rPr>
        <w:t>đến</w:t>
      </w:r>
      <w:proofErr w:type="spellEnd"/>
      <w:r w:rsidR="00860CAF" w:rsidRPr="00860CAF">
        <w:rPr>
          <w:szCs w:val="26"/>
        </w:rPr>
        <w:t xml:space="preserve"> </w:t>
      </w:r>
      <w:proofErr w:type="spellStart"/>
      <w:r w:rsidR="00860CAF" w:rsidRPr="00860CAF">
        <w:rPr>
          <w:szCs w:val="26"/>
        </w:rPr>
        <w:t>đề</w:t>
      </w:r>
      <w:proofErr w:type="spellEnd"/>
      <w:r w:rsidR="00860CAF" w:rsidRPr="00860CAF">
        <w:rPr>
          <w:szCs w:val="26"/>
        </w:rPr>
        <w:t xml:space="preserve"> </w:t>
      </w:r>
      <w:proofErr w:type="spellStart"/>
      <w:r w:rsidR="00860CAF" w:rsidRPr="00860CAF">
        <w:rPr>
          <w:szCs w:val="26"/>
        </w:rPr>
        <w:t>tài</w:t>
      </w:r>
      <w:proofErr w:type="spellEnd"/>
      <w:r w:rsidR="00860CAF" w:rsidRPr="00860CAF">
        <w:rPr>
          <w:szCs w:val="26"/>
        </w:rPr>
        <w:t>.</w:t>
      </w:r>
      <w:bookmarkStart w:id="1923" w:name="_Toc6684073"/>
      <w:bookmarkStart w:id="1924" w:name="_Toc6684134"/>
    </w:p>
    <w:p w14:paraId="37E9E9A0" w14:textId="77777777" w:rsidR="00B01A47" w:rsidRDefault="00B01A47">
      <w:pPr>
        <w:spacing w:before="0"/>
        <w:jc w:val="left"/>
        <w:rPr>
          <w:b/>
          <w:iCs/>
          <w:sz w:val="32"/>
          <w:szCs w:val="32"/>
        </w:rPr>
      </w:pPr>
      <w:bookmarkStart w:id="1925" w:name="_Toc6688602"/>
      <w:bookmarkStart w:id="1926" w:name="_Toc7253368"/>
      <w:bookmarkStart w:id="1927" w:name="_Toc7978875"/>
      <w:bookmarkStart w:id="1928" w:name="_Toc8806001"/>
      <w:bookmarkStart w:id="1929" w:name="_Toc9016568"/>
      <w:r>
        <w:rPr>
          <w:b/>
          <w:i/>
          <w:sz w:val="32"/>
          <w:szCs w:val="32"/>
        </w:rPr>
        <w:br w:type="page"/>
      </w:r>
    </w:p>
    <w:p w14:paraId="06159FCF" w14:textId="67F4FF0E" w:rsidR="00606596" w:rsidRPr="00B01A47" w:rsidRDefault="00337D63" w:rsidP="00793890">
      <w:pPr>
        <w:pStyle w:val="Heading1"/>
      </w:pPr>
      <w:bookmarkStart w:id="1930" w:name="_Toc215934940"/>
      <w:bookmarkStart w:id="1931" w:name="_Toc216117342"/>
      <w:r w:rsidRPr="00B01A47">
        <w:lastRenderedPageBreak/>
        <w:t>C</w:t>
      </w:r>
      <w:r w:rsidR="00B01A47" w:rsidRPr="00B01A47">
        <w:t>HƯƠNG</w:t>
      </w:r>
      <w:r w:rsidRPr="00B01A47">
        <w:t xml:space="preserve"> 1.</w:t>
      </w:r>
      <w:r w:rsidR="00C9702A" w:rsidRPr="00B01A47">
        <w:t xml:space="preserve"> </w:t>
      </w:r>
      <w:bookmarkEnd w:id="1923"/>
      <w:bookmarkEnd w:id="1924"/>
      <w:bookmarkEnd w:id="1925"/>
      <w:bookmarkEnd w:id="1926"/>
      <w:bookmarkEnd w:id="1927"/>
      <w:bookmarkEnd w:id="1928"/>
      <w:bookmarkEnd w:id="1929"/>
      <w:r w:rsidR="00B01A47" w:rsidRPr="00B01A47">
        <w:t>GIỚI THIỆU</w:t>
      </w:r>
      <w:bookmarkEnd w:id="1930"/>
      <w:bookmarkEnd w:id="1931"/>
    </w:p>
    <w:p w14:paraId="3E4BC5E1" w14:textId="293BF2D2" w:rsidR="008C7DF7" w:rsidRPr="00C15654" w:rsidRDefault="00C15654" w:rsidP="00124645">
      <w:pPr>
        <w:pStyle w:val="Heading2"/>
      </w:pPr>
      <w:bookmarkStart w:id="1932" w:name="_Toc215934941"/>
      <w:bookmarkStart w:id="1933" w:name="_Toc216117343"/>
      <w:r>
        <w:t xml:space="preserve">1.1. </w:t>
      </w:r>
      <w:proofErr w:type="spellStart"/>
      <w:r w:rsidR="008C7DF7" w:rsidRPr="00C15654">
        <w:t>Tổng</w:t>
      </w:r>
      <w:proofErr w:type="spellEnd"/>
      <w:r w:rsidR="008C7DF7" w:rsidRPr="00C15654">
        <w:t xml:space="preserve"> </w:t>
      </w:r>
      <w:proofErr w:type="spellStart"/>
      <w:r w:rsidR="008C7DF7" w:rsidRPr="00C15654">
        <w:t>quan</w:t>
      </w:r>
      <w:bookmarkEnd w:id="1932"/>
      <w:bookmarkEnd w:id="1933"/>
      <w:proofErr w:type="spellEnd"/>
    </w:p>
    <w:p w14:paraId="0CBD7C1C" w14:textId="77777777" w:rsidR="008C7DF7" w:rsidRPr="008C7DF7" w:rsidRDefault="008C7DF7" w:rsidP="008C7DF7">
      <w:pPr>
        <w:ind w:firstLine="567"/>
        <w:rPr>
          <w:lang w:eastAsia="ja-JP"/>
        </w:rPr>
      </w:pPr>
      <w:r w:rsidRPr="008C7DF7">
        <w:rPr>
          <w:lang w:eastAsia="ja-JP"/>
        </w:rPr>
        <w:t xml:space="preserve">Trong </w:t>
      </w:r>
      <w:proofErr w:type="spellStart"/>
      <w:r w:rsidRPr="008C7DF7">
        <w:rPr>
          <w:lang w:eastAsia="ja-JP"/>
        </w:rPr>
        <w:t>bối</w:t>
      </w:r>
      <w:proofErr w:type="spellEnd"/>
      <w:r w:rsidRPr="008C7DF7">
        <w:rPr>
          <w:lang w:eastAsia="ja-JP"/>
        </w:rPr>
        <w:t xml:space="preserve"> </w:t>
      </w:r>
      <w:proofErr w:type="spellStart"/>
      <w:r w:rsidRPr="008C7DF7">
        <w:rPr>
          <w:lang w:eastAsia="ja-JP"/>
        </w:rPr>
        <w:t>cảnh</w:t>
      </w:r>
      <w:proofErr w:type="spellEnd"/>
      <w:r w:rsidRPr="008C7DF7">
        <w:rPr>
          <w:lang w:eastAsia="ja-JP"/>
        </w:rPr>
        <w:t xml:space="preserve"> </w:t>
      </w:r>
      <w:proofErr w:type="spellStart"/>
      <w:r w:rsidRPr="008C7DF7">
        <w:rPr>
          <w:lang w:eastAsia="ja-JP"/>
        </w:rPr>
        <w:t>xã</w:t>
      </w:r>
      <w:proofErr w:type="spellEnd"/>
      <w:r w:rsidRPr="008C7DF7">
        <w:rPr>
          <w:lang w:eastAsia="ja-JP"/>
        </w:rPr>
        <w:t xml:space="preserve"> </w:t>
      </w:r>
      <w:proofErr w:type="spellStart"/>
      <w:r w:rsidRPr="008C7DF7">
        <w:rPr>
          <w:lang w:eastAsia="ja-JP"/>
        </w:rPr>
        <w:t>hội</w:t>
      </w:r>
      <w:proofErr w:type="spellEnd"/>
      <w:r w:rsidRPr="008C7DF7">
        <w:rPr>
          <w:lang w:eastAsia="ja-JP"/>
        </w:rPr>
        <w:t xml:space="preserve"> </w:t>
      </w:r>
      <w:proofErr w:type="spellStart"/>
      <w:r w:rsidRPr="008C7DF7">
        <w:rPr>
          <w:lang w:eastAsia="ja-JP"/>
        </w:rPr>
        <w:t>hiện</w:t>
      </w:r>
      <w:proofErr w:type="spellEnd"/>
      <w:r w:rsidRPr="008C7DF7">
        <w:rPr>
          <w:lang w:eastAsia="ja-JP"/>
        </w:rPr>
        <w:t xml:space="preserve"> </w:t>
      </w:r>
      <w:proofErr w:type="spellStart"/>
      <w:r w:rsidRPr="008C7DF7">
        <w:rPr>
          <w:lang w:eastAsia="ja-JP"/>
        </w:rPr>
        <w:t>đại</w:t>
      </w:r>
      <w:proofErr w:type="spellEnd"/>
      <w:r w:rsidRPr="008C7DF7">
        <w:rPr>
          <w:lang w:eastAsia="ja-JP"/>
        </w:rPr>
        <w:t xml:space="preserve">, </w:t>
      </w:r>
      <w:proofErr w:type="spellStart"/>
      <w:r w:rsidRPr="008C7DF7">
        <w:rPr>
          <w:lang w:eastAsia="ja-JP"/>
        </w:rPr>
        <w:t>nhịp</w:t>
      </w:r>
      <w:proofErr w:type="spellEnd"/>
      <w:r w:rsidRPr="008C7DF7">
        <w:rPr>
          <w:lang w:eastAsia="ja-JP"/>
        </w:rPr>
        <w:t xml:space="preserve"> </w:t>
      </w:r>
      <w:proofErr w:type="spellStart"/>
      <w:r w:rsidRPr="008C7DF7">
        <w:rPr>
          <w:lang w:eastAsia="ja-JP"/>
        </w:rPr>
        <w:t>sống</w:t>
      </w:r>
      <w:proofErr w:type="spellEnd"/>
      <w:r w:rsidRPr="008C7DF7">
        <w:rPr>
          <w:lang w:eastAsia="ja-JP"/>
        </w:rPr>
        <w:t xml:space="preserve"> </w:t>
      </w:r>
      <w:proofErr w:type="spellStart"/>
      <w:r w:rsidRPr="008C7DF7">
        <w:rPr>
          <w:lang w:eastAsia="ja-JP"/>
        </w:rPr>
        <w:t>ngày</w:t>
      </w:r>
      <w:proofErr w:type="spellEnd"/>
      <w:r w:rsidRPr="008C7DF7">
        <w:rPr>
          <w:lang w:eastAsia="ja-JP"/>
        </w:rPr>
        <w:t xml:space="preserve"> </w:t>
      </w:r>
      <w:proofErr w:type="spellStart"/>
      <w:r w:rsidRPr="008C7DF7">
        <w:rPr>
          <w:lang w:eastAsia="ja-JP"/>
        </w:rPr>
        <w:t>càng</w:t>
      </w:r>
      <w:proofErr w:type="spellEnd"/>
      <w:r w:rsidRPr="008C7DF7">
        <w:rPr>
          <w:lang w:eastAsia="ja-JP"/>
        </w:rPr>
        <w:t xml:space="preserve"> </w:t>
      </w:r>
      <w:proofErr w:type="spellStart"/>
      <w:r w:rsidRPr="008C7DF7">
        <w:rPr>
          <w:lang w:eastAsia="ja-JP"/>
        </w:rPr>
        <w:t>trở</w:t>
      </w:r>
      <w:proofErr w:type="spellEnd"/>
      <w:r w:rsidRPr="008C7DF7">
        <w:rPr>
          <w:lang w:eastAsia="ja-JP"/>
        </w:rPr>
        <w:t xml:space="preserve"> </w:t>
      </w:r>
      <w:proofErr w:type="spellStart"/>
      <w:r w:rsidRPr="008C7DF7">
        <w:rPr>
          <w:lang w:eastAsia="ja-JP"/>
        </w:rPr>
        <w:t>nên</w:t>
      </w:r>
      <w:proofErr w:type="spellEnd"/>
      <w:r w:rsidRPr="008C7DF7">
        <w:rPr>
          <w:lang w:eastAsia="ja-JP"/>
        </w:rPr>
        <w:t xml:space="preserve"> </w:t>
      </w:r>
      <w:proofErr w:type="spellStart"/>
      <w:r w:rsidRPr="008C7DF7">
        <w:rPr>
          <w:lang w:eastAsia="ja-JP"/>
        </w:rPr>
        <w:t>hối</w:t>
      </w:r>
      <w:proofErr w:type="spellEnd"/>
      <w:r w:rsidRPr="008C7DF7">
        <w:rPr>
          <w:lang w:eastAsia="ja-JP"/>
        </w:rPr>
        <w:t xml:space="preserve"> </w:t>
      </w:r>
      <w:proofErr w:type="spellStart"/>
      <w:r w:rsidRPr="008C7DF7">
        <w:rPr>
          <w:lang w:eastAsia="ja-JP"/>
        </w:rPr>
        <w:t>hả</w:t>
      </w:r>
      <w:proofErr w:type="spellEnd"/>
      <w:r w:rsidRPr="008C7DF7">
        <w:rPr>
          <w:lang w:eastAsia="ja-JP"/>
        </w:rPr>
        <w:t xml:space="preserve">, </w:t>
      </w:r>
      <w:proofErr w:type="spellStart"/>
      <w:r w:rsidRPr="008C7DF7">
        <w:rPr>
          <w:lang w:eastAsia="ja-JP"/>
        </w:rPr>
        <w:t>mỗi</w:t>
      </w:r>
      <w:proofErr w:type="spellEnd"/>
      <w:r w:rsidRPr="008C7DF7">
        <w:rPr>
          <w:lang w:eastAsia="ja-JP"/>
        </w:rPr>
        <w:t xml:space="preserve"> </w:t>
      </w:r>
      <w:proofErr w:type="spellStart"/>
      <w:r w:rsidRPr="008C7DF7">
        <w:rPr>
          <w:lang w:eastAsia="ja-JP"/>
        </w:rPr>
        <w:t>cá</w:t>
      </w:r>
      <w:proofErr w:type="spellEnd"/>
      <w:r w:rsidRPr="008C7DF7">
        <w:rPr>
          <w:lang w:eastAsia="ja-JP"/>
        </w:rPr>
        <w:t xml:space="preserve"> </w:t>
      </w:r>
      <w:proofErr w:type="spellStart"/>
      <w:r w:rsidRPr="008C7DF7">
        <w:rPr>
          <w:lang w:eastAsia="ja-JP"/>
        </w:rPr>
        <w:t>nhân</w:t>
      </w:r>
      <w:proofErr w:type="spellEnd"/>
      <w:r w:rsidRPr="008C7DF7">
        <w:rPr>
          <w:lang w:eastAsia="ja-JP"/>
        </w:rPr>
        <w:t xml:space="preserve"> </w:t>
      </w:r>
      <w:proofErr w:type="spellStart"/>
      <w:r w:rsidRPr="008C7DF7">
        <w:rPr>
          <w:lang w:eastAsia="ja-JP"/>
        </w:rPr>
        <w:t>đều</w:t>
      </w:r>
      <w:proofErr w:type="spellEnd"/>
      <w:r w:rsidRPr="008C7DF7">
        <w:rPr>
          <w:lang w:eastAsia="ja-JP"/>
        </w:rPr>
        <w:t xml:space="preserve"> </w:t>
      </w:r>
      <w:proofErr w:type="spellStart"/>
      <w:r w:rsidRPr="008C7DF7">
        <w:rPr>
          <w:lang w:eastAsia="ja-JP"/>
        </w:rPr>
        <w:t>phải</w:t>
      </w:r>
      <w:proofErr w:type="spellEnd"/>
      <w:r w:rsidRPr="008C7DF7">
        <w:rPr>
          <w:lang w:eastAsia="ja-JP"/>
        </w:rPr>
        <w:t xml:space="preserve"> </w:t>
      </w:r>
      <w:proofErr w:type="spellStart"/>
      <w:r w:rsidRPr="008C7DF7">
        <w:rPr>
          <w:lang w:eastAsia="ja-JP"/>
        </w:rPr>
        <w:t>đối</w:t>
      </w:r>
      <w:proofErr w:type="spellEnd"/>
      <w:r w:rsidRPr="008C7DF7">
        <w:rPr>
          <w:lang w:eastAsia="ja-JP"/>
        </w:rPr>
        <w:t xml:space="preserve"> </w:t>
      </w:r>
      <w:proofErr w:type="spellStart"/>
      <w:r w:rsidRPr="008C7DF7">
        <w:rPr>
          <w:lang w:eastAsia="ja-JP"/>
        </w:rPr>
        <w:t>mặt</w:t>
      </w:r>
      <w:proofErr w:type="spellEnd"/>
      <w:r w:rsidRPr="008C7DF7">
        <w:rPr>
          <w:lang w:eastAsia="ja-JP"/>
        </w:rPr>
        <w:t xml:space="preserve"> </w:t>
      </w:r>
      <w:proofErr w:type="spellStart"/>
      <w:r w:rsidRPr="008C7DF7">
        <w:rPr>
          <w:lang w:eastAsia="ja-JP"/>
        </w:rPr>
        <w:t>với</w:t>
      </w:r>
      <w:proofErr w:type="spellEnd"/>
      <w:r w:rsidRPr="008C7DF7">
        <w:rPr>
          <w:lang w:eastAsia="ja-JP"/>
        </w:rPr>
        <w:t xml:space="preserve"> </w:t>
      </w:r>
      <w:proofErr w:type="spellStart"/>
      <w:r w:rsidRPr="008C7DF7">
        <w:rPr>
          <w:lang w:eastAsia="ja-JP"/>
        </w:rPr>
        <w:t>một</w:t>
      </w:r>
      <w:proofErr w:type="spellEnd"/>
      <w:r w:rsidRPr="008C7DF7">
        <w:rPr>
          <w:lang w:eastAsia="ja-JP"/>
        </w:rPr>
        <w:t xml:space="preserve"> </w:t>
      </w:r>
      <w:proofErr w:type="spellStart"/>
      <w:r w:rsidRPr="008C7DF7">
        <w:rPr>
          <w:lang w:eastAsia="ja-JP"/>
        </w:rPr>
        <w:t>khối</w:t>
      </w:r>
      <w:proofErr w:type="spellEnd"/>
      <w:r w:rsidRPr="008C7DF7">
        <w:rPr>
          <w:lang w:eastAsia="ja-JP"/>
        </w:rPr>
        <w:t xml:space="preserve"> </w:t>
      </w:r>
      <w:proofErr w:type="spellStart"/>
      <w:r w:rsidRPr="008C7DF7">
        <w:rPr>
          <w:lang w:eastAsia="ja-JP"/>
        </w:rPr>
        <w:t>lượng</w:t>
      </w:r>
      <w:proofErr w:type="spellEnd"/>
      <w:r w:rsidRPr="008C7DF7">
        <w:rPr>
          <w:lang w:eastAsia="ja-JP"/>
        </w:rPr>
        <w:t xml:space="preserve"> công </w:t>
      </w:r>
      <w:proofErr w:type="spellStart"/>
      <w:r w:rsidRPr="008C7DF7">
        <w:rPr>
          <w:lang w:eastAsia="ja-JP"/>
        </w:rPr>
        <w:t>việc</w:t>
      </w:r>
      <w:proofErr w:type="spellEnd"/>
      <w:r w:rsidRPr="008C7DF7">
        <w:rPr>
          <w:lang w:eastAsia="ja-JP"/>
        </w:rPr>
        <w:t xml:space="preserve"> </w:t>
      </w:r>
      <w:proofErr w:type="spellStart"/>
      <w:r w:rsidRPr="008C7DF7">
        <w:rPr>
          <w:lang w:eastAsia="ja-JP"/>
        </w:rPr>
        <w:t>và</w:t>
      </w:r>
      <w:proofErr w:type="spellEnd"/>
      <w:r w:rsidRPr="008C7DF7">
        <w:rPr>
          <w:lang w:eastAsia="ja-JP"/>
        </w:rPr>
        <w:t xml:space="preserve"> </w:t>
      </w:r>
      <w:proofErr w:type="spellStart"/>
      <w:r w:rsidRPr="008C7DF7">
        <w:rPr>
          <w:lang w:eastAsia="ja-JP"/>
        </w:rPr>
        <w:t>thông</w:t>
      </w:r>
      <w:proofErr w:type="spellEnd"/>
      <w:r w:rsidRPr="008C7DF7">
        <w:rPr>
          <w:lang w:eastAsia="ja-JP"/>
        </w:rPr>
        <w:t xml:space="preserve"> tin </w:t>
      </w:r>
      <w:proofErr w:type="spellStart"/>
      <w:r w:rsidRPr="008C7DF7">
        <w:rPr>
          <w:lang w:eastAsia="ja-JP"/>
        </w:rPr>
        <w:t>khổng</w:t>
      </w:r>
      <w:proofErr w:type="spellEnd"/>
      <w:r w:rsidRPr="008C7DF7">
        <w:rPr>
          <w:lang w:eastAsia="ja-JP"/>
        </w:rPr>
        <w:t xml:space="preserve"> </w:t>
      </w:r>
      <w:proofErr w:type="spellStart"/>
      <w:r w:rsidRPr="008C7DF7">
        <w:rPr>
          <w:lang w:eastAsia="ja-JP"/>
        </w:rPr>
        <w:t>lồ</w:t>
      </w:r>
      <w:proofErr w:type="spellEnd"/>
      <w:r w:rsidRPr="008C7DF7">
        <w:rPr>
          <w:lang w:eastAsia="ja-JP"/>
        </w:rPr>
        <w:t xml:space="preserve"> </w:t>
      </w:r>
      <w:proofErr w:type="spellStart"/>
      <w:r w:rsidRPr="008C7DF7">
        <w:rPr>
          <w:lang w:eastAsia="ja-JP"/>
        </w:rPr>
        <w:t>từ</w:t>
      </w:r>
      <w:proofErr w:type="spellEnd"/>
      <w:r w:rsidRPr="008C7DF7">
        <w:rPr>
          <w:lang w:eastAsia="ja-JP"/>
        </w:rPr>
        <w:t xml:space="preserve"> </w:t>
      </w:r>
      <w:proofErr w:type="spellStart"/>
      <w:r w:rsidRPr="008C7DF7">
        <w:rPr>
          <w:lang w:eastAsia="ja-JP"/>
        </w:rPr>
        <w:t>nhiều</w:t>
      </w:r>
      <w:proofErr w:type="spellEnd"/>
      <w:r w:rsidRPr="008C7DF7">
        <w:rPr>
          <w:lang w:eastAsia="ja-JP"/>
        </w:rPr>
        <w:t xml:space="preserve"> </w:t>
      </w:r>
      <w:proofErr w:type="spellStart"/>
      <w:r w:rsidRPr="008C7DF7">
        <w:rPr>
          <w:lang w:eastAsia="ja-JP"/>
        </w:rPr>
        <w:t>nguồn</w:t>
      </w:r>
      <w:proofErr w:type="spellEnd"/>
      <w:r w:rsidRPr="008C7DF7">
        <w:rPr>
          <w:lang w:eastAsia="ja-JP"/>
        </w:rPr>
        <w:t xml:space="preserve"> </w:t>
      </w:r>
      <w:proofErr w:type="spellStart"/>
      <w:r w:rsidRPr="008C7DF7">
        <w:rPr>
          <w:lang w:eastAsia="ja-JP"/>
        </w:rPr>
        <w:t>khác</w:t>
      </w:r>
      <w:proofErr w:type="spellEnd"/>
      <w:r w:rsidRPr="008C7DF7">
        <w:rPr>
          <w:lang w:eastAsia="ja-JP"/>
        </w:rPr>
        <w:t xml:space="preserve"> </w:t>
      </w:r>
      <w:proofErr w:type="spellStart"/>
      <w:r w:rsidRPr="008C7DF7">
        <w:rPr>
          <w:lang w:eastAsia="ja-JP"/>
        </w:rPr>
        <w:t>nhau</w:t>
      </w:r>
      <w:proofErr w:type="spellEnd"/>
      <w:r w:rsidRPr="008C7DF7">
        <w:rPr>
          <w:lang w:eastAsia="ja-JP"/>
        </w:rPr>
        <w:t xml:space="preserve">. </w:t>
      </w:r>
      <w:proofErr w:type="spellStart"/>
      <w:r w:rsidRPr="008C7DF7">
        <w:rPr>
          <w:lang w:eastAsia="ja-JP"/>
        </w:rPr>
        <w:t>Việc</w:t>
      </w:r>
      <w:proofErr w:type="spellEnd"/>
      <w:r w:rsidRPr="008C7DF7">
        <w:rPr>
          <w:lang w:eastAsia="ja-JP"/>
        </w:rPr>
        <w:t xml:space="preserve"> </w:t>
      </w:r>
      <w:proofErr w:type="spellStart"/>
      <w:r w:rsidRPr="008C7DF7">
        <w:rPr>
          <w:lang w:eastAsia="ja-JP"/>
        </w:rPr>
        <w:t>quản</w:t>
      </w:r>
      <w:proofErr w:type="spellEnd"/>
      <w:r w:rsidRPr="008C7DF7">
        <w:rPr>
          <w:lang w:eastAsia="ja-JP"/>
        </w:rPr>
        <w:t xml:space="preserve"> </w:t>
      </w:r>
      <w:proofErr w:type="spellStart"/>
      <w:r w:rsidRPr="008C7DF7">
        <w:rPr>
          <w:lang w:eastAsia="ja-JP"/>
        </w:rPr>
        <w:t>lý</w:t>
      </w:r>
      <w:proofErr w:type="spellEnd"/>
      <w:r w:rsidRPr="008C7DF7">
        <w:rPr>
          <w:lang w:eastAsia="ja-JP"/>
        </w:rPr>
        <w:t xml:space="preserve"> </w:t>
      </w:r>
      <w:proofErr w:type="spellStart"/>
      <w:r w:rsidRPr="008C7DF7">
        <w:rPr>
          <w:lang w:eastAsia="ja-JP"/>
        </w:rPr>
        <w:t>thời</w:t>
      </w:r>
      <w:proofErr w:type="spellEnd"/>
      <w:r w:rsidRPr="008C7DF7">
        <w:rPr>
          <w:lang w:eastAsia="ja-JP"/>
        </w:rPr>
        <w:t xml:space="preserve"> </w:t>
      </w:r>
      <w:proofErr w:type="spellStart"/>
      <w:r w:rsidRPr="008C7DF7">
        <w:rPr>
          <w:lang w:eastAsia="ja-JP"/>
        </w:rPr>
        <w:t>gian</w:t>
      </w:r>
      <w:proofErr w:type="spellEnd"/>
      <w:r w:rsidRPr="008C7DF7">
        <w:rPr>
          <w:lang w:eastAsia="ja-JP"/>
        </w:rPr>
        <w:t xml:space="preserve">, </w:t>
      </w:r>
      <w:proofErr w:type="spellStart"/>
      <w:r w:rsidRPr="008C7DF7">
        <w:rPr>
          <w:lang w:eastAsia="ja-JP"/>
        </w:rPr>
        <w:t>sắp</w:t>
      </w:r>
      <w:proofErr w:type="spellEnd"/>
      <w:r w:rsidRPr="008C7DF7">
        <w:rPr>
          <w:lang w:eastAsia="ja-JP"/>
        </w:rPr>
        <w:t xml:space="preserve"> </w:t>
      </w:r>
      <w:proofErr w:type="spellStart"/>
      <w:r w:rsidRPr="008C7DF7">
        <w:rPr>
          <w:lang w:eastAsia="ja-JP"/>
        </w:rPr>
        <w:t>xếp</w:t>
      </w:r>
      <w:proofErr w:type="spellEnd"/>
      <w:r w:rsidRPr="008C7DF7">
        <w:rPr>
          <w:lang w:eastAsia="ja-JP"/>
        </w:rPr>
        <w:t xml:space="preserve"> </w:t>
      </w:r>
      <w:proofErr w:type="spellStart"/>
      <w:r w:rsidRPr="008C7DF7">
        <w:rPr>
          <w:lang w:eastAsia="ja-JP"/>
        </w:rPr>
        <w:t>lịch</w:t>
      </w:r>
      <w:proofErr w:type="spellEnd"/>
      <w:r w:rsidRPr="008C7DF7">
        <w:rPr>
          <w:lang w:eastAsia="ja-JP"/>
        </w:rPr>
        <w:t xml:space="preserve"> </w:t>
      </w:r>
      <w:proofErr w:type="spellStart"/>
      <w:r w:rsidRPr="008C7DF7">
        <w:rPr>
          <w:lang w:eastAsia="ja-JP"/>
        </w:rPr>
        <w:t>trình</w:t>
      </w:r>
      <w:proofErr w:type="spellEnd"/>
      <w:r w:rsidRPr="008C7DF7">
        <w:rPr>
          <w:lang w:eastAsia="ja-JP"/>
        </w:rPr>
        <w:t xml:space="preserve"> </w:t>
      </w:r>
      <w:proofErr w:type="spellStart"/>
      <w:r w:rsidRPr="008C7DF7">
        <w:rPr>
          <w:lang w:eastAsia="ja-JP"/>
        </w:rPr>
        <w:t>và</w:t>
      </w:r>
      <w:proofErr w:type="spellEnd"/>
      <w:r w:rsidRPr="008C7DF7">
        <w:rPr>
          <w:lang w:eastAsia="ja-JP"/>
        </w:rPr>
        <w:t xml:space="preserve"> </w:t>
      </w:r>
      <w:proofErr w:type="spellStart"/>
      <w:r w:rsidRPr="008C7DF7">
        <w:rPr>
          <w:lang w:eastAsia="ja-JP"/>
        </w:rPr>
        <w:t>theo</w:t>
      </w:r>
      <w:proofErr w:type="spellEnd"/>
      <w:r w:rsidRPr="008C7DF7">
        <w:rPr>
          <w:lang w:eastAsia="ja-JP"/>
        </w:rPr>
        <w:t xml:space="preserve"> </w:t>
      </w:r>
      <w:proofErr w:type="spellStart"/>
      <w:r w:rsidRPr="008C7DF7">
        <w:rPr>
          <w:lang w:eastAsia="ja-JP"/>
        </w:rPr>
        <w:t>dõi</w:t>
      </w:r>
      <w:proofErr w:type="spellEnd"/>
      <w:r w:rsidRPr="008C7DF7">
        <w:rPr>
          <w:lang w:eastAsia="ja-JP"/>
        </w:rPr>
        <w:t xml:space="preserve"> tiến </w:t>
      </w:r>
      <w:proofErr w:type="spellStart"/>
      <w:r w:rsidRPr="008C7DF7">
        <w:rPr>
          <w:lang w:eastAsia="ja-JP"/>
        </w:rPr>
        <w:t>độ</w:t>
      </w:r>
      <w:proofErr w:type="spellEnd"/>
      <w:r w:rsidRPr="008C7DF7">
        <w:rPr>
          <w:lang w:eastAsia="ja-JP"/>
        </w:rPr>
        <w:t xml:space="preserve"> công </w:t>
      </w:r>
      <w:proofErr w:type="spellStart"/>
      <w:r w:rsidRPr="008C7DF7">
        <w:rPr>
          <w:lang w:eastAsia="ja-JP"/>
        </w:rPr>
        <w:t>việc</w:t>
      </w:r>
      <w:proofErr w:type="spellEnd"/>
      <w:r w:rsidRPr="008C7DF7">
        <w:rPr>
          <w:lang w:eastAsia="ja-JP"/>
        </w:rPr>
        <w:t xml:space="preserve"> </w:t>
      </w:r>
      <w:proofErr w:type="spellStart"/>
      <w:r w:rsidRPr="008C7DF7">
        <w:rPr>
          <w:lang w:eastAsia="ja-JP"/>
        </w:rPr>
        <w:t>không</w:t>
      </w:r>
      <w:proofErr w:type="spellEnd"/>
      <w:r w:rsidRPr="008C7DF7">
        <w:rPr>
          <w:lang w:eastAsia="ja-JP"/>
        </w:rPr>
        <w:t xml:space="preserve"> </w:t>
      </w:r>
      <w:proofErr w:type="spellStart"/>
      <w:r w:rsidRPr="008C7DF7">
        <w:rPr>
          <w:lang w:eastAsia="ja-JP"/>
        </w:rPr>
        <w:t>còn</w:t>
      </w:r>
      <w:proofErr w:type="spellEnd"/>
      <w:r w:rsidRPr="008C7DF7">
        <w:rPr>
          <w:lang w:eastAsia="ja-JP"/>
        </w:rPr>
        <w:t xml:space="preserve"> </w:t>
      </w:r>
      <w:proofErr w:type="spellStart"/>
      <w:r w:rsidRPr="008C7DF7">
        <w:rPr>
          <w:lang w:eastAsia="ja-JP"/>
        </w:rPr>
        <w:t>đơn</w:t>
      </w:r>
      <w:proofErr w:type="spellEnd"/>
      <w:r w:rsidRPr="008C7DF7">
        <w:rPr>
          <w:lang w:eastAsia="ja-JP"/>
        </w:rPr>
        <w:t xml:space="preserve"> </w:t>
      </w:r>
      <w:proofErr w:type="spellStart"/>
      <w:r w:rsidRPr="008C7DF7">
        <w:rPr>
          <w:lang w:eastAsia="ja-JP"/>
        </w:rPr>
        <w:t>thuần</w:t>
      </w:r>
      <w:proofErr w:type="spellEnd"/>
      <w:r w:rsidRPr="008C7DF7">
        <w:rPr>
          <w:lang w:eastAsia="ja-JP"/>
        </w:rPr>
        <w:t xml:space="preserve"> </w:t>
      </w:r>
      <w:proofErr w:type="spellStart"/>
      <w:r w:rsidRPr="008C7DF7">
        <w:rPr>
          <w:lang w:eastAsia="ja-JP"/>
        </w:rPr>
        <w:t>là</w:t>
      </w:r>
      <w:proofErr w:type="spellEnd"/>
      <w:r w:rsidRPr="008C7DF7">
        <w:rPr>
          <w:lang w:eastAsia="ja-JP"/>
        </w:rPr>
        <w:t xml:space="preserve"> </w:t>
      </w:r>
      <w:proofErr w:type="spellStart"/>
      <w:r w:rsidRPr="008C7DF7">
        <w:rPr>
          <w:lang w:eastAsia="ja-JP"/>
        </w:rPr>
        <w:t>một</w:t>
      </w:r>
      <w:proofErr w:type="spellEnd"/>
      <w:r w:rsidRPr="008C7DF7">
        <w:rPr>
          <w:lang w:eastAsia="ja-JP"/>
        </w:rPr>
        <w:t xml:space="preserve"> </w:t>
      </w:r>
      <w:proofErr w:type="spellStart"/>
      <w:r w:rsidRPr="008C7DF7">
        <w:rPr>
          <w:lang w:eastAsia="ja-JP"/>
        </w:rPr>
        <w:t>kỹ</w:t>
      </w:r>
      <w:proofErr w:type="spellEnd"/>
      <w:r w:rsidRPr="008C7DF7">
        <w:rPr>
          <w:lang w:eastAsia="ja-JP"/>
        </w:rPr>
        <w:t xml:space="preserve"> </w:t>
      </w:r>
      <w:proofErr w:type="spellStart"/>
      <w:r w:rsidRPr="008C7DF7">
        <w:rPr>
          <w:lang w:eastAsia="ja-JP"/>
        </w:rPr>
        <w:t>năng</w:t>
      </w:r>
      <w:proofErr w:type="spellEnd"/>
      <w:r w:rsidRPr="008C7DF7">
        <w:rPr>
          <w:lang w:eastAsia="ja-JP"/>
        </w:rPr>
        <w:t xml:space="preserve"> </w:t>
      </w:r>
      <w:proofErr w:type="spellStart"/>
      <w:r w:rsidRPr="008C7DF7">
        <w:rPr>
          <w:lang w:eastAsia="ja-JP"/>
        </w:rPr>
        <w:t>bổ</w:t>
      </w:r>
      <w:proofErr w:type="spellEnd"/>
      <w:r w:rsidRPr="008C7DF7">
        <w:rPr>
          <w:lang w:eastAsia="ja-JP"/>
        </w:rPr>
        <w:t xml:space="preserve"> </w:t>
      </w:r>
      <w:proofErr w:type="spellStart"/>
      <w:r w:rsidRPr="008C7DF7">
        <w:rPr>
          <w:lang w:eastAsia="ja-JP"/>
        </w:rPr>
        <w:t>trợ</w:t>
      </w:r>
      <w:proofErr w:type="spellEnd"/>
      <w:r w:rsidRPr="008C7DF7">
        <w:rPr>
          <w:lang w:eastAsia="ja-JP"/>
        </w:rPr>
        <w:t xml:space="preserve"> </w:t>
      </w:r>
      <w:proofErr w:type="spellStart"/>
      <w:r w:rsidRPr="008C7DF7">
        <w:rPr>
          <w:lang w:eastAsia="ja-JP"/>
        </w:rPr>
        <w:t>mà</w:t>
      </w:r>
      <w:proofErr w:type="spellEnd"/>
      <w:r w:rsidRPr="008C7DF7">
        <w:rPr>
          <w:lang w:eastAsia="ja-JP"/>
        </w:rPr>
        <w:t xml:space="preserve"> </w:t>
      </w:r>
      <w:proofErr w:type="spellStart"/>
      <w:r w:rsidRPr="008C7DF7">
        <w:rPr>
          <w:lang w:eastAsia="ja-JP"/>
        </w:rPr>
        <w:t>đã</w:t>
      </w:r>
      <w:proofErr w:type="spellEnd"/>
      <w:r w:rsidRPr="008C7DF7">
        <w:rPr>
          <w:lang w:eastAsia="ja-JP"/>
        </w:rPr>
        <w:t xml:space="preserve"> </w:t>
      </w:r>
      <w:proofErr w:type="spellStart"/>
      <w:r w:rsidRPr="008C7DF7">
        <w:rPr>
          <w:lang w:eastAsia="ja-JP"/>
        </w:rPr>
        <w:t>trở</w:t>
      </w:r>
      <w:proofErr w:type="spellEnd"/>
      <w:r w:rsidRPr="008C7DF7">
        <w:rPr>
          <w:lang w:eastAsia="ja-JP"/>
        </w:rPr>
        <w:t xml:space="preserve"> </w:t>
      </w:r>
      <w:proofErr w:type="spellStart"/>
      <w:r w:rsidRPr="008C7DF7">
        <w:rPr>
          <w:lang w:eastAsia="ja-JP"/>
        </w:rPr>
        <w:t>thành</w:t>
      </w:r>
      <w:proofErr w:type="spellEnd"/>
      <w:r w:rsidRPr="008C7DF7">
        <w:rPr>
          <w:lang w:eastAsia="ja-JP"/>
        </w:rPr>
        <w:t xml:space="preserve"> </w:t>
      </w:r>
      <w:proofErr w:type="spellStart"/>
      <w:r w:rsidRPr="008C7DF7">
        <w:rPr>
          <w:lang w:eastAsia="ja-JP"/>
        </w:rPr>
        <w:t>yếu</w:t>
      </w:r>
      <w:proofErr w:type="spellEnd"/>
      <w:r w:rsidRPr="008C7DF7">
        <w:rPr>
          <w:lang w:eastAsia="ja-JP"/>
        </w:rPr>
        <w:t xml:space="preserve"> </w:t>
      </w:r>
      <w:proofErr w:type="spellStart"/>
      <w:r w:rsidRPr="008C7DF7">
        <w:rPr>
          <w:lang w:eastAsia="ja-JP"/>
        </w:rPr>
        <w:t>tố</w:t>
      </w:r>
      <w:proofErr w:type="spellEnd"/>
      <w:r w:rsidRPr="008C7DF7">
        <w:rPr>
          <w:lang w:eastAsia="ja-JP"/>
        </w:rPr>
        <w:t xml:space="preserve"> </w:t>
      </w:r>
      <w:proofErr w:type="spellStart"/>
      <w:r w:rsidRPr="008C7DF7">
        <w:rPr>
          <w:lang w:eastAsia="ja-JP"/>
        </w:rPr>
        <w:t>sống</w:t>
      </w:r>
      <w:proofErr w:type="spellEnd"/>
      <w:r w:rsidRPr="008C7DF7">
        <w:rPr>
          <w:lang w:eastAsia="ja-JP"/>
        </w:rPr>
        <w:t xml:space="preserve"> </w:t>
      </w:r>
      <w:proofErr w:type="spellStart"/>
      <w:r w:rsidRPr="008C7DF7">
        <w:rPr>
          <w:lang w:eastAsia="ja-JP"/>
        </w:rPr>
        <w:t>còn</w:t>
      </w:r>
      <w:proofErr w:type="spellEnd"/>
      <w:r w:rsidRPr="008C7DF7">
        <w:rPr>
          <w:lang w:eastAsia="ja-JP"/>
        </w:rPr>
        <w:t xml:space="preserve"> </w:t>
      </w:r>
      <w:proofErr w:type="spellStart"/>
      <w:r w:rsidRPr="008C7DF7">
        <w:rPr>
          <w:lang w:eastAsia="ja-JP"/>
        </w:rPr>
        <w:t>để</w:t>
      </w:r>
      <w:proofErr w:type="spellEnd"/>
      <w:r w:rsidRPr="008C7DF7">
        <w:rPr>
          <w:lang w:eastAsia="ja-JP"/>
        </w:rPr>
        <w:t xml:space="preserve"> </w:t>
      </w:r>
      <w:proofErr w:type="spellStart"/>
      <w:r w:rsidRPr="008C7DF7">
        <w:rPr>
          <w:lang w:eastAsia="ja-JP"/>
        </w:rPr>
        <w:t>đảm</w:t>
      </w:r>
      <w:proofErr w:type="spellEnd"/>
      <w:r w:rsidRPr="008C7DF7">
        <w:rPr>
          <w:lang w:eastAsia="ja-JP"/>
        </w:rPr>
        <w:t xml:space="preserve"> </w:t>
      </w:r>
      <w:proofErr w:type="spellStart"/>
      <w:r w:rsidRPr="008C7DF7">
        <w:rPr>
          <w:lang w:eastAsia="ja-JP"/>
        </w:rPr>
        <w:t>bảo</w:t>
      </w:r>
      <w:proofErr w:type="spellEnd"/>
      <w:r w:rsidRPr="008C7DF7">
        <w:rPr>
          <w:lang w:eastAsia="ja-JP"/>
        </w:rPr>
        <w:t xml:space="preserve"> </w:t>
      </w:r>
      <w:proofErr w:type="spellStart"/>
      <w:r w:rsidRPr="008C7DF7">
        <w:rPr>
          <w:lang w:eastAsia="ja-JP"/>
        </w:rPr>
        <w:t>hiệu</w:t>
      </w:r>
      <w:proofErr w:type="spellEnd"/>
      <w:r w:rsidRPr="008C7DF7">
        <w:rPr>
          <w:lang w:eastAsia="ja-JP"/>
        </w:rPr>
        <w:t xml:space="preserve"> </w:t>
      </w:r>
      <w:proofErr w:type="spellStart"/>
      <w:r w:rsidRPr="008C7DF7">
        <w:rPr>
          <w:lang w:eastAsia="ja-JP"/>
        </w:rPr>
        <w:t>suất</w:t>
      </w:r>
      <w:proofErr w:type="spellEnd"/>
      <w:r w:rsidRPr="008C7DF7">
        <w:rPr>
          <w:lang w:eastAsia="ja-JP"/>
        </w:rPr>
        <w:t xml:space="preserve"> </w:t>
      </w:r>
      <w:proofErr w:type="spellStart"/>
      <w:r w:rsidRPr="008C7DF7">
        <w:rPr>
          <w:lang w:eastAsia="ja-JP"/>
        </w:rPr>
        <w:t>làm</w:t>
      </w:r>
      <w:proofErr w:type="spellEnd"/>
      <w:r w:rsidRPr="008C7DF7">
        <w:rPr>
          <w:lang w:eastAsia="ja-JP"/>
        </w:rPr>
        <w:t xml:space="preserve"> </w:t>
      </w:r>
      <w:proofErr w:type="spellStart"/>
      <w:r w:rsidRPr="008C7DF7">
        <w:rPr>
          <w:lang w:eastAsia="ja-JP"/>
        </w:rPr>
        <w:t>việc</w:t>
      </w:r>
      <w:proofErr w:type="spellEnd"/>
      <w:r w:rsidRPr="008C7DF7">
        <w:rPr>
          <w:lang w:eastAsia="ja-JP"/>
        </w:rPr>
        <w:t xml:space="preserve"> </w:t>
      </w:r>
      <w:proofErr w:type="spellStart"/>
      <w:r w:rsidRPr="008C7DF7">
        <w:rPr>
          <w:lang w:eastAsia="ja-JP"/>
        </w:rPr>
        <w:t>và</w:t>
      </w:r>
      <w:proofErr w:type="spellEnd"/>
      <w:r w:rsidRPr="008C7DF7">
        <w:rPr>
          <w:lang w:eastAsia="ja-JP"/>
        </w:rPr>
        <w:t xml:space="preserve"> </w:t>
      </w:r>
      <w:proofErr w:type="spellStart"/>
      <w:r w:rsidRPr="008C7DF7">
        <w:rPr>
          <w:lang w:eastAsia="ja-JP"/>
        </w:rPr>
        <w:t>cân</w:t>
      </w:r>
      <w:proofErr w:type="spellEnd"/>
      <w:r w:rsidRPr="008C7DF7">
        <w:rPr>
          <w:lang w:eastAsia="ja-JP"/>
        </w:rPr>
        <w:t xml:space="preserve"> </w:t>
      </w:r>
      <w:proofErr w:type="spellStart"/>
      <w:r w:rsidRPr="008C7DF7">
        <w:rPr>
          <w:lang w:eastAsia="ja-JP"/>
        </w:rPr>
        <w:t>bằng</w:t>
      </w:r>
      <w:proofErr w:type="spellEnd"/>
      <w:r w:rsidRPr="008C7DF7">
        <w:rPr>
          <w:lang w:eastAsia="ja-JP"/>
        </w:rPr>
        <w:t xml:space="preserve"> </w:t>
      </w:r>
      <w:proofErr w:type="spellStart"/>
      <w:r w:rsidRPr="008C7DF7">
        <w:rPr>
          <w:lang w:eastAsia="ja-JP"/>
        </w:rPr>
        <w:t>cuộc</w:t>
      </w:r>
      <w:proofErr w:type="spellEnd"/>
      <w:r w:rsidRPr="008C7DF7">
        <w:rPr>
          <w:lang w:eastAsia="ja-JP"/>
        </w:rPr>
        <w:t xml:space="preserve"> </w:t>
      </w:r>
      <w:proofErr w:type="spellStart"/>
      <w:r w:rsidRPr="008C7DF7">
        <w:rPr>
          <w:lang w:eastAsia="ja-JP"/>
        </w:rPr>
        <w:t>sống</w:t>
      </w:r>
      <w:proofErr w:type="spellEnd"/>
      <w:r w:rsidRPr="008C7DF7">
        <w:rPr>
          <w:lang w:eastAsia="ja-JP"/>
        </w:rPr>
        <w:t xml:space="preserve">. </w:t>
      </w:r>
      <w:proofErr w:type="spellStart"/>
      <w:r w:rsidRPr="008C7DF7">
        <w:rPr>
          <w:lang w:eastAsia="ja-JP"/>
        </w:rPr>
        <w:t>Sự</w:t>
      </w:r>
      <w:proofErr w:type="spellEnd"/>
      <w:r w:rsidRPr="008C7DF7">
        <w:rPr>
          <w:lang w:eastAsia="ja-JP"/>
        </w:rPr>
        <w:t xml:space="preserve"> </w:t>
      </w:r>
      <w:proofErr w:type="spellStart"/>
      <w:r w:rsidRPr="008C7DF7">
        <w:rPr>
          <w:lang w:eastAsia="ja-JP"/>
        </w:rPr>
        <w:t>bùng</w:t>
      </w:r>
      <w:proofErr w:type="spellEnd"/>
      <w:r w:rsidRPr="008C7DF7">
        <w:rPr>
          <w:lang w:eastAsia="ja-JP"/>
        </w:rPr>
        <w:t xml:space="preserve"> </w:t>
      </w:r>
      <w:proofErr w:type="spellStart"/>
      <w:r w:rsidRPr="008C7DF7">
        <w:rPr>
          <w:lang w:eastAsia="ja-JP"/>
        </w:rPr>
        <w:t>nổ</w:t>
      </w:r>
      <w:proofErr w:type="spellEnd"/>
      <w:r w:rsidRPr="008C7DF7">
        <w:rPr>
          <w:lang w:eastAsia="ja-JP"/>
        </w:rPr>
        <w:t xml:space="preserve"> </w:t>
      </w:r>
      <w:proofErr w:type="spellStart"/>
      <w:r w:rsidRPr="008C7DF7">
        <w:rPr>
          <w:lang w:eastAsia="ja-JP"/>
        </w:rPr>
        <w:t>của</w:t>
      </w:r>
      <w:proofErr w:type="spellEnd"/>
      <w:r w:rsidRPr="008C7DF7">
        <w:rPr>
          <w:lang w:eastAsia="ja-JP"/>
        </w:rPr>
        <w:t xml:space="preserve"> công </w:t>
      </w:r>
      <w:proofErr w:type="spellStart"/>
      <w:r w:rsidRPr="008C7DF7">
        <w:rPr>
          <w:lang w:eastAsia="ja-JP"/>
        </w:rPr>
        <w:t>nghệ</w:t>
      </w:r>
      <w:proofErr w:type="spellEnd"/>
      <w:r w:rsidRPr="008C7DF7">
        <w:rPr>
          <w:lang w:eastAsia="ja-JP"/>
        </w:rPr>
        <w:t xml:space="preserve"> </w:t>
      </w:r>
      <w:proofErr w:type="spellStart"/>
      <w:r w:rsidRPr="008C7DF7">
        <w:rPr>
          <w:lang w:eastAsia="ja-JP"/>
        </w:rPr>
        <w:t>thông</w:t>
      </w:r>
      <w:proofErr w:type="spellEnd"/>
      <w:r w:rsidRPr="008C7DF7">
        <w:rPr>
          <w:lang w:eastAsia="ja-JP"/>
        </w:rPr>
        <w:t xml:space="preserve"> tin </w:t>
      </w:r>
      <w:proofErr w:type="spellStart"/>
      <w:r w:rsidRPr="008C7DF7">
        <w:rPr>
          <w:lang w:eastAsia="ja-JP"/>
        </w:rPr>
        <w:t>đã</w:t>
      </w:r>
      <w:proofErr w:type="spellEnd"/>
      <w:r w:rsidRPr="008C7DF7">
        <w:rPr>
          <w:lang w:eastAsia="ja-JP"/>
        </w:rPr>
        <w:t xml:space="preserve"> </w:t>
      </w:r>
      <w:proofErr w:type="spellStart"/>
      <w:r w:rsidRPr="008C7DF7">
        <w:rPr>
          <w:lang w:eastAsia="ja-JP"/>
        </w:rPr>
        <w:t>mang</w:t>
      </w:r>
      <w:proofErr w:type="spellEnd"/>
      <w:r w:rsidRPr="008C7DF7">
        <w:rPr>
          <w:lang w:eastAsia="ja-JP"/>
        </w:rPr>
        <w:t xml:space="preserve"> </w:t>
      </w:r>
      <w:proofErr w:type="spellStart"/>
      <w:r w:rsidRPr="008C7DF7">
        <w:rPr>
          <w:lang w:eastAsia="ja-JP"/>
        </w:rPr>
        <w:t>đến</w:t>
      </w:r>
      <w:proofErr w:type="spellEnd"/>
      <w:r w:rsidRPr="008C7DF7">
        <w:rPr>
          <w:lang w:eastAsia="ja-JP"/>
        </w:rPr>
        <w:t xml:space="preserve"> </w:t>
      </w:r>
      <w:proofErr w:type="spellStart"/>
      <w:r w:rsidRPr="008C7DF7">
        <w:rPr>
          <w:lang w:eastAsia="ja-JP"/>
        </w:rPr>
        <w:t>nhiều</w:t>
      </w:r>
      <w:proofErr w:type="spellEnd"/>
      <w:r w:rsidRPr="008C7DF7">
        <w:rPr>
          <w:lang w:eastAsia="ja-JP"/>
        </w:rPr>
        <w:t xml:space="preserve"> công </w:t>
      </w:r>
      <w:proofErr w:type="spellStart"/>
      <w:r w:rsidRPr="008C7DF7">
        <w:rPr>
          <w:lang w:eastAsia="ja-JP"/>
        </w:rPr>
        <w:t>cụ</w:t>
      </w:r>
      <w:proofErr w:type="spellEnd"/>
      <w:r w:rsidRPr="008C7DF7">
        <w:rPr>
          <w:lang w:eastAsia="ja-JP"/>
        </w:rPr>
        <w:t xml:space="preserve"> </w:t>
      </w:r>
      <w:proofErr w:type="spellStart"/>
      <w:r w:rsidRPr="008C7DF7">
        <w:rPr>
          <w:lang w:eastAsia="ja-JP"/>
        </w:rPr>
        <w:t>hỗ</w:t>
      </w:r>
      <w:proofErr w:type="spellEnd"/>
      <w:r w:rsidRPr="008C7DF7">
        <w:rPr>
          <w:lang w:eastAsia="ja-JP"/>
        </w:rPr>
        <w:t xml:space="preserve"> </w:t>
      </w:r>
      <w:proofErr w:type="spellStart"/>
      <w:r w:rsidRPr="008C7DF7">
        <w:rPr>
          <w:lang w:eastAsia="ja-JP"/>
        </w:rPr>
        <w:t>trợ</w:t>
      </w:r>
      <w:proofErr w:type="spellEnd"/>
      <w:r w:rsidRPr="008C7DF7">
        <w:rPr>
          <w:lang w:eastAsia="ja-JP"/>
        </w:rPr>
        <w:t xml:space="preserve">, </w:t>
      </w:r>
      <w:proofErr w:type="spellStart"/>
      <w:r w:rsidRPr="008C7DF7">
        <w:rPr>
          <w:lang w:eastAsia="ja-JP"/>
        </w:rPr>
        <w:t>tuy</w:t>
      </w:r>
      <w:proofErr w:type="spellEnd"/>
      <w:r w:rsidRPr="008C7DF7">
        <w:rPr>
          <w:lang w:eastAsia="ja-JP"/>
        </w:rPr>
        <w:t xml:space="preserve"> </w:t>
      </w:r>
      <w:proofErr w:type="spellStart"/>
      <w:r w:rsidRPr="008C7DF7">
        <w:rPr>
          <w:lang w:eastAsia="ja-JP"/>
        </w:rPr>
        <w:t>nhiên</w:t>
      </w:r>
      <w:proofErr w:type="spellEnd"/>
      <w:r w:rsidRPr="008C7DF7">
        <w:rPr>
          <w:lang w:eastAsia="ja-JP"/>
        </w:rPr>
        <w:t xml:space="preserve">, </w:t>
      </w:r>
      <w:proofErr w:type="spellStart"/>
      <w:r w:rsidRPr="008C7DF7">
        <w:rPr>
          <w:lang w:eastAsia="ja-JP"/>
        </w:rPr>
        <w:t>người</w:t>
      </w:r>
      <w:proofErr w:type="spellEnd"/>
      <w:r w:rsidRPr="008C7DF7">
        <w:rPr>
          <w:lang w:eastAsia="ja-JP"/>
        </w:rPr>
        <w:t xml:space="preserve"> </w:t>
      </w:r>
      <w:proofErr w:type="spellStart"/>
      <w:r w:rsidRPr="008C7DF7">
        <w:rPr>
          <w:lang w:eastAsia="ja-JP"/>
        </w:rPr>
        <w:t>dùng</w:t>
      </w:r>
      <w:proofErr w:type="spellEnd"/>
      <w:r w:rsidRPr="008C7DF7">
        <w:rPr>
          <w:lang w:eastAsia="ja-JP"/>
        </w:rPr>
        <w:t xml:space="preserve"> </w:t>
      </w:r>
      <w:proofErr w:type="spellStart"/>
      <w:r w:rsidRPr="008C7DF7">
        <w:rPr>
          <w:lang w:eastAsia="ja-JP"/>
        </w:rPr>
        <w:t>thường</w:t>
      </w:r>
      <w:proofErr w:type="spellEnd"/>
      <w:r w:rsidRPr="008C7DF7">
        <w:rPr>
          <w:lang w:eastAsia="ja-JP"/>
        </w:rPr>
        <w:t xml:space="preserve"> </w:t>
      </w:r>
      <w:proofErr w:type="spellStart"/>
      <w:r w:rsidRPr="008C7DF7">
        <w:rPr>
          <w:lang w:eastAsia="ja-JP"/>
        </w:rPr>
        <w:t>gặp</w:t>
      </w:r>
      <w:proofErr w:type="spellEnd"/>
      <w:r w:rsidRPr="008C7DF7">
        <w:rPr>
          <w:lang w:eastAsia="ja-JP"/>
        </w:rPr>
        <w:t xml:space="preserve"> </w:t>
      </w:r>
      <w:proofErr w:type="spellStart"/>
      <w:r w:rsidRPr="008C7DF7">
        <w:rPr>
          <w:lang w:eastAsia="ja-JP"/>
        </w:rPr>
        <w:t>phải</w:t>
      </w:r>
      <w:proofErr w:type="spellEnd"/>
      <w:r w:rsidRPr="008C7DF7">
        <w:rPr>
          <w:lang w:eastAsia="ja-JP"/>
        </w:rPr>
        <w:t xml:space="preserve"> </w:t>
      </w:r>
      <w:proofErr w:type="spellStart"/>
      <w:r w:rsidRPr="008C7DF7">
        <w:rPr>
          <w:lang w:eastAsia="ja-JP"/>
        </w:rPr>
        <w:t>tình</w:t>
      </w:r>
      <w:proofErr w:type="spellEnd"/>
      <w:r w:rsidRPr="008C7DF7">
        <w:rPr>
          <w:lang w:eastAsia="ja-JP"/>
        </w:rPr>
        <w:t xml:space="preserve"> </w:t>
      </w:r>
      <w:proofErr w:type="spellStart"/>
      <w:r w:rsidRPr="008C7DF7">
        <w:rPr>
          <w:lang w:eastAsia="ja-JP"/>
        </w:rPr>
        <w:t>trạng</w:t>
      </w:r>
      <w:proofErr w:type="spellEnd"/>
      <w:r w:rsidRPr="008C7DF7">
        <w:rPr>
          <w:lang w:eastAsia="ja-JP"/>
        </w:rPr>
        <w:t xml:space="preserve"> </w:t>
      </w:r>
      <w:proofErr w:type="spellStart"/>
      <w:r w:rsidRPr="008C7DF7">
        <w:rPr>
          <w:lang w:eastAsia="ja-JP"/>
        </w:rPr>
        <w:t>phân</w:t>
      </w:r>
      <w:proofErr w:type="spellEnd"/>
      <w:r w:rsidRPr="008C7DF7">
        <w:rPr>
          <w:lang w:eastAsia="ja-JP"/>
        </w:rPr>
        <w:t xml:space="preserve"> </w:t>
      </w:r>
      <w:proofErr w:type="spellStart"/>
      <w:r w:rsidRPr="008C7DF7">
        <w:rPr>
          <w:lang w:eastAsia="ja-JP"/>
        </w:rPr>
        <w:t>mảnh</w:t>
      </w:r>
      <w:proofErr w:type="spellEnd"/>
      <w:r w:rsidRPr="008C7DF7">
        <w:rPr>
          <w:lang w:eastAsia="ja-JP"/>
        </w:rPr>
        <w:t xml:space="preserve"> </w:t>
      </w:r>
      <w:proofErr w:type="spellStart"/>
      <w:r w:rsidRPr="008C7DF7">
        <w:rPr>
          <w:lang w:eastAsia="ja-JP"/>
        </w:rPr>
        <w:t>dữ</w:t>
      </w:r>
      <w:proofErr w:type="spellEnd"/>
      <w:r w:rsidRPr="008C7DF7">
        <w:rPr>
          <w:lang w:eastAsia="ja-JP"/>
        </w:rPr>
        <w:t xml:space="preserve"> </w:t>
      </w:r>
      <w:proofErr w:type="spellStart"/>
      <w:r w:rsidRPr="008C7DF7">
        <w:rPr>
          <w:lang w:eastAsia="ja-JP"/>
        </w:rPr>
        <w:t>liệu</w:t>
      </w:r>
      <w:proofErr w:type="spellEnd"/>
      <w:r w:rsidRPr="008C7DF7">
        <w:rPr>
          <w:lang w:eastAsia="ja-JP"/>
        </w:rPr>
        <w:t xml:space="preserve"> </w:t>
      </w:r>
      <w:proofErr w:type="spellStart"/>
      <w:r w:rsidRPr="008C7DF7">
        <w:rPr>
          <w:lang w:eastAsia="ja-JP"/>
        </w:rPr>
        <w:t>khi</w:t>
      </w:r>
      <w:proofErr w:type="spellEnd"/>
      <w:r w:rsidRPr="008C7DF7">
        <w:rPr>
          <w:lang w:eastAsia="ja-JP"/>
        </w:rPr>
        <w:t xml:space="preserve"> </w:t>
      </w:r>
      <w:proofErr w:type="spellStart"/>
      <w:r w:rsidRPr="008C7DF7">
        <w:rPr>
          <w:lang w:eastAsia="ja-JP"/>
        </w:rPr>
        <w:t>phải</w:t>
      </w:r>
      <w:proofErr w:type="spellEnd"/>
      <w:r w:rsidRPr="008C7DF7">
        <w:rPr>
          <w:lang w:eastAsia="ja-JP"/>
        </w:rPr>
        <w:t xml:space="preserve"> </w:t>
      </w:r>
      <w:proofErr w:type="spellStart"/>
      <w:r w:rsidRPr="008C7DF7">
        <w:rPr>
          <w:lang w:eastAsia="ja-JP"/>
        </w:rPr>
        <w:t>sử</w:t>
      </w:r>
      <w:proofErr w:type="spellEnd"/>
      <w:r w:rsidRPr="008C7DF7">
        <w:rPr>
          <w:lang w:eastAsia="ja-JP"/>
        </w:rPr>
        <w:t xml:space="preserve"> </w:t>
      </w:r>
      <w:proofErr w:type="spellStart"/>
      <w:r w:rsidRPr="008C7DF7">
        <w:rPr>
          <w:lang w:eastAsia="ja-JP"/>
        </w:rPr>
        <w:t>dụng</w:t>
      </w:r>
      <w:proofErr w:type="spellEnd"/>
      <w:r w:rsidRPr="008C7DF7">
        <w:rPr>
          <w:lang w:eastAsia="ja-JP"/>
        </w:rPr>
        <w:t xml:space="preserve"> </w:t>
      </w:r>
      <w:proofErr w:type="spellStart"/>
      <w:r w:rsidRPr="008C7DF7">
        <w:rPr>
          <w:lang w:eastAsia="ja-JP"/>
        </w:rPr>
        <w:t>quá</w:t>
      </w:r>
      <w:proofErr w:type="spellEnd"/>
      <w:r w:rsidRPr="008C7DF7">
        <w:rPr>
          <w:lang w:eastAsia="ja-JP"/>
        </w:rPr>
        <w:t xml:space="preserve"> </w:t>
      </w:r>
      <w:proofErr w:type="spellStart"/>
      <w:r w:rsidRPr="008C7DF7">
        <w:rPr>
          <w:lang w:eastAsia="ja-JP"/>
        </w:rPr>
        <w:t>nhiều</w:t>
      </w:r>
      <w:proofErr w:type="spellEnd"/>
      <w:r w:rsidRPr="008C7DF7">
        <w:rPr>
          <w:lang w:eastAsia="ja-JP"/>
        </w:rPr>
        <w:t xml:space="preserve"> </w:t>
      </w:r>
      <w:proofErr w:type="spellStart"/>
      <w:r w:rsidRPr="008C7DF7">
        <w:rPr>
          <w:lang w:eastAsia="ja-JP"/>
        </w:rPr>
        <w:t>ứng</w:t>
      </w:r>
      <w:proofErr w:type="spellEnd"/>
      <w:r w:rsidRPr="008C7DF7">
        <w:rPr>
          <w:lang w:eastAsia="ja-JP"/>
        </w:rPr>
        <w:t xml:space="preserve"> </w:t>
      </w:r>
      <w:proofErr w:type="spellStart"/>
      <w:r w:rsidRPr="008C7DF7">
        <w:rPr>
          <w:lang w:eastAsia="ja-JP"/>
        </w:rPr>
        <w:t>dụng</w:t>
      </w:r>
      <w:proofErr w:type="spellEnd"/>
      <w:r w:rsidRPr="008C7DF7">
        <w:rPr>
          <w:lang w:eastAsia="ja-JP"/>
        </w:rPr>
        <w:t xml:space="preserve"> </w:t>
      </w:r>
      <w:proofErr w:type="spellStart"/>
      <w:r w:rsidRPr="008C7DF7">
        <w:rPr>
          <w:lang w:eastAsia="ja-JP"/>
        </w:rPr>
        <w:t>rời</w:t>
      </w:r>
      <w:proofErr w:type="spellEnd"/>
      <w:r w:rsidRPr="008C7DF7">
        <w:rPr>
          <w:lang w:eastAsia="ja-JP"/>
        </w:rPr>
        <w:t xml:space="preserve"> </w:t>
      </w:r>
      <w:proofErr w:type="spellStart"/>
      <w:r w:rsidRPr="008C7DF7">
        <w:rPr>
          <w:lang w:eastAsia="ja-JP"/>
        </w:rPr>
        <w:t>rạc</w:t>
      </w:r>
      <w:proofErr w:type="spellEnd"/>
      <w:r w:rsidRPr="008C7DF7">
        <w:rPr>
          <w:lang w:eastAsia="ja-JP"/>
        </w:rPr>
        <w:t xml:space="preserve"> </w:t>
      </w:r>
      <w:proofErr w:type="spellStart"/>
      <w:r w:rsidRPr="008C7DF7">
        <w:rPr>
          <w:lang w:eastAsia="ja-JP"/>
        </w:rPr>
        <w:t>cho</w:t>
      </w:r>
      <w:proofErr w:type="spellEnd"/>
      <w:r w:rsidRPr="008C7DF7">
        <w:rPr>
          <w:lang w:eastAsia="ja-JP"/>
        </w:rPr>
        <w:t xml:space="preserve"> </w:t>
      </w:r>
      <w:proofErr w:type="spellStart"/>
      <w:r w:rsidRPr="008C7DF7">
        <w:rPr>
          <w:lang w:eastAsia="ja-JP"/>
        </w:rPr>
        <w:t>từng</w:t>
      </w:r>
      <w:proofErr w:type="spellEnd"/>
      <w:r w:rsidRPr="008C7DF7">
        <w:rPr>
          <w:lang w:eastAsia="ja-JP"/>
        </w:rPr>
        <w:t xml:space="preserve"> </w:t>
      </w:r>
      <w:proofErr w:type="spellStart"/>
      <w:r w:rsidRPr="008C7DF7">
        <w:rPr>
          <w:lang w:eastAsia="ja-JP"/>
        </w:rPr>
        <w:t>mục</w:t>
      </w:r>
      <w:proofErr w:type="spellEnd"/>
      <w:r w:rsidRPr="008C7DF7">
        <w:rPr>
          <w:lang w:eastAsia="ja-JP"/>
        </w:rPr>
        <w:t xml:space="preserve"> </w:t>
      </w:r>
      <w:proofErr w:type="spellStart"/>
      <w:r w:rsidRPr="008C7DF7">
        <w:rPr>
          <w:lang w:eastAsia="ja-JP"/>
        </w:rPr>
        <w:t>đích</w:t>
      </w:r>
      <w:proofErr w:type="spellEnd"/>
      <w:r w:rsidRPr="008C7DF7">
        <w:rPr>
          <w:lang w:eastAsia="ja-JP"/>
        </w:rPr>
        <w:t xml:space="preserve"> </w:t>
      </w:r>
      <w:proofErr w:type="spellStart"/>
      <w:r w:rsidRPr="008C7DF7">
        <w:rPr>
          <w:lang w:eastAsia="ja-JP"/>
        </w:rPr>
        <w:t>riêng</w:t>
      </w:r>
      <w:proofErr w:type="spellEnd"/>
      <w:r w:rsidRPr="008C7DF7">
        <w:rPr>
          <w:lang w:eastAsia="ja-JP"/>
        </w:rPr>
        <w:t xml:space="preserve"> </w:t>
      </w:r>
      <w:proofErr w:type="spellStart"/>
      <w:r w:rsidRPr="008C7DF7">
        <w:rPr>
          <w:lang w:eastAsia="ja-JP"/>
        </w:rPr>
        <w:t>biệt</w:t>
      </w:r>
      <w:proofErr w:type="spellEnd"/>
      <w:r w:rsidRPr="008C7DF7">
        <w:rPr>
          <w:lang w:eastAsia="ja-JP"/>
        </w:rPr>
        <w:t xml:space="preserve"> </w:t>
      </w:r>
      <w:proofErr w:type="spellStart"/>
      <w:r w:rsidRPr="008C7DF7">
        <w:rPr>
          <w:lang w:eastAsia="ja-JP"/>
        </w:rPr>
        <w:t>như</w:t>
      </w:r>
      <w:proofErr w:type="spellEnd"/>
      <w:r w:rsidRPr="008C7DF7">
        <w:rPr>
          <w:lang w:eastAsia="ja-JP"/>
        </w:rPr>
        <w:t xml:space="preserve"> </w:t>
      </w:r>
      <w:proofErr w:type="spellStart"/>
      <w:r w:rsidRPr="008C7DF7">
        <w:rPr>
          <w:lang w:eastAsia="ja-JP"/>
        </w:rPr>
        <w:t>ghi</w:t>
      </w:r>
      <w:proofErr w:type="spellEnd"/>
      <w:r w:rsidRPr="008C7DF7">
        <w:rPr>
          <w:lang w:eastAsia="ja-JP"/>
        </w:rPr>
        <w:t xml:space="preserve"> </w:t>
      </w:r>
      <w:proofErr w:type="spellStart"/>
      <w:r w:rsidRPr="008C7DF7">
        <w:rPr>
          <w:lang w:eastAsia="ja-JP"/>
        </w:rPr>
        <w:t>chú</w:t>
      </w:r>
      <w:proofErr w:type="spellEnd"/>
      <w:r w:rsidRPr="008C7DF7">
        <w:rPr>
          <w:lang w:eastAsia="ja-JP"/>
        </w:rPr>
        <w:t xml:space="preserve">, </w:t>
      </w:r>
      <w:proofErr w:type="spellStart"/>
      <w:r w:rsidRPr="008C7DF7">
        <w:rPr>
          <w:lang w:eastAsia="ja-JP"/>
        </w:rPr>
        <w:t>lịch</w:t>
      </w:r>
      <w:proofErr w:type="spellEnd"/>
      <w:r w:rsidRPr="008C7DF7">
        <w:rPr>
          <w:lang w:eastAsia="ja-JP"/>
        </w:rPr>
        <w:t xml:space="preserve"> </w:t>
      </w:r>
      <w:proofErr w:type="spellStart"/>
      <w:r w:rsidRPr="008C7DF7">
        <w:rPr>
          <w:lang w:eastAsia="ja-JP"/>
        </w:rPr>
        <w:t>biểu</w:t>
      </w:r>
      <w:proofErr w:type="spellEnd"/>
      <w:r w:rsidRPr="008C7DF7">
        <w:rPr>
          <w:lang w:eastAsia="ja-JP"/>
        </w:rPr>
        <w:t xml:space="preserve"> hay </w:t>
      </w:r>
      <w:proofErr w:type="spellStart"/>
      <w:r w:rsidRPr="008C7DF7">
        <w:rPr>
          <w:lang w:eastAsia="ja-JP"/>
        </w:rPr>
        <w:t>quản</w:t>
      </w:r>
      <w:proofErr w:type="spellEnd"/>
      <w:r w:rsidRPr="008C7DF7">
        <w:rPr>
          <w:lang w:eastAsia="ja-JP"/>
        </w:rPr>
        <w:t xml:space="preserve"> </w:t>
      </w:r>
      <w:proofErr w:type="spellStart"/>
      <w:r w:rsidRPr="008C7DF7">
        <w:rPr>
          <w:lang w:eastAsia="ja-JP"/>
        </w:rPr>
        <w:t>lý</w:t>
      </w:r>
      <w:proofErr w:type="spellEnd"/>
      <w:r w:rsidRPr="008C7DF7">
        <w:rPr>
          <w:lang w:eastAsia="ja-JP"/>
        </w:rPr>
        <w:t xml:space="preserve"> </w:t>
      </w:r>
      <w:proofErr w:type="spellStart"/>
      <w:r w:rsidRPr="008C7DF7">
        <w:rPr>
          <w:lang w:eastAsia="ja-JP"/>
        </w:rPr>
        <w:t>dự</w:t>
      </w:r>
      <w:proofErr w:type="spellEnd"/>
      <w:r w:rsidRPr="008C7DF7">
        <w:rPr>
          <w:lang w:eastAsia="ja-JP"/>
        </w:rPr>
        <w:t xml:space="preserve"> </w:t>
      </w:r>
      <w:proofErr w:type="spellStart"/>
      <w:r w:rsidRPr="008C7DF7">
        <w:rPr>
          <w:lang w:eastAsia="ja-JP"/>
        </w:rPr>
        <w:t>án</w:t>
      </w:r>
      <w:proofErr w:type="spellEnd"/>
      <w:r w:rsidRPr="008C7DF7">
        <w:rPr>
          <w:lang w:eastAsia="ja-JP"/>
        </w:rPr>
        <w:t xml:space="preserve">. </w:t>
      </w:r>
      <w:proofErr w:type="spellStart"/>
      <w:r w:rsidRPr="008C7DF7">
        <w:rPr>
          <w:lang w:eastAsia="ja-JP"/>
        </w:rPr>
        <w:t>Điều</w:t>
      </w:r>
      <w:proofErr w:type="spellEnd"/>
      <w:r w:rsidRPr="008C7DF7">
        <w:rPr>
          <w:lang w:eastAsia="ja-JP"/>
        </w:rPr>
        <w:t xml:space="preserve"> </w:t>
      </w:r>
      <w:proofErr w:type="spellStart"/>
      <w:r w:rsidRPr="008C7DF7">
        <w:rPr>
          <w:lang w:eastAsia="ja-JP"/>
        </w:rPr>
        <w:t>này</w:t>
      </w:r>
      <w:proofErr w:type="spellEnd"/>
      <w:r w:rsidRPr="008C7DF7">
        <w:rPr>
          <w:lang w:eastAsia="ja-JP"/>
        </w:rPr>
        <w:t xml:space="preserve"> </w:t>
      </w:r>
      <w:proofErr w:type="spellStart"/>
      <w:r w:rsidRPr="008C7DF7">
        <w:rPr>
          <w:lang w:eastAsia="ja-JP"/>
        </w:rPr>
        <w:t>không</w:t>
      </w:r>
      <w:proofErr w:type="spellEnd"/>
      <w:r w:rsidRPr="008C7DF7">
        <w:rPr>
          <w:lang w:eastAsia="ja-JP"/>
        </w:rPr>
        <w:t xml:space="preserve"> </w:t>
      </w:r>
      <w:proofErr w:type="spellStart"/>
      <w:r w:rsidRPr="008C7DF7">
        <w:rPr>
          <w:lang w:eastAsia="ja-JP"/>
        </w:rPr>
        <w:t>những</w:t>
      </w:r>
      <w:proofErr w:type="spellEnd"/>
      <w:r w:rsidRPr="008C7DF7">
        <w:rPr>
          <w:lang w:eastAsia="ja-JP"/>
        </w:rPr>
        <w:t xml:space="preserve"> </w:t>
      </w:r>
      <w:proofErr w:type="spellStart"/>
      <w:r w:rsidRPr="008C7DF7">
        <w:rPr>
          <w:lang w:eastAsia="ja-JP"/>
        </w:rPr>
        <w:t>gây</w:t>
      </w:r>
      <w:proofErr w:type="spellEnd"/>
      <w:r w:rsidRPr="008C7DF7">
        <w:rPr>
          <w:lang w:eastAsia="ja-JP"/>
        </w:rPr>
        <w:t xml:space="preserve"> </w:t>
      </w:r>
      <w:proofErr w:type="spellStart"/>
      <w:r w:rsidRPr="008C7DF7">
        <w:rPr>
          <w:lang w:eastAsia="ja-JP"/>
        </w:rPr>
        <w:t>bất</w:t>
      </w:r>
      <w:proofErr w:type="spellEnd"/>
      <w:r w:rsidRPr="008C7DF7">
        <w:rPr>
          <w:lang w:eastAsia="ja-JP"/>
        </w:rPr>
        <w:t xml:space="preserve"> </w:t>
      </w:r>
      <w:proofErr w:type="spellStart"/>
      <w:r w:rsidRPr="008C7DF7">
        <w:rPr>
          <w:lang w:eastAsia="ja-JP"/>
        </w:rPr>
        <w:t>tiện</w:t>
      </w:r>
      <w:proofErr w:type="spellEnd"/>
      <w:r w:rsidRPr="008C7DF7">
        <w:rPr>
          <w:lang w:eastAsia="ja-JP"/>
        </w:rPr>
        <w:t xml:space="preserve"> </w:t>
      </w:r>
      <w:proofErr w:type="spellStart"/>
      <w:r w:rsidRPr="008C7DF7">
        <w:rPr>
          <w:lang w:eastAsia="ja-JP"/>
        </w:rPr>
        <w:t>trong</w:t>
      </w:r>
      <w:proofErr w:type="spellEnd"/>
      <w:r w:rsidRPr="008C7DF7">
        <w:rPr>
          <w:lang w:eastAsia="ja-JP"/>
        </w:rPr>
        <w:t xml:space="preserve"> </w:t>
      </w:r>
      <w:proofErr w:type="spellStart"/>
      <w:r w:rsidRPr="008C7DF7">
        <w:rPr>
          <w:lang w:eastAsia="ja-JP"/>
        </w:rPr>
        <w:t>thao</w:t>
      </w:r>
      <w:proofErr w:type="spellEnd"/>
      <w:r w:rsidRPr="008C7DF7">
        <w:rPr>
          <w:lang w:eastAsia="ja-JP"/>
        </w:rPr>
        <w:t xml:space="preserve"> </w:t>
      </w:r>
      <w:proofErr w:type="spellStart"/>
      <w:r w:rsidRPr="008C7DF7">
        <w:rPr>
          <w:lang w:eastAsia="ja-JP"/>
        </w:rPr>
        <w:t>tác</w:t>
      </w:r>
      <w:proofErr w:type="spellEnd"/>
      <w:r w:rsidRPr="008C7DF7">
        <w:rPr>
          <w:lang w:eastAsia="ja-JP"/>
        </w:rPr>
        <w:t xml:space="preserve"> </w:t>
      </w:r>
      <w:proofErr w:type="spellStart"/>
      <w:r w:rsidRPr="008C7DF7">
        <w:rPr>
          <w:lang w:eastAsia="ja-JP"/>
        </w:rPr>
        <w:t>mà</w:t>
      </w:r>
      <w:proofErr w:type="spellEnd"/>
      <w:r w:rsidRPr="008C7DF7">
        <w:rPr>
          <w:lang w:eastAsia="ja-JP"/>
        </w:rPr>
        <w:t xml:space="preserve"> </w:t>
      </w:r>
      <w:proofErr w:type="spellStart"/>
      <w:r w:rsidRPr="008C7DF7">
        <w:rPr>
          <w:lang w:eastAsia="ja-JP"/>
        </w:rPr>
        <w:t>còn</w:t>
      </w:r>
      <w:proofErr w:type="spellEnd"/>
      <w:r w:rsidRPr="008C7DF7">
        <w:rPr>
          <w:lang w:eastAsia="ja-JP"/>
        </w:rPr>
        <w:t xml:space="preserve"> </w:t>
      </w:r>
      <w:proofErr w:type="spellStart"/>
      <w:r w:rsidRPr="008C7DF7">
        <w:rPr>
          <w:lang w:eastAsia="ja-JP"/>
        </w:rPr>
        <w:t>làm</w:t>
      </w:r>
      <w:proofErr w:type="spellEnd"/>
      <w:r w:rsidRPr="008C7DF7">
        <w:rPr>
          <w:lang w:eastAsia="ja-JP"/>
        </w:rPr>
        <w:t xml:space="preserve"> </w:t>
      </w:r>
      <w:proofErr w:type="spellStart"/>
      <w:r w:rsidRPr="008C7DF7">
        <w:rPr>
          <w:lang w:eastAsia="ja-JP"/>
        </w:rPr>
        <w:t>giảm</w:t>
      </w:r>
      <w:proofErr w:type="spellEnd"/>
      <w:r w:rsidRPr="008C7DF7">
        <w:rPr>
          <w:lang w:eastAsia="ja-JP"/>
        </w:rPr>
        <w:t xml:space="preserve"> </w:t>
      </w:r>
      <w:proofErr w:type="spellStart"/>
      <w:r w:rsidRPr="008C7DF7">
        <w:rPr>
          <w:lang w:eastAsia="ja-JP"/>
        </w:rPr>
        <w:t>khả</w:t>
      </w:r>
      <w:proofErr w:type="spellEnd"/>
      <w:r w:rsidRPr="008C7DF7">
        <w:rPr>
          <w:lang w:eastAsia="ja-JP"/>
        </w:rPr>
        <w:t xml:space="preserve"> </w:t>
      </w:r>
      <w:proofErr w:type="spellStart"/>
      <w:r w:rsidRPr="008C7DF7">
        <w:rPr>
          <w:lang w:eastAsia="ja-JP"/>
        </w:rPr>
        <w:t>năng</w:t>
      </w:r>
      <w:proofErr w:type="spellEnd"/>
      <w:r w:rsidRPr="008C7DF7">
        <w:rPr>
          <w:lang w:eastAsia="ja-JP"/>
        </w:rPr>
        <w:t xml:space="preserve"> </w:t>
      </w:r>
      <w:proofErr w:type="spellStart"/>
      <w:r w:rsidRPr="008C7DF7">
        <w:rPr>
          <w:lang w:eastAsia="ja-JP"/>
        </w:rPr>
        <w:t>tổng</w:t>
      </w:r>
      <w:proofErr w:type="spellEnd"/>
      <w:r w:rsidRPr="008C7DF7">
        <w:rPr>
          <w:lang w:eastAsia="ja-JP"/>
        </w:rPr>
        <w:t xml:space="preserve"> </w:t>
      </w:r>
      <w:proofErr w:type="spellStart"/>
      <w:r w:rsidRPr="008C7DF7">
        <w:rPr>
          <w:lang w:eastAsia="ja-JP"/>
        </w:rPr>
        <w:t>hợp</w:t>
      </w:r>
      <w:proofErr w:type="spellEnd"/>
      <w:r w:rsidRPr="008C7DF7">
        <w:rPr>
          <w:lang w:eastAsia="ja-JP"/>
        </w:rPr>
        <w:t xml:space="preserve"> </w:t>
      </w:r>
      <w:proofErr w:type="spellStart"/>
      <w:r w:rsidRPr="008C7DF7">
        <w:rPr>
          <w:lang w:eastAsia="ja-JP"/>
        </w:rPr>
        <w:t>và</w:t>
      </w:r>
      <w:proofErr w:type="spellEnd"/>
      <w:r w:rsidRPr="008C7DF7">
        <w:rPr>
          <w:lang w:eastAsia="ja-JP"/>
        </w:rPr>
        <w:t xml:space="preserve"> </w:t>
      </w:r>
      <w:proofErr w:type="spellStart"/>
      <w:r w:rsidRPr="008C7DF7">
        <w:rPr>
          <w:lang w:eastAsia="ja-JP"/>
        </w:rPr>
        <w:t>nhìn</w:t>
      </w:r>
      <w:proofErr w:type="spellEnd"/>
      <w:r w:rsidRPr="008C7DF7">
        <w:rPr>
          <w:lang w:eastAsia="ja-JP"/>
        </w:rPr>
        <w:t xml:space="preserve"> </w:t>
      </w:r>
      <w:proofErr w:type="spellStart"/>
      <w:r w:rsidRPr="008C7DF7">
        <w:rPr>
          <w:lang w:eastAsia="ja-JP"/>
        </w:rPr>
        <w:t>nhận</w:t>
      </w:r>
      <w:proofErr w:type="spellEnd"/>
      <w:r w:rsidRPr="008C7DF7">
        <w:rPr>
          <w:lang w:eastAsia="ja-JP"/>
        </w:rPr>
        <w:t xml:space="preserve"> </w:t>
      </w:r>
      <w:proofErr w:type="spellStart"/>
      <w:r w:rsidRPr="008C7DF7">
        <w:rPr>
          <w:lang w:eastAsia="ja-JP"/>
        </w:rPr>
        <w:t>bức</w:t>
      </w:r>
      <w:proofErr w:type="spellEnd"/>
      <w:r w:rsidRPr="008C7DF7">
        <w:rPr>
          <w:lang w:eastAsia="ja-JP"/>
        </w:rPr>
        <w:t xml:space="preserve"> </w:t>
      </w:r>
      <w:proofErr w:type="spellStart"/>
      <w:r w:rsidRPr="008C7DF7">
        <w:rPr>
          <w:lang w:eastAsia="ja-JP"/>
        </w:rPr>
        <w:t>tranh</w:t>
      </w:r>
      <w:proofErr w:type="spellEnd"/>
      <w:r w:rsidRPr="008C7DF7">
        <w:rPr>
          <w:lang w:eastAsia="ja-JP"/>
        </w:rPr>
        <w:t xml:space="preserve"> </w:t>
      </w:r>
      <w:proofErr w:type="spellStart"/>
      <w:r w:rsidRPr="008C7DF7">
        <w:rPr>
          <w:lang w:eastAsia="ja-JP"/>
        </w:rPr>
        <w:t>toàn</w:t>
      </w:r>
      <w:proofErr w:type="spellEnd"/>
      <w:r w:rsidRPr="008C7DF7">
        <w:rPr>
          <w:lang w:eastAsia="ja-JP"/>
        </w:rPr>
        <w:t xml:space="preserve"> </w:t>
      </w:r>
      <w:proofErr w:type="spellStart"/>
      <w:r w:rsidRPr="008C7DF7">
        <w:rPr>
          <w:lang w:eastAsia="ja-JP"/>
        </w:rPr>
        <w:t>cảnh</w:t>
      </w:r>
      <w:proofErr w:type="spellEnd"/>
      <w:r w:rsidRPr="008C7DF7">
        <w:rPr>
          <w:lang w:eastAsia="ja-JP"/>
        </w:rPr>
        <w:t xml:space="preserve"> </w:t>
      </w:r>
      <w:proofErr w:type="spellStart"/>
      <w:r w:rsidRPr="008C7DF7">
        <w:rPr>
          <w:lang w:eastAsia="ja-JP"/>
        </w:rPr>
        <w:t>về</w:t>
      </w:r>
      <w:proofErr w:type="spellEnd"/>
      <w:r w:rsidRPr="008C7DF7">
        <w:rPr>
          <w:lang w:eastAsia="ja-JP"/>
        </w:rPr>
        <w:t xml:space="preserve"> công </w:t>
      </w:r>
      <w:proofErr w:type="spellStart"/>
      <w:r w:rsidRPr="008C7DF7">
        <w:rPr>
          <w:lang w:eastAsia="ja-JP"/>
        </w:rPr>
        <w:t>việc</w:t>
      </w:r>
      <w:proofErr w:type="spellEnd"/>
      <w:r w:rsidRPr="008C7DF7">
        <w:rPr>
          <w:lang w:eastAsia="ja-JP"/>
        </w:rPr>
        <w:t xml:space="preserve"> </w:t>
      </w:r>
      <w:proofErr w:type="spellStart"/>
      <w:r w:rsidRPr="008C7DF7">
        <w:rPr>
          <w:lang w:eastAsia="ja-JP"/>
        </w:rPr>
        <w:t>của</w:t>
      </w:r>
      <w:proofErr w:type="spellEnd"/>
      <w:r w:rsidRPr="008C7DF7">
        <w:rPr>
          <w:lang w:eastAsia="ja-JP"/>
        </w:rPr>
        <w:t xml:space="preserve"> </w:t>
      </w:r>
      <w:proofErr w:type="spellStart"/>
      <w:r w:rsidRPr="008C7DF7">
        <w:rPr>
          <w:lang w:eastAsia="ja-JP"/>
        </w:rPr>
        <w:t>bản</w:t>
      </w:r>
      <w:proofErr w:type="spellEnd"/>
      <w:r w:rsidRPr="008C7DF7">
        <w:rPr>
          <w:lang w:eastAsia="ja-JP"/>
        </w:rPr>
        <w:t xml:space="preserve"> </w:t>
      </w:r>
      <w:proofErr w:type="spellStart"/>
      <w:r w:rsidRPr="008C7DF7">
        <w:rPr>
          <w:lang w:eastAsia="ja-JP"/>
        </w:rPr>
        <w:t>thân</w:t>
      </w:r>
      <w:proofErr w:type="spellEnd"/>
      <w:r w:rsidRPr="008C7DF7">
        <w:rPr>
          <w:lang w:eastAsia="ja-JP"/>
        </w:rPr>
        <w:t>.</w:t>
      </w:r>
    </w:p>
    <w:p w14:paraId="5C4EE6A2" w14:textId="77777777" w:rsidR="008C7DF7" w:rsidRPr="008C7DF7" w:rsidRDefault="008C7DF7" w:rsidP="008C7DF7">
      <w:pPr>
        <w:ind w:firstLine="567"/>
        <w:rPr>
          <w:lang w:eastAsia="ja-JP"/>
        </w:rPr>
      </w:pPr>
      <w:proofErr w:type="spellStart"/>
      <w:r w:rsidRPr="008C7DF7">
        <w:rPr>
          <w:lang w:eastAsia="ja-JP"/>
        </w:rPr>
        <w:t>Xuất</w:t>
      </w:r>
      <w:proofErr w:type="spellEnd"/>
      <w:r w:rsidRPr="008C7DF7">
        <w:rPr>
          <w:lang w:eastAsia="ja-JP"/>
        </w:rPr>
        <w:t xml:space="preserve"> </w:t>
      </w:r>
      <w:proofErr w:type="spellStart"/>
      <w:r w:rsidRPr="008C7DF7">
        <w:rPr>
          <w:lang w:eastAsia="ja-JP"/>
        </w:rPr>
        <w:t>phát</w:t>
      </w:r>
      <w:proofErr w:type="spellEnd"/>
      <w:r w:rsidRPr="008C7DF7">
        <w:rPr>
          <w:lang w:eastAsia="ja-JP"/>
        </w:rPr>
        <w:t xml:space="preserve"> </w:t>
      </w:r>
      <w:proofErr w:type="spellStart"/>
      <w:r w:rsidRPr="008C7DF7">
        <w:rPr>
          <w:lang w:eastAsia="ja-JP"/>
        </w:rPr>
        <w:t>từ</w:t>
      </w:r>
      <w:proofErr w:type="spellEnd"/>
      <w:r w:rsidRPr="008C7DF7">
        <w:rPr>
          <w:lang w:eastAsia="ja-JP"/>
        </w:rPr>
        <w:t xml:space="preserve"> </w:t>
      </w:r>
      <w:proofErr w:type="spellStart"/>
      <w:r w:rsidRPr="008C7DF7">
        <w:rPr>
          <w:lang w:eastAsia="ja-JP"/>
        </w:rPr>
        <w:t>thực</w:t>
      </w:r>
      <w:proofErr w:type="spellEnd"/>
      <w:r w:rsidRPr="008C7DF7">
        <w:rPr>
          <w:lang w:eastAsia="ja-JP"/>
        </w:rPr>
        <w:t xml:space="preserve"> </w:t>
      </w:r>
      <w:proofErr w:type="spellStart"/>
      <w:r w:rsidRPr="008C7DF7">
        <w:rPr>
          <w:lang w:eastAsia="ja-JP"/>
        </w:rPr>
        <w:t>tiễn</w:t>
      </w:r>
      <w:proofErr w:type="spellEnd"/>
      <w:r w:rsidRPr="008C7DF7">
        <w:rPr>
          <w:lang w:eastAsia="ja-JP"/>
        </w:rPr>
        <w:t xml:space="preserve"> </w:t>
      </w:r>
      <w:proofErr w:type="spellStart"/>
      <w:r w:rsidRPr="008C7DF7">
        <w:rPr>
          <w:lang w:eastAsia="ja-JP"/>
        </w:rPr>
        <w:t>đó</w:t>
      </w:r>
      <w:proofErr w:type="spellEnd"/>
      <w:r w:rsidRPr="008C7DF7">
        <w:rPr>
          <w:lang w:eastAsia="ja-JP"/>
        </w:rPr>
        <w:t xml:space="preserve">, </w:t>
      </w:r>
      <w:proofErr w:type="spellStart"/>
      <w:r w:rsidRPr="008C7DF7">
        <w:rPr>
          <w:lang w:eastAsia="ja-JP"/>
        </w:rPr>
        <w:t>đề</w:t>
      </w:r>
      <w:proofErr w:type="spellEnd"/>
      <w:r w:rsidRPr="008C7DF7">
        <w:rPr>
          <w:lang w:eastAsia="ja-JP"/>
        </w:rPr>
        <w:t xml:space="preserve"> </w:t>
      </w:r>
      <w:proofErr w:type="spellStart"/>
      <w:r w:rsidRPr="008C7DF7">
        <w:rPr>
          <w:lang w:eastAsia="ja-JP"/>
        </w:rPr>
        <w:t>tài</w:t>
      </w:r>
      <w:proofErr w:type="spellEnd"/>
      <w:r w:rsidRPr="008C7DF7">
        <w:rPr>
          <w:lang w:eastAsia="ja-JP"/>
        </w:rPr>
        <w:t xml:space="preserve"> "</w:t>
      </w:r>
      <w:proofErr w:type="spellStart"/>
      <w:r w:rsidRPr="008C7DF7">
        <w:rPr>
          <w:lang w:eastAsia="ja-JP"/>
        </w:rPr>
        <w:t>Xây</w:t>
      </w:r>
      <w:proofErr w:type="spellEnd"/>
      <w:r w:rsidRPr="008C7DF7">
        <w:rPr>
          <w:lang w:eastAsia="ja-JP"/>
        </w:rPr>
        <w:t xml:space="preserve"> </w:t>
      </w:r>
      <w:proofErr w:type="spellStart"/>
      <w:r w:rsidRPr="008C7DF7">
        <w:rPr>
          <w:lang w:eastAsia="ja-JP"/>
        </w:rPr>
        <w:t>dựng</w:t>
      </w:r>
      <w:proofErr w:type="spellEnd"/>
      <w:r w:rsidRPr="008C7DF7">
        <w:rPr>
          <w:lang w:eastAsia="ja-JP"/>
        </w:rPr>
        <w:t xml:space="preserve"> </w:t>
      </w:r>
      <w:proofErr w:type="spellStart"/>
      <w:r w:rsidRPr="008C7DF7">
        <w:rPr>
          <w:lang w:eastAsia="ja-JP"/>
        </w:rPr>
        <w:t>ứng</w:t>
      </w:r>
      <w:proofErr w:type="spellEnd"/>
      <w:r w:rsidRPr="008C7DF7">
        <w:rPr>
          <w:lang w:eastAsia="ja-JP"/>
        </w:rPr>
        <w:t xml:space="preserve"> </w:t>
      </w:r>
      <w:proofErr w:type="spellStart"/>
      <w:r w:rsidRPr="008C7DF7">
        <w:rPr>
          <w:lang w:eastAsia="ja-JP"/>
        </w:rPr>
        <w:t>dụng</w:t>
      </w:r>
      <w:proofErr w:type="spellEnd"/>
      <w:r w:rsidRPr="008C7DF7">
        <w:rPr>
          <w:lang w:eastAsia="ja-JP"/>
        </w:rPr>
        <w:t xml:space="preserve"> </w:t>
      </w:r>
      <w:proofErr w:type="spellStart"/>
      <w:r w:rsidRPr="008C7DF7">
        <w:rPr>
          <w:lang w:eastAsia="ja-JP"/>
        </w:rPr>
        <w:t>quản</w:t>
      </w:r>
      <w:proofErr w:type="spellEnd"/>
      <w:r w:rsidRPr="008C7DF7">
        <w:rPr>
          <w:lang w:eastAsia="ja-JP"/>
        </w:rPr>
        <w:t xml:space="preserve"> </w:t>
      </w:r>
      <w:proofErr w:type="spellStart"/>
      <w:r w:rsidRPr="008C7DF7">
        <w:rPr>
          <w:lang w:eastAsia="ja-JP"/>
        </w:rPr>
        <w:t>lý</w:t>
      </w:r>
      <w:proofErr w:type="spellEnd"/>
      <w:r w:rsidRPr="008C7DF7">
        <w:rPr>
          <w:lang w:eastAsia="ja-JP"/>
        </w:rPr>
        <w:t xml:space="preserve"> </w:t>
      </w:r>
      <w:proofErr w:type="spellStart"/>
      <w:r w:rsidRPr="008C7DF7">
        <w:rPr>
          <w:lang w:eastAsia="ja-JP"/>
        </w:rPr>
        <w:t>lịch</w:t>
      </w:r>
      <w:proofErr w:type="spellEnd"/>
      <w:r w:rsidRPr="008C7DF7">
        <w:rPr>
          <w:lang w:eastAsia="ja-JP"/>
        </w:rPr>
        <w:t xml:space="preserve"> </w:t>
      </w:r>
      <w:proofErr w:type="spellStart"/>
      <w:r w:rsidRPr="008C7DF7">
        <w:rPr>
          <w:lang w:eastAsia="ja-JP"/>
        </w:rPr>
        <w:t>trình</w:t>
      </w:r>
      <w:proofErr w:type="spellEnd"/>
      <w:r w:rsidRPr="008C7DF7">
        <w:rPr>
          <w:lang w:eastAsia="ja-JP"/>
        </w:rPr>
        <w:t xml:space="preserve"> </w:t>
      </w:r>
      <w:proofErr w:type="spellStart"/>
      <w:r w:rsidRPr="008C7DF7">
        <w:rPr>
          <w:lang w:eastAsia="ja-JP"/>
        </w:rPr>
        <w:t>và</w:t>
      </w:r>
      <w:proofErr w:type="spellEnd"/>
      <w:r w:rsidRPr="008C7DF7">
        <w:rPr>
          <w:lang w:eastAsia="ja-JP"/>
        </w:rPr>
        <w:t xml:space="preserve"> công </w:t>
      </w:r>
      <w:proofErr w:type="spellStart"/>
      <w:r w:rsidRPr="008C7DF7">
        <w:rPr>
          <w:lang w:eastAsia="ja-JP"/>
        </w:rPr>
        <w:t>việc</w:t>
      </w:r>
      <w:proofErr w:type="spellEnd"/>
      <w:r w:rsidRPr="008C7DF7">
        <w:rPr>
          <w:lang w:eastAsia="ja-JP"/>
        </w:rPr>
        <w:t xml:space="preserve"> </w:t>
      </w:r>
      <w:proofErr w:type="spellStart"/>
      <w:r w:rsidRPr="008C7DF7">
        <w:rPr>
          <w:lang w:eastAsia="ja-JP"/>
        </w:rPr>
        <w:t>cá</w:t>
      </w:r>
      <w:proofErr w:type="spellEnd"/>
      <w:r w:rsidRPr="008C7DF7">
        <w:rPr>
          <w:lang w:eastAsia="ja-JP"/>
        </w:rPr>
        <w:t xml:space="preserve"> </w:t>
      </w:r>
      <w:proofErr w:type="spellStart"/>
      <w:r w:rsidRPr="008C7DF7">
        <w:rPr>
          <w:lang w:eastAsia="ja-JP"/>
        </w:rPr>
        <w:t>nhân</w:t>
      </w:r>
      <w:proofErr w:type="spellEnd"/>
      <w:r w:rsidRPr="008C7DF7">
        <w:rPr>
          <w:lang w:eastAsia="ja-JP"/>
        </w:rPr>
        <w:t xml:space="preserve">" </w:t>
      </w:r>
      <w:proofErr w:type="spellStart"/>
      <w:r w:rsidRPr="008C7DF7">
        <w:rPr>
          <w:lang w:eastAsia="ja-JP"/>
        </w:rPr>
        <w:t>được</w:t>
      </w:r>
      <w:proofErr w:type="spellEnd"/>
      <w:r w:rsidRPr="008C7DF7">
        <w:rPr>
          <w:lang w:eastAsia="ja-JP"/>
        </w:rPr>
        <w:t xml:space="preserve"> </w:t>
      </w:r>
      <w:proofErr w:type="spellStart"/>
      <w:r w:rsidRPr="008C7DF7">
        <w:rPr>
          <w:lang w:eastAsia="ja-JP"/>
        </w:rPr>
        <w:t>lựa</w:t>
      </w:r>
      <w:proofErr w:type="spellEnd"/>
      <w:r w:rsidRPr="008C7DF7">
        <w:rPr>
          <w:lang w:eastAsia="ja-JP"/>
        </w:rPr>
        <w:t xml:space="preserve"> </w:t>
      </w:r>
      <w:proofErr w:type="spellStart"/>
      <w:r w:rsidRPr="008C7DF7">
        <w:rPr>
          <w:lang w:eastAsia="ja-JP"/>
        </w:rPr>
        <w:t>chọn</w:t>
      </w:r>
      <w:proofErr w:type="spellEnd"/>
      <w:r w:rsidRPr="008C7DF7">
        <w:rPr>
          <w:lang w:eastAsia="ja-JP"/>
        </w:rPr>
        <w:t xml:space="preserve"> </w:t>
      </w:r>
      <w:proofErr w:type="spellStart"/>
      <w:r w:rsidRPr="008C7DF7">
        <w:rPr>
          <w:lang w:eastAsia="ja-JP"/>
        </w:rPr>
        <w:t>với</w:t>
      </w:r>
      <w:proofErr w:type="spellEnd"/>
      <w:r w:rsidRPr="008C7DF7">
        <w:rPr>
          <w:lang w:eastAsia="ja-JP"/>
        </w:rPr>
        <w:t xml:space="preserve"> </w:t>
      </w:r>
      <w:proofErr w:type="spellStart"/>
      <w:r w:rsidRPr="008C7DF7">
        <w:rPr>
          <w:lang w:eastAsia="ja-JP"/>
        </w:rPr>
        <w:t>mong</w:t>
      </w:r>
      <w:proofErr w:type="spellEnd"/>
      <w:r w:rsidRPr="008C7DF7">
        <w:rPr>
          <w:lang w:eastAsia="ja-JP"/>
        </w:rPr>
        <w:t xml:space="preserve"> </w:t>
      </w:r>
      <w:proofErr w:type="spellStart"/>
      <w:r w:rsidRPr="008C7DF7">
        <w:rPr>
          <w:lang w:eastAsia="ja-JP"/>
        </w:rPr>
        <w:t>muốn</w:t>
      </w:r>
      <w:proofErr w:type="spellEnd"/>
      <w:r w:rsidRPr="008C7DF7">
        <w:rPr>
          <w:lang w:eastAsia="ja-JP"/>
        </w:rPr>
        <w:t xml:space="preserve"> </w:t>
      </w:r>
      <w:proofErr w:type="spellStart"/>
      <w:r w:rsidRPr="008C7DF7">
        <w:rPr>
          <w:lang w:eastAsia="ja-JP"/>
        </w:rPr>
        <w:t>tạo</w:t>
      </w:r>
      <w:proofErr w:type="spellEnd"/>
      <w:r w:rsidRPr="008C7DF7">
        <w:rPr>
          <w:lang w:eastAsia="ja-JP"/>
        </w:rPr>
        <w:t xml:space="preserve"> </w:t>
      </w:r>
      <w:proofErr w:type="spellStart"/>
      <w:r w:rsidRPr="008C7DF7">
        <w:rPr>
          <w:lang w:eastAsia="ja-JP"/>
        </w:rPr>
        <w:t>ra</w:t>
      </w:r>
      <w:proofErr w:type="spellEnd"/>
      <w:r w:rsidRPr="008C7DF7">
        <w:rPr>
          <w:lang w:eastAsia="ja-JP"/>
        </w:rPr>
        <w:t xml:space="preserve"> </w:t>
      </w:r>
      <w:proofErr w:type="spellStart"/>
      <w:r w:rsidRPr="008C7DF7">
        <w:rPr>
          <w:lang w:eastAsia="ja-JP"/>
        </w:rPr>
        <w:t>một</w:t>
      </w:r>
      <w:proofErr w:type="spellEnd"/>
      <w:r w:rsidRPr="008C7DF7">
        <w:rPr>
          <w:lang w:eastAsia="ja-JP"/>
        </w:rPr>
        <w:t xml:space="preserve"> </w:t>
      </w:r>
      <w:proofErr w:type="spellStart"/>
      <w:r w:rsidRPr="008C7DF7">
        <w:rPr>
          <w:lang w:eastAsia="ja-JP"/>
        </w:rPr>
        <w:t>giải</w:t>
      </w:r>
      <w:proofErr w:type="spellEnd"/>
      <w:r w:rsidRPr="008C7DF7">
        <w:rPr>
          <w:lang w:eastAsia="ja-JP"/>
        </w:rPr>
        <w:t xml:space="preserve"> </w:t>
      </w:r>
      <w:proofErr w:type="spellStart"/>
      <w:r w:rsidRPr="008C7DF7">
        <w:rPr>
          <w:lang w:eastAsia="ja-JP"/>
        </w:rPr>
        <w:t>pháp</w:t>
      </w:r>
      <w:proofErr w:type="spellEnd"/>
      <w:r w:rsidRPr="008C7DF7">
        <w:rPr>
          <w:lang w:eastAsia="ja-JP"/>
        </w:rPr>
        <w:t xml:space="preserve"> </w:t>
      </w:r>
      <w:proofErr w:type="spellStart"/>
      <w:r w:rsidRPr="008C7DF7">
        <w:rPr>
          <w:lang w:eastAsia="ja-JP"/>
        </w:rPr>
        <w:t>tích</w:t>
      </w:r>
      <w:proofErr w:type="spellEnd"/>
      <w:r w:rsidRPr="008C7DF7">
        <w:rPr>
          <w:lang w:eastAsia="ja-JP"/>
        </w:rPr>
        <w:t xml:space="preserve"> </w:t>
      </w:r>
      <w:proofErr w:type="spellStart"/>
      <w:r w:rsidRPr="008C7DF7">
        <w:rPr>
          <w:lang w:eastAsia="ja-JP"/>
        </w:rPr>
        <w:t>hợp</w:t>
      </w:r>
      <w:proofErr w:type="spellEnd"/>
      <w:r w:rsidRPr="008C7DF7">
        <w:rPr>
          <w:lang w:eastAsia="ja-JP"/>
        </w:rPr>
        <w:t xml:space="preserve"> </w:t>
      </w:r>
      <w:proofErr w:type="spellStart"/>
      <w:r w:rsidRPr="008C7DF7">
        <w:rPr>
          <w:lang w:eastAsia="ja-JP"/>
        </w:rPr>
        <w:t>toàn</w:t>
      </w:r>
      <w:proofErr w:type="spellEnd"/>
      <w:r w:rsidRPr="008C7DF7">
        <w:rPr>
          <w:lang w:eastAsia="ja-JP"/>
        </w:rPr>
        <w:t xml:space="preserve"> </w:t>
      </w:r>
      <w:proofErr w:type="spellStart"/>
      <w:r w:rsidRPr="008C7DF7">
        <w:rPr>
          <w:lang w:eastAsia="ja-JP"/>
        </w:rPr>
        <w:t>diện</w:t>
      </w:r>
      <w:proofErr w:type="spellEnd"/>
      <w:r w:rsidRPr="008C7DF7">
        <w:rPr>
          <w:lang w:eastAsia="ja-JP"/>
        </w:rPr>
        <w:t xml:space="preserve">. </w:t>
      </w:r>
      <w:proofErr w:type="spellStart"/>
      <w:r w:rsidRPr="008C7DF7">
        <w:rPr>
          <w:lang w:eastAsia="ja-JP"/>
        </w:rPr>
        <w:t>Ứng</w:t>
      </w:r>
      <w:proofErr w:type="spellEnd"/>
      <w:r w:rsidRPr="008C7DF7">
        <w:rPr>
          <w:lang w:eastAsia="ja-JP"/>
        </w:rPr>
        <w:t xml:space="preserve"> </w:t>
      </w:r>
      <w:proofErr w:type="spellStart"/>
      <w:r w:rsidRPr="008C7DF7">
        <w:rPr>
          <w:lang w:eastAsia="ja-JP"/>
        </w:rPr>
        <w:t>dụng</w:t>
      </w:r>
      <w:proofErr w:type="spellEnd"/>
      <w:r w:rsidRPr="008C7DF7">
        <w:rPr>
          <w:lang w:eastAsia="ja-JP"/>
        </w:rPr>
        <w:t xml:space="preserve"> </w:t>
      </w:r>
      <w:proofErr w:type="spellStart"/>
      <w:r w:rsidRPr="008C7DF7">
        <w:rPr>
          <w:lang w:eastAsia="ja-JP"/>
        </w:rPr>
        <w:t>này</w:t>
      </w:r>
      <w:proofErr w:type="spellEnd"/>
      <w:r w:rsidRPr="008C7DF7">
        <w:rPr>
          <w:lang w:eastAsia="ja-JP"/>
        </w:rPr>
        <w:t xml:space="preserve"> </w:t>
      </w:r>
      <w:proofErr w:type="spellStart"/>
      <w:r w:rsidRPr="008C7DF7">
        <w:rPr>
          <w:lang w:eastAsia="ja-JP"/>
        </w:rPr>
        <w:t>không</w:t>
      </w:r>
      <w:proofErr w:type="spellEnd"/>
      <w:r w:rsidRPr="008C7DF7">
        <w:rPr>
          <w:lang w:eastAsia="ja-JP"/>
        </w:rPr>
        <w:t xml:space="preserve"> </w:t>
      </w:r>
      <w:proofErr w:type="spellStart"/>
      <w:r w:rsidRPr="008C7DF7">
        <w:rPr>
          <w:lang w:eastAsia="ja-JP"/>
        </w:rPr>
        <w:t>chỉ</w:t>
      </w:r>
      <w:proofErr w:type="spellEnd"/>
      <w:r w:rsidRPr="008C7DF7">
        <w:rPr>
          <w:lang w:eastAsia="ja-JP"/>
        </w:rPr>
        <w:t xml:space="preserve"> </w:t>
      </w:r>
      <w:proofErr w:type="spellStart"/>
      <w:r w:rsidRPr="008C7DF7">
        <w:rPr>
          <w:lang w:eastAsia="ja-JP"/>
        </w:rPr>
        <w:t>đơn</w:t>
      </w:r>
      <w:proofErr w:type="spellEnd"/>
      <w:r w:rsidRPr="008C7DF7">
        <w:rPr>
          <w:lang w:eastAsia="ja-JP"/>
        </w:rPr>
        <w:t xml:space="preserve"> </w:t>
      </w:r>
      <w:proofErr w:type="spellStart"/>
      <w:r w:rsidRPr="008C7DF7">
        <w:rPr>
          <w:lang w:eastAsia="ja-JP"/>
        </w:rPr>
        <w:t>thuần</w:t>
      </w:r>
      <w:proofErr w:type="spellEnd"/>
      <w:r w:rsidRPr="008C7DF7">
        <w:rPr>
          <w:lang w:eastAsia="ja-JP"/>
        </w:rPr>
        <w:t xml:space="preserve"> </w:t>
      </w:r>
      <w:proofErr w:type="spellStart"/>
      <w:r w:rsidRPr="008C7DF7">
        <w:rPr>
          <w:lang w:eastAsia="ja-JP"/>
        </w:rPr>
        <w:t>là</w:t>
      </w:r>
      <w:proofErr w:type="spellEnd"/>
      <w:r w:rsidRPr="008C7DF7">
        <w:rPr>
          <w:lang w:eastAsia="ja-JP"/>
        </w:rPr>
        <w:t xml:space="preserve"> </w:t>
      </w:r>
      <w:proofErr w:type="spellStart"/>
      <w:r w:rsidRPr="008C7DF7">
        <w:rPr>
          <w:lang w:eastAsia="ja-JP"/>
        </w:rPr>
        <w:t>nơi</w:t>
      </w:r>
      <w:proofErr w:type="spellEnd"/>
      <w:r w:rsidRPr="008C7DF7">
        <w:rPr>
          <w:lang w:eastAsia="ja-JP"/>
        </w:rPr>
        <w:t xml:space="preserve"> </w:t>
      </w:r>
      <w:proofErr w:type="spellStart"/>
      <w:r w:rsidRPr="008C7DF7">
        <w:rPr>
          <w:lang w:eastAsia="ja-JP"/>
        </w:rPr>
        <w:t>lưu</w:t>
      </w:r>
      <w:proofErr w:type="spellEnd"/>
      <w:r w:rsidRPr="008C7DF7">
        <w:rPr>
          <w:lang w:eastAsia="ja-JP"/>
        </w:rPr>
        <w:t xml:space="preserve"> </w:t>
      </w:r>
      <w:proofErr w:type="spellStart"/>
      <w:r w:rsidRPr="008C7DF7">
        <w:rPr>
          <w:lang w:eastAsia="ja-JP"/>
        </w:rPr>
        <w:t>trữ</w:t>
      </w:r>
      <w:proofErr w:type="spellEnd"/>
      <w:r w:rsidRPr="008C7DF7">
        <w:rPr>
          <w:lang w:eastAsia="ja-JP"/>
        </w:rPr>
        <w:t xml:space="preserve"> </w:t>
      </w:r>
      <w:proofErr w:type="spellStart"/>
      <w:r w:rsidRPr="008C7DF7">
        <w:rPr>
          <w:lang w:eastAsia="ja-JP"/>
        </w:rPr>
        <w:t>danh</w:t>
      </w:r>
      <w:proofErr w:type="spellEnd"/>
      <w:r w:rsidRPr="008C7DF7">
        <w:rPr>
          <w:lang w:eastAsia="ja-JP"/>
        </w:rPr>
        <w:t xml:space="preserve"> </w:t>
      </w:r>
      <w:proofErr w:type="spellStart"/>
      <w:r w:rsidRPr="008C7DF7">
        <w:rPr>
          <w:lang w:eastAsia="ja-JP"/>
        </w:rPr>
        <w:t>sách</w:t>
      </w:r>
      <w:proofErr w:type="spellEnd"/>
      <w:r w:rsidRPr="008C7DF7">
        <w:rPr>
          <w:lang w:eastAsia="ja-JP"/>
        </w:rPr>
        <w:t xml:space="preserve"> </w:t>
      </w:r>
      <w:proofErr w:type="spellStart"/>
      <w:r w:rsidRPr="008C7DF7">
        <w:rPr>
          <w:lang w:eastAsia="ja-JP"/>
        </w:rPr>
        <w:t>các</w:t>
      </w:r>
      <w:proofErr w:type="spellEnd"/>
      <w:r w:rsidRPr="008C7DF7">
        <w:rPr>
          <w:lang w:eastAsia="ja-JP"/>
        </w:rPr>
        <w:t xml:space="preserve"> </w:t>
      </w:r>
      <w:proofErr w:type="spellStart"/>
      <w:r w:rsidRPr="008C7DF7">
        <w:rPr>
          <w:lang w:eastAsia="ja-JP"/>
        </w:rPr>
        <w:t>việc</w:t>
      </w:r>
      <w:proofErr w:type="spellEnd"/>
      <w:r w:rsidRPr="008C7DF7">
        <w:rPr>
          <w:lang w:eastAsia="ja-JP"/>
        </w:rPr>
        <w:t xml:space="preserve"> </w:t>
      </w:r>
      <w:proofErr w:type="spellStart"/>
      <w:r w:rsidRPr="008C7DF7">
        <w:rPr>
          <w:lang w:eastAsia="ja-JP"/>
        </w:rPr>
        <w:t>cần</w:t>
      </w:r>
      <w:proofErr w:type="spellEnd"/>
      <w:r w:rsidRPr="008C7DF7">
        <w:rPr>
          <w:lang w:eastAsia="ja-JP"/>
        </w:rPr>
        <w:t xml:space="preserve"> </w:t>
      </w:r>
      <w:proofErr w:type="spellStart"/>
      <w:r w:rsidRPr="008C7DF7">
        <w:rPr>
          <w:lang w:eastAsia="ja-JP"/>
        </w:rPr>
        <w:t>làm</w:t>
      </w:r>
      <w:proofErr w:type="spellEnd"/>
      <w:r w:rsidRPr="008C7DF7">
        <w:rPr>
          <w:lang w:eastAsia="ja-JP"/>
        </w:rPr>
        <w:t xml:space="preserve"> </w:t>
      </w:r>
      <w:proofErr w:type="spellStart"/>
      <w:r w:rsidRPr="008C7DF7">
        <w:rPr>
          <w:lang w:eastAsia="ja-JP"/>
        </w:rPr>
        <w:t>mà</w:t>
      </w:r>
      <w:proofErr w:type="spellEnd"/>
      <w:r w:rsidRPr="008C7DF7">
        <w:rPr>
          <w:lang w:eastAsia="ja-JP"/>
        </w:rPr>
        <w:t xml:space="preserve"> </w:t>
      </w:r>
      <w:proofErr w:type="spellStart"/>
      <w:r w:rsidRPr="008C7DF7">
        <w:rPr>
          <w:lang w:eastAsia="ja-JP"/>
        </w:rPr>
        <w:t>còn</w:t>
      </w:r>
      <w:proofErr w:type="spellEnd"/>
      <w:r w:rsidRPr="008C7DF7">
        <w:rPr>
          <w:lang w:eastAsia="ja-JP"/>
        </w:rPr>
        <w:t xml:space="preserve"> </w:t>
      </w:r>
      <w:proofErr w:type="spellStart"/>
      <w:r w:rsidRPr="008C7DF7">
        <w:rPr>
          <w:lang w:eastAsia="ja-JP"/>
        </w:rPr>
        <w:t>là</w:t>
      </w:r>
      <w:proofErr w:type="spellEnd"/>
      <w:r w:rsidRPr="008C7DF7">
        <w:rPr>
          <w:lang w:eastAsia="ja-JP"/>
        </w:rPr>
        <w:t xml:space="preserve"> </w:t>
      </w:r>
      <w:proofErr w:type="spellStart"/>
      <w:r w:rsidRPr="008C7DF7">
        <w:rPr>
          <w:lang w:eastAsia="ja-JP"/>
        </w:rPr>
        <w:t>một</w:t>
      </w:r>
      <w:proofErr w:type="spellEnd"/>
      <w:r w:rsidRPr="008C7DF7">
        <w:rPr>
          <w:lang w:eastAsia="ja-JP"/>
        </w:rPr>
        <w:t xml:space="preserve"> </w:t>
      </w:r>
      <w:proofErr w:type="spellStart"/>
      <w:r w:rsidRPr="008C7DF7">
        <w:rPr>
          <w:lang w:eastAsia="ja-JP"/>
        </w:rPr>
        <w:t>trợ</w:t>
      </w:r>
      <w:proofErr w:type="spellEnd"/>
      <w:r w:rsidRPr="008C7DF7">
        <w:rPr>
          <w:lang w:eastAsia="ja-JP"/>
        </w:rPr>
        <w:t xml:space="preserve"> </w:t>
      </w:r>
      <w:proofErr w:type="spellStart"/>
      <w:r w:rsidRPr="008C7DF7">
        <w:rPr>
          <w:lang w:eastAsia="ja-JP"/>
        </w:rPr>
        <w:t>lý</w:t>
      </w:r>
      <w:proofErr w:type="spellEnd"/>
      <w:r w:rsidRPr="008C7DF7">
        <w:rPr>
          <w:lang w:eastAsia="ja-JP"/>
        </w:rPr>
        <w:t xml:space="preserve"> </w:t>
      </w:r>
      <w:proofErr w:type="spellStart"/>
      <w:r w:rsidRPr="008C7DF7">
        <w:rPr>
          <w:lang w:eastAsia="ja-JP"/>
        </w:rPr>
        <w:t>ảo</w:t>
      </w:r>
      <w:proofErr w:type="spellEnd"/>
      <w:r w:rsidRPr="008C7DF7">
        <w:rPr>
          <w:lang w:eastAsia="ja-JP"/>
        </w:rPr>
        <w:t xml:space="preserve"> </w:t>
      </w:r>
      <w:proofErr w:type="spellStart"/>
      <w:r w:rsidRPr="008C7DF7">
        <w:rPr>
          <w:lang w:eastAsia="ja-JP"/>
        </w:rPr>
        <w:t>đắc</w:t>
      </w:r>
      <w:proofErr w:type="spellEnd"/>
      <w:r w:rsidRPr="008C7DF7">
        <w:rPr>
          <w:lang w:eastAsia="ja-JP"/>
        </w:rPr>
        <w:t xml:space="preserve"> </w:t>
      </w:r>
      <w:proofErr w:type="spellStart"/>
      <w:r w:rsidRPr="008C7DF7">
        <w:rPr>
          <w:lang w:eastAsia="ja-JP"/>
        </w:rPr>
        <w:t>lực</w:t>
      </w:r>
      <w:proofErr w:type="spellEnd"/>
      <w:r w:rsidRPr="008C7DF7">
        <w:rPr>
          <w:lang w:eastAsia="ja-JP"/>
        </w:rPr>
        <w:t xml:space="preserve">, </w:t>
      </w:r>
      <w:proofErr w:type="spellStart"/>
      <w:r w:rsidRPr="008C7DF7">
        <w:rPr>
          <w:lang w:eastAsia="ja-JP"/>
        </w:rPr>
        <w:t>giúp</w:t>
      </w:r>
      <w:proofErr w:type="spellEnd"/>
      <w:r w:rsidRPr="008C7DF7">
        <w:rPr>
          <w:lang w:eastAsia="ja-JP"/>
        </w:rPr>
        <w:t xml:space="preserve"> </w:t>
      </w:r>
      <w:proofErr w:type="spellStart"/>
      <w:r w:rsidRPr="008C7DF7">
        <w:rPr>
          <w:lang w:eastAsia="ja-JP"/>
        </w:rPr>
        <w:t>người</w:t>
      </w:r>
      <w:proofErr w:type="spellEnd"/>
      <w:r w:rsidRPr="008C7DF7">
        <w:rPr>
          <w:lang w:eastAsia="ja-JP"/>
        </w:rPr>
        <w:t xml:space="preserve"> </w:t>
      </w:r>
      <w:proofErr w:type="spellStart"/>
      <w:r w:rsidRPr="008C7DF7">
        <w:rPr>
          <w:lang w:eastAsia="ja-JP"/>
        </w:rPr>
        <w:t>dùng</w:t>
      </w:r>
      <w:proofErr w:type="spellEnd"/>
      <w:r w:rsidRPr="008C7DF7">
        <w:rPr>
          <w:lang w:eastAsia="ja-JP"/>
        </w:rPr>
        <w:t xml:space="preserve"> </w:t>
      </w:r>
      <w:proofErr w:type="spellStart"/>
      <w:r w:rsidRPr="008C7DF7">
        <w:rPr>
          <w:lang w:eastAsia="ja-JP"/>
        </w:rPr>
        <w:t>lập</w:t>
      </w:r>
      <w:proofErr w:type="spellEnd"/>
      <w:r w:rsidRPr="008C7DF7">
        <w:rPr>
          <w:lang w:eastAsia="ja-JP"/>
        </w:rPr>
        <w:t xml:space="preserve"> </w:t>
      </w:r>
      <w:proofErr w:type="spellStart"/>
      <w:r w:rsidRPr="008C7DF7">
        <w:rPr>
          <w:lang w:eastAsia="ja-JP"/>
        </w:rPr>
        <w:t>kế</w:t>
      </w:r>
      <w:proofErr w:type="spellEnd"/>
      <w:r w:rsidRPr="008C7DF7">
        <w:rPr>
          <w:lang w:eastAsia="ja-JP"/>
        </w:rPr>
        <w:t xml:space="preserve"> </w:t>
      </w:r>
      <w:proofErr w:type="spellStart"/>
      <w:r w:rsidRPr="008C7DF7">
        <w:rPr>
          <w:lang w:eastAsia="ja-JP"/>
        </w:rPr>
        <w:t>hoạch</w:t>
      </w:r>
      <w:proofErr w:type="spellEnd"/>
      <w:r w:rsidRPr="008C7DF7">
        <w:rPr>
          <w:lang w:eastAsia="ja-JP"/>
        </w:rPr>
        <w:t xml:space="preserve">, </w:t>
      </w:r>
      <w:proofErr w:type="spellStart"/>
      <w:r w:rsidRPr="008C7DF7">
        <w:rPr>
          <w:lang w:eastAsia="ja-JP"/>
        </w:rPr>
        <w:t>theo</w:t>
      </w:r>
      <w:proofErr w:type="spellEnd"/>
      <w:r w:rsidRPr="008C7DF7">
        <w:rPr>
          <w:lang w:eastAsia="ja-JP"/>
        </w:rPr>
        <w:t xml:space="preserve"> </w:t>
      </w:r>
      <w:proofErr w:type="spellStart"/>
      <w:r w:rsidRPr="008C7DF7">
        <w:rPr>
          <w:lang w:eastAsia="ja-JP"/>
        </w:rPr>
        <w:t>dõi</w:t>
      </w:r>
      <w:proofErr w:type="spellEnd"/>
      <w:r w:rsidRPr="008C7DF7">
        <w:rPr>
          <w:lang w:eastAsia="ja-JP"/>
        </w:rPr>
        <w:t xml:space="preserve"> tiến </w:t>
      </w:r>
      <w:proofErr w:type="spellStart"/>
      <w:r w:rsidRPr="008C7DF7">
        <w:rPr>
          <w:lang w:eastAsia="ja-JP"/>
        </w:rPr>
        <w:t>độ</w:t>
      </w:r>
      <w:proofErr w:type="spellEnd"/>
      <w:r w:rsidRPr="008C7DF7">
        <w:rPr>
          <w:lang w:eastAsia="ja-JP"/>
        </w:rPr>
        <w:t xml:space="preserve"> </w:t>
      </w:r>
      <w:proofErr w:type="spellStart"/>
      <w:r w:rsidRPr="008C7DF7">
        <w:rPr>
          <w:lang w:eastAsia="ja-JP"/>
        </w:rPr>
        <w:t>và</w:t>
      </w:r>
      <w:proofErr w:type="spellEnd"/>
      <w:r w:rsidRPr="008C7DF7">
        <w:rPr>
          <w:lang w:eastAsia="ja-JP"/>
        </w:rPr>
        <w:t xml:space="preserve"> </w:t>
      </w:r>
      <w:proofErr w:type="spellStart"/>
      <w:r w:rsidRPr="008C7DF7">
        <w:rPr>
          <w:lang w:eastAsia="ja-JP"/>
        </w:rPr>
        <w:t>tối</w:t>
      </w:r>
      <w:proofErr w:type="spellEnd"/>
      <w:r w:rsidRPr="008C7DF7">
        <w:rPr>
          <w:lang w:eastAsia="ja-JP"/>
        </w:rPr>
        <w:t xml:space="preserve"> </w:t>
      </w:r>
      <w:proofErr w:type="spellStart"/>
      <w:r w:rsidRPr="008C7DF7">
        <w:rPr>
          <w:lang w:eastAsia="ja-JP"/>
        </w:rPr>
        <w:t>ưu</w:t>
      </w:r>
      <w:proofErr w:type="spellEnd"/>
      <w:r w:rsidRPr="008C7DF7">
        <w:rPr>
          <w:lang w:eastAsia="ja-JP"/>
        </w:rPr>
        <w:t xml:space="preserve"> </w:t>
      </w:r>
      <w:proofErr w:type="spellStart"/>
      <w:r w:rsidRPr="008C7DF7">
        <w:rPr>
          <w:lang w:eastAsia="ja-JP"/>
        </w:rPr>
        <w:t>hóa</w:t>
      </w:r>
      <w:proofErr w:type="spellEnd"/>
      <w:r w:rsidRPr="008C7DF7">
        <w:rPr>
          <w:lang w:eastAsia="ja-JP"/>
        </w:rPr>
        <w:t xml:space="preserve"> </w:t>
      </w:r>
      <w:proofErr w:type="spellStart"/>
      <w:r w:rsidRPr="008C7DF7">
        <w:rPr>
          <w:lang w:eastAsia="ja-JP"/>
        </w:rPr>
        <w:t>quy</w:t>
      </w:r>
      <w:proofErr w:type="spellEnd"/>
      <w:r w:rsidRPr="008C7DF7">
        <w:rPr>
          <w:lang w:eastAsia="ja-JP"/>
        </w:rPr>
        <w:t xml:space="preserve"> </w:t>
      </w:r>
      <w:proofErr w:type="spellStart"/>
      <w:r w:rsidRPr="008C7DF7">
        <w:rPr>
          <w:lang w:eastAsia="ja-JP"/>
        </w:rPr>
        <w:t>trình</w:t>
      </w:r>
      <w:proofErr w:type="spellEnd"/>
      <w:r w:rsidRPr="008C7DF7">
        <w:rPr>
          <w:lang w:eastAsia="ja-JP"/>
        </w:rPr>
        <w:t xml:space="preserve"> </w:t>
      </w:r>
      <w:proofErr w:type="spellStart"/>
      <w:r w:rsidRPr="008C7DF7">
        <w:rPr>
          <w:lang w:eastAsia="ja-JP"/>
        </w:rPr>
        <w:t>làm</w:t>
      </w:r>
      <w:proofErr w:type="spellEnd"/>
      <w:r w:rsidRPr="008C7DF7">
        <w:rPr>
          <w:lang w:eastAsia="ja-JP"/>
        </w:rPr>
        <w:t xml:space="preserve"> </w:t>
      </w:r>
      <w:proofErr w:type="spellStart"/>
      <w:r w:rsidRPr="008C7DF7">
        <w:rPr>
          <w:lang w:eastAsia="ja-JP"/>
        </w:rPr>
        <w:t>việc</w:t>
      </w:r>
      <w:proofErr w:type="spellEnd"/>
      <w:r w:rsidRPr="008C7DF7">
        <w:rPr>
          <w:lang w:eastAsia="ja-JP"/>
        </w:rPr>
        <w:t xml:space="preserve"> </w:t>
      </w:r>
      <w:proofErr w:type="spellStart"/>
      <w:r w:rsidRPr="008C7DF7">
        <w:rPr>
          <w:lang w:eastAsia="ja-JP"/>
        </w:rPr>
        <w:t>cá</w:t>
      </w:r>
      <w:proofErr w:type="spellEnd"/>
      <w:r w:rsidRPr="008C7DF7">
        <w:rPr>
          <w:lang w:eastAsia="ja-JP"/>
        </w:rPr>
        <w:t xml:space="preserve"> </w:t>
      </w:r>
      <w:proofErr w:type="spellStart"/>
      <w:r w:rsidRPr="008C7DF7">
        <w:rPr>
          <w:lang w:eastAsia="ja-JP"/>
        </w:rPr>
        <w:t>nhân</w:t>
      </w:r>
      <w:proofErr w:type="spellEnd"/>
      <w:r w:rsidRPr="008C7DF7">
        <w:rPr>
          <w:lang w:eastAsia="ja-JP"/>
        </w:rPr>
        <w:t xml:space="preserve"> </w:t>
      </w:r>
      <w:proofErr w:type="spellStart"/>
      <w:r w:rsidRPr="008C7DF7">
        <w:rPr>
          <w:lang w:eastAsia="ja-JP"/>
        </w:rPr>
        <w:t>cũng</w:t>
      </w:r>
      <w:proofErr w:type="spellEnd"/>
      <w:r w:rsidRPr="008C7DF7">
        <w:rPr>
          <w:lang w:eastAsia="ja-JP"/>
        </w:rPr>
        <w:t xml:space="preserve"> </w:t>
      </w:r>
      <w:proofErr w:type="spellStart"/>
      <w:r w:rsidRPr="008C7DF7">
        <w:rPr>
          <w:lang w:eastAsia="ja-JP"/>
        </w:rPr>
        <w:t>như</w:t>
      </w:r>
      <w:proofErr w:type="spellEnd"/>
      <w:r w:rsidRPr="008C7DF7">
        <w:rPr>
          <w:lang w:eastAsia="ja-JP"/>
        </w:rPr>
        <w:t xml:space="preserve"> </w:t>
      </w:r>
      <w:proofErr w:type="spellStart"/>
      <w:r w:rsidRPr="008C7DF7">
        <w:rPr>
          <w:lang w:eastAsia="ja-JP"/>
        </w:rPr>
        <w:t>cộng</w:t>
      </w:r>
      <w:proofErr w:type="spellEnd"/>
      <w:r w:rsidRPr="008C7DF7">
        <w:rPr>
          <w:lang w:eastAsia="ja-JP"/>
        </w:rPr>
        <w:t xml:space="preserve"> </w:t>
      </w:r>
      <w:proofErr w:type="spellStart"/>
      <w:r w:rsidRPr="008C7DF7">
        <w:rPr>
          <w:lang w:eastAsia="ja-JP"/>
        </w:rPr>
        <w:t>tác</w:t>
      </w:r>
      <w:proofErr w:type="spellEnd"/>
      <w:r w:rsidRPr="008C7DF7">
        <w:rPr>
          <w:lang w:eastAsia="ja-JP"/>
        </w:rPr>
        <w:t xml:space="preserve"> </w:t>
      </w:r>
      <w:proofErr w:type="spellStart"/>
      <w:r w:rsidRPr="008C7DF7">
        <w:rPr>
          <w:lang w:eastAsia="ja-JP"/>
        </w:rPr>
        <w:t>nhóm</w:t>
      </w:r>
      <w:proofErr w:type="spellEnd"/>
      <w:r w:rsidRPr="008C7DF7">
        <w:rPr>
          <w:lang w:eastAsia="ja-JP"/>
        </w:rPr>
        <w:t xml:space="preserve">. </w:t>
      </w:r>
      <w:proofErr w:type="spellStart"/>
      <w:r w:rsidRPr="008C7DF7">
        <w:rPr>
          <w:lang w:eastAsia="ja-JP"/>
        </w:rPr>
        <w:t>Việc</w:t>
      </w:r>
      <w:proofErr w:type="spellEnd"/>
      <w:r w:rsidRPr="008C7DF7">
        <w:rPr>
          <w:lang w:eastAsia="ja-JP"/>
        </w:rPr>
        <w:t xml:space="preserve"> </w:t>
      </w:r>
      <w:proofErr w:type="spellStart"/>
      <w:r w:rsidRPr="008C7DF7">
        <w:rPr>
          <w:lang w:eastAsia="ja-JP"/>
        </w:rPr>
        <w:t>nghiên</w:t>
      </w:r>
      <w:proofErr w:type="spellEnd"/>
      <w:r w:rsidRPr="008C7DF7">
        <w:rPr>
          <w:lang w:eastAsia="ja-JP"/>
        </w:rPr>
        <w:t xml:space="preserve"> </w:t>
      </w:r>
      <w:proofErr w:type="spellStart"/>
      <w:r w:rsidRPr="008C7DF7">
        <w:rPr>
          <w:lang w:eastAsia="ja-JP"/>
        </w:rPr>
        <w:t>cứu</w:t>
      </w:r>
      <w:proofErr w:type="spellEnd"/>
      <w:r w:rsidRPr="008C7DF7">
        <w:rPr>
          <w:lang w:eastAsia="ja-JP"/>
        </w:rPr>
        <w:t xml:space="preserve"> </w:t>
      </w:r>
      <w:proofErr w:type="spellStart"/>
      <w:r w:rsidRPr="008C7DF7">
        <w:rPr>
          <w:lang w:eastAsia="ja-JP"/>
        </w:rPr>
        <w:t>và</w:t>
      </w:r>
      <w:proofErr w:type="spellEnd"/>
      <w:r w:rsidRPr="008C7DF7">
        <w:rPr>
          <w:lang w:eastAsia="ja-JP"/>
        </w:rPr>
        <w:t xml:space="preserve"> </w:t>
      </w:r>
      <w:proofErr w:type="spellStart"/>
      <w:r w:rsidRPr="008C7DF7">
        <w:rPr>
          <w:lang w:eastAsia="ja-JP"/>
        </w:rPr>
        <w:t>phát</w:t>
      </w:r>
      <w:proofErr w:type="spellEnd"/>
      <w:r w:rsidRPr="008C7DF7">
        <w:rPr>
          <w:lang w:eastAsia="ja-JP"/>
        </w:rPr>
        <w:t xml:space="preserve"> </w:t>
      </w:r>
      <w:proofErr w:type="spellStart"/>
      <w:r w:rsidRPr="008C7DF7">
        <w:rPr>
          <w:lang w:eastAsia="ja-JP"/>
        </w:rPr>
        <w:t>triển</w:t>
      </w:r>
      <w:proofErr w:type="spellEnd"/>
      <w:r w:rsidRPr="008C7DF7">
        <w:rPr>
          <w:lang w:eastAsia="ja-JP"/>
        </w:rPr>
        <w:t xml:space="preserve"> </w:t>
      </w:r>
      <w:proofErr w:type="spellStart"/>
      <w:r w:rsidRPr="008C7DF7">
        <w:rPr>
          <w:lang w:eastAsia="ja-JP"/>
        </w:rPr>
        <w:t>đề</w:t>
      </w:r>
      <w:proofErr w:type="spellEnd"/>
      <w:r w:rsidRPr="008C7DF7">
        <w:rPr>
          <w:lang w:eastAsia="ja-JP"/>
        </w:rPr>
        <w:t xml:space="preserve"> </w:t>
      </w:r>
      <w:proofErr w:type="spellStart"/>
      <w:r w:rsidRPr="008C7DF7">
        <w:rPr>
          <w:lang w:eastAsia="ja-JP"/>
        </w:rPr>
        <w:t>tài</w:t>
      </w:r>
      <w:proofErr w:type="spellEnd"/>
      <w:r w:rsidRPr="008C7DF7">
        <w:rPr>
          <w:lang w:eastAsia="ja-JP"/>
        </w:rPr>
        <w:t xml:space="preserve"> </w:t>
      </w:r>
      <w:proofErr w:type="spellStart"/>
      <w:r w:rsidRPr="008C7DF7">
        <w:rPr>
          <w:lang w:eastAsia="ja-JP"/>
        </w:rPr>
        <w:t>này</w:t>
      </w:r>
      <w:proofErr w:type="spellEnd"/>
      <w:r w:rsidRPr="008C7DF7">
        <w:rPr>
          <w:lang w:eastAsia="ja-JP"/>
        </w:rPr>
        <w:t xml:space="preserve"> </w:t>
      </w:r>
      <w:proofErr w:type="spellStart"/>
      <w:r w:rsidRPr="008C7DF7">
        <w:rPr>
          <w:lang w:eastAsia="ja-JP"/>
        </w:rPr>
        <w:t>cũng</w:t>
      </w:r>
      <w:proofErr w:type="spellEnd"/>
      <w:r w:rsidRPr="008C7DF7">
        <w:rPr>
          <w:lang w:eastAsia="ja-JP"/>
        </w:rPr>
        <w:t xml:space="preserve"> </w:t>
      </w:r>
      <w:proofErr w:type="spellStart"/>
      <w:r w:rsidRPr="008C7DF7">
        <w:rPr>
          <w:lang w:eastAsia="ja-JP"/>
        </w:rPr>
        <w:t>là</w:t>
      </w:r>
      <w:proofErr w:type="spellEnd"/>
      <w:r w:rsidRPr="008C7DF7">
        <w:rPr>
          <w:lang w:eastAsia="ja-JP"/>
        </w:rPr>
        <w:t xml:space="preserve"> </w:t>
      </w:r>
      <w:proofErr w:type="spellStart"/>
      <w:r w:rsidRPr="008C7DF7">
        <w:rPr>
          <w:lang w:eastAsia="ja-JP"/>
        </w:rPr>
        <w:t>cơ</w:t>
      </w:r>
      <w:proofErr w:type="spellEnd"/>
      <w:r w:rsidRPr="008C7DF7">
        <w:rPr>
          <w:lang w:eastAsia="ja-JP"/>
        </w:rPr>
        <w:t xml:space="preserve"> </w:t>
      </w:r>
      <w:proofErr w:type="spellStart"/>
      <w:r w:rsidRPr="008C7DF7">
        <w:rPr>
          <w:lang w:eastAsia="ja-JP"/>
        </w:rPr>
        <w:t>hội</w:t>
      </w:r>
      <w:proofErr w:type="spellEnd"/>
      <w:r w:rsidRPr="008C7DF7">
        <w:rPr>
          <w:lang w:eastAsia="ja-JP"/>
        </w:rPr>
        <w:t xml:space="preserve"> </w:t>
      </w:r>
      <w:proofErr w:type="spellStart"/>
      <w:r w:rsidRPr="008C7DF7">
        <w:rPr>
          <w:lang w:eastAsia="ja-JP"/>
        </w:rPr>
        <w:t>để</w:t>
      </w:r>
      <w:proofErr w:type="spellEnd"/>
      <w:r w:rsidRPr="008C7DF7">
        <w:rPr>
          <w:lang w:eastAsia="ja-JP"/>
        </w:rPr>
        <w:t xml:space="preserve"> </w:t>
      </w:r>
      <w:proofErr w:type="spellStart"/>
      <w:r w:rsidRPr="008C7DF7">
        <w:rPr>
          <w:lang w:eastAsia="ja-JP"/>
        </w:rPr>
        <w:t>vận</w:t>
      </w:r>
      <w:proofErr w:type="spellEnd"/>
      <w:r w:rsidRPr="008C7DF7">
        <w:rPr>
          <w:lang w:eastAsia="ja-JP"/>
        </w:rPr>
        <w:t xml:space="preserve"> </w:t>
      </w:r>
      <w:proofErr w:type="spellStart"/>
      <w:r w:rsidRPr="008C7DF7">
        <w:rPr>
          <w:lang w:eastAsia="ja-JP"/>
        </w:rPr>
        <w:t>dụng</w:t>
      </w:r>
      <w:proofErr w:type="spellEnd"/>
      <w:r w:rsidRPr="008C7DF7">
        <w:rPr>
          <w:lang w:eastAsia="ja-JP"/>
        </w:rPr>
        <w:t xml:space="preserve"> </w:t>
      </w:r>
      <w:proofErr w:type="spellStart"/>
      <w:r w:rsidRPr="008C7DF7">
        <w:rPr>
          <w:lang w:eastAsia="ja-JP"/>
        </w:rPr>
        <w:t>những</w:t>
      </w:r>
      <w:proofErr w:type="spellEnd"/>
      <w:r w:rsidRPr="008C7DF7">
        <w:rPr>
          <w:lang w:eastAsia="ja-JP"/>
        </w:rPr>
        <w:t xml:space="preserve"> </w:t>
      </w:r>
      <w:proofErr w:type="spellStart"/>
      <w:r w:rsidRPr="008C7DF7">
        <w:rPr>
          <w:lang w:eastAsia="ja-JP"/>
        </w:rPr>
        <w:t>kiến</w:t>
      </w:r>
      <w:proofErr w:type="spellEnd"/>
      <w:r w:rsidRPr="008C7DF7">
        <w:rPr>
          <w:lang w:eastAsia="ja-JP"/>
        </w:rPr>
        <w:t xml:space="preserve"> </w:t>
      </w:r>
      <w:proofErr w:type="spellStart"/>
      <w:r w:rsidRPr="008C7DF7">
        <w:rPr>
          <w:lang w:eastAsia="ja-JP"/>
        </w:rPr>
        <w:t>thức</w:t>
      </w:r>
      <w:proofErr w:type="spellEnd"/>
      <w:r w:rsidRPr="008C7DF7">
        <w:rPr>
          <w:lang w:eastAsia="ja-JP"/>
        </w:rPr>
        <w:t xml:space="preserve"> </w:t>
      </w:r>
      <w:proofErr w:type="spellStart"/>
      <w:r w:rsidRPr="008C7DF7">
        <w:rPr>
          <w:lang w:eastAsia="ja-JP"/>
        </w:rPr>
        <w:t>đã</w:t>
      </w:r>
      <w:proofErr w:type="spellEnd"/>
      <w:r w:rsidRPr="008C7DF7">
        <w:rPr>
          <w:lang w:eastAsia="ja-JP"/>
        </w:rPr>
        <w:t xml:space="preserve"> </w:t>
      </w:r>
      <w:proofErr w:type="spellStart"/>
      <w:r w:rsidRPr="008C7DF7">
        <w:rPr>
          <w:lang w:eastAsia="ja-JP"/>
        </w:rPr>
        <w:t>học</w:t>
      </w:r>
      <w:proofErr w:type="spellEnd"/>
      <w:r w:rsidRPr="008C7DF7">
        <w:rPr>
          <w:lang w:eastAsia="ja-JP"/>
        </w:rPr>
        <w:t xml:space="preserve"> </w:t>
      </w:r>
      <w:proofErr w:type="spellStart"/>
      <w:r w:rsidRPr="008C7DF7">
        <w:rPr>
          <w:lang w:eastAsia="ja-JP"/>
        </w:rPr>
        <w:t>về</w:t>
      </w:r>
      <w:proofErr w:type="spellEnd"/>
      <w:r w:rsidRPr="008C7DF7">
        <w:rPr>
          <w:lang w:eastAsia="ja-JP"/>
        </w:rPr>
        <w:t xml:space="preserve"> </w:t>
      </w:r>
      <w:proofErr w:type="spellStart"/>
      <w:r w:rsidRPr="008C7DF7">
        <w:rPr>
          <w:lang w:eastAsia="ja-JP"/>
        </w:rPr>
        <w:t>phát</w:t>
      </w:r>
      <w:proofErr w:type="spellEnd"/>
      <w:r w:rsidRPr="008C7DF7">
        <w:rPr>
          <w:lang w:eastAsia="ja-JP"/>
        </w:rPr>
        <w:t xml:space="preserve"> </w:t>
      </w:r>
      <w:proofErr w:type="spellStart"/>
      <w:r w:rsidRPr="008C7DF7">
        <w:rPr>
          <w:lang w:eastAsia="ja-JP"/>
        </w:rPr>
        <w:t>triển</w:t>
      </w:r>
      <w:proofErr w:type="spellEnd"/>
      <w:r w:rsidRPr="008C7DF7">
        <w:rPr>
          <w:lang w:eastAsia="ja-JP"/>
        </w:rPr>
        <w:t xml:space="preserve"> </w:t>
      </w:r>
      <w:proofErr w:type="spellStart"/>
      <w:r w:rsidRPr="008C7DF7">
        <w:rPr>
          <w:lang w:eastAsia="ja-JP"/>
        </w:rPr>
        <w:t>ứng</w:t>
      </w:r>
      <w:proofErr w:type="spellEnd"/>
      <w:r w:rsidRPr="008C7DF7">
        <w:rPr>
          <w:lang w:eastAsia="ja-JP"/>
        </w:rPr>
        <w:t xml:space="preserve"> </w:t>
      </w:r>
      <w:proofErr w:type="spellStart"/>
      <w:r w:rsidRPr="008C7DF7">
        <w:rPr>
          <w:lang w:eastAsia="ja-JP"/>
        </w:rPr>
        <w:t>dụng</w:t>
      </w:r>
      <w:proofErr w:type="spellEnd"/>
      <w:r w:rsidRPr="008C7DF7">
        <w:rPr>
          <w:lang w:eastAsia="ja-JP"/>
        </w:rPr>
        <w:t xml:space="preserve"> web, </w:t>
      </w:r>
      <w:proofErr w:type="spellStart"/>
      <w:r w:rsidRPr="008C7DF7">
        <w:rPr>
          <w:lang w:eastAsia="ja-JP"/>
        </w:rPr>
        <w:t>cơ</w:t>
      </w:r>
      <w:proofErr w:type="spellEnd"/>
      <w:r w:rsidRPr="008C7DF7">
        <w:rPr>
          <w:lang w:eastAsia="ja-JP"/>
        </w:rPr>
        <w:t xml:space="preserve"> </w:t>
      </w:r>
      <w:proofErr w:type="spellStart"/>
      <w:r w:rsidRPr="008C7DF7">
        <w:rPr>
          <w:lang w:eastAsia="ja-JP"/>
        </w:rPr>
        <w:t>sở</w:t>
      </w:r>
      <w:proofErr w:type="spellEnd"/>
      <w:r w:rsidRPr="008C7DF7">
        <w:rPr>
          <w:lang w:eastAsia="ja-JP"/>
        </w:rPr>
        <w:t xml:space="preserve"> </w:t>
      </w:r>
      <w:proofErr w:type="spellStart"/>
      <w:r w:rsidRPr="008C7DF7">
        <w:rPr>
          <w:lang w:eastAsia="ja-JP"/>
        </w:rPr>
        <w:t>dữ</w:t>
      </w:r>
      <w:proofErr w:type="spellEnd"/>
      <w:r w:rsidRPr="008C7DF7">
        <w:rPr>
          <w:lang w:eastAsia="ja-JP"/>
        </w:rPr>
        <w:t xml:space="preserve"> </w:t>
      </w:r>
      <w:proofErr w:type="spellStart"/>
      <w:r w:rsidRPr="008C7DF7">
        <w:rPr>
          <w:lang w:eastAsia="ja-JP"/>
        </w:rPr>
        <w:t>liệu</w:t>
      </w:r>
      <w:proofErr w:type="spellEnd"/>
      <w:r w:rsidRPr="008C7DF7">
        <w:rPr>
          <w:lang w:eastAsia="ja-JP"/>
        </w:rPr>
        <w:t xml:space="preserve"> </w:t>
      </w:r>
      <w:proofErr w:type="spellStart"/>
      <w:r w:rsidRPr="008C7DF7">
        <w:rPr>
          <w:lang w:eastAsia="ja-JP"/>
        </w:rPr>
        <w:t>và</w:t>
      </w:r>
      <w:proofErr w:type="spellEnd"/>
      <w:r w:rsidRPr="008C7DF7">
        <w:rPr>
          <w:lang w:eastAsia="ja-JP"/>
        </w:rPr>
        <w:t xml:space="preserve"> </w:t>
      </w:r>
      <w:proofErr w:type="spellStart"/>
      <w:r w:rsidRPr="008C7DF7">
        <w:rPr>
          <w:lang w:eastAsia="ja-JP"/>
        </w:rPr>
        <w:t>các</w:t>
      </w:r>
      <w:proofErr w:type="spellEnd"/>
      <w:r w:rsidRPr="008C7DF7">
        <w:rPr>
          <w:lang w:eastAsia="ja-JP"/>
        </w:rPr>
        <w:t xml:space="preserve"> công </w:t>
      </w:r>
      <w:proofErr w:type="spellStart"/>
      <w:r w:rsidRPr="008C7DF7">
        <w:rPr>
          <w:lang w:eastAsia="ja-JP"/>
        </w:rPr>
        <w:t>nghệ</w:t>
      </w:r>
      <w:proofErr w:type="spellEnd"/>
      <w:r w:rsidRPr="008C7DF7">
        <w:rPr>
          <w:lang w:eastAsia="ja-JP"/>
        </w:rPr>
        <w:t xml:space="preserve"> </w:t>
      </w:r>
      <w:proofErr w:type="spellStart"/>
      <w:r w:rsidRPr="008C7DF7">
        <w:rPr>
          <w:lang w:eastAsia="ja-JP"/>
        </w:rPr>
        <w:t>hiện</w:t>
      </w:r>
      <w:proofErr w:type="spellEnd"/>
      <w:r w:rsidRPr="008C7DF7">
        <w:rPr>
          <w:lang w:eastAsia="ja-JP"/>
        </w:rPr>
        <w:t xml:space="preserve"> </w:t>
      </w:r>
      <w:proofErr w:type="spellStart"/>
      <w:r w:rsidRPr="008C7DF7">
        <w:rPr>
          <w:lang w:eastAsia="ja-JP"/>
        </w:rPr>
        <w:t>đại</w:t>
      </w:r>
      <w:proofErr w:type="spellEnd"/>
      <w:r w:rsidRPr="008C7DF7">
        <w:rPr>
          <w:lang w:eastAsia="ja-JP"/>
        </w:rPr>
        <w:t xml:space="preserve"> </w:t>
      </w:r>
      <w:proofErr w:type="spellStart"/>
      <w:r w:rsidRPr="008C7DF7">
        <w:rPr>
          <w:lang w:eastAsia="ja-JP"/>
        </w:rPr>
        <w:t>vào</w:t>
      </w:r>
      <w:proofErr w:type="spellEnd"/>
      <w:r w:rsidRPr="008C7DF7">
        <w:rPr>
          <w:lang w:eastAsia="ja-JP"/>
        </w:rPr>
        <w:t xml:space="preserve"> </w:t>
      </w:r>
      <w:proofErr w:type="spellStart"/>
      <w:r w:rsidRPr="008C7DF7">
        <w:rPr>
          <w:lang w:eastAsia="ja-JP"/>
        </w:rPr>
        <w:t>một</w:t>
      </w:r>
      <w:proofErr w:type="spellEnd"/>
      <w:r w:rsidRPr="008C7DF7">
        <w:rPr>
          <w:lang w:eastAsia="ja-JP"/>
        </w:rPr>
        <w:t xml:space="preserve"> </w:t>
      </w:r>
      <w:proofErr w:type="spellStart"/>
      <w:r w:rsidRPr="008C7DF7">
        <w:rPr>
          <w:lang w:eastAsia="ja-JP"/>
        </w:rPr>
        <w:t>sản</w:t>
      </w:r>
      <w:proofErr w:type="spellEnd"/>
      <w:r w:rsidRPr="008C7DF7">
        <w:rPr>
          <w:lang w:eastAsia="ja-JP"/>
        </w:rPr>
        <w:t xml:space="preserve"> </w:t>
      </w:r>
      <w:proofErr w:type="spellStart"/>
      <w:r w:rsidRPr="008C7DF7">
        <w:rPr>
          <w:lang w:eastAsia="ja-JP"/>
        </w:rPr>
        <w:t>phẩm</w:t>
      </w:r>
      <w:proofErr w:type="spellEnd"/>
      <w:r w:rsidRPr="008C7DF7">
        <w:rPr>
          <w:lang w:eastAsia="ja-JP"/>
        </w:rPr>
        <w:t xml:space="preserve"> </w:t>
      </w:r>
      <w:proofErr w:type="spellStart"/>
      <w:r w:rsidRPr="008C7DF7">
        <w:rPr>
          <w:lang w:eastAsia="ja-JP"/>
        </w:rPr>
        <w:t>thực</w:t>
      </w:r>
      <w:proofErr w:type="spellEnd"/>
      <w:r w:rsidRPr="008C7DF7">
        <w:rPr>
          <w:lang w:eastAsia="ja-JP"/>
        </w:rPr>
        <w:t xml:space="preserve"> </w:t>
      </w:r>
      <w:proofErr w:type="spellStart"/>
      <w:r w:rsidRPr="008C7DF7">
        <w:rPr>
          <w:lang w:eastAsia="ja-JP"/>
        </w:rPr>
        <w:t>tế</w:t>
      </w:r>
      <w:proofErr w:type="spellEnd"/>
      <w:r w:rsidRPr="008C7DF7">
        <w:rPr>
          <w:lang w:eastAsia="ja-JP"/>
        </w:rPr>
        <w:t xml:space="preserve"> </w:t>
      </w:r>
      <w:proofErr w:type="spellStart"/>
      <w:r w:rsidRPr="008C7DF7">
        <w:rPr>
          <w:lang w:eastAsia="ja-JP"/>
        </w:rPr>
        <w:t>có</w:t>
      </w:r>
      <w:proofErr w:type="spellEnd"/>
      <w:r w:rsidRPr="008C7DF7">
        <w:rPr>
          <w:lang w:eastAsia="ja-JP"/>
        </w:rPr>
        <w:t xml:space="preserve"> </w:t>
      </w:r>
      <w:proofErr w:type="spellStart"/>
      <w:r w:rsidRPr="008C7DF7">
        <w:rPr>
          <w:lang w:eastAsia="ja-JP"/>
        </w:rPr>
        <w:t>tính</w:t>
      </w:r>
      <w:proofErr w:type="spellEnd"/>
      <w:r w:rsidRPr="008C7DF7">
        <w:rPr>
          <w:lang w:eastAsia="ja-JP"/>
        </w:rPr>
        <w:t xml:space="preserve"> </w:t>
      </w:r>
      <w:proofErr w:type="spellStart"/>
      <w:r w:rsidRPr="008C7DF7">
        <w:rPr>
          <w:lang w:eastAsia="ja-JP"/>
        </w:rPr>
        <w:t>ứng</w:t>
      </w:r>
      <w:proofErr w:type="spellEnd"/>
      <w:r w:rsidRPr="008C7DF7">
        <w:rPr>
          <w:lang w:eastAsia="ja-JP"/>
        </w:rPr>
        <w:t xml:space="preserve"> </w:t>
      </w:r>
      <w:proofErr w:type="spellStart"/>
      <w:r w:rsidRPr="008C7DF7">
        <w:rPr>
          <w:lang w:eastAsia="ja-JP"/>
        </w:rPr>
        <w:t>dụng</w:t>
      </w:r>
      <w:proofErr w:type="spellEnd"/>
      <w:r w:rsidRPr="008C7DF7">
        <w:rPr>
          <w:lang w:eastAsia="ja-JP"/>
        </w:rPr>
        <w:t xml:space="preserve"> </w:t>
      </w:r>
      <w:proofErr w:type="spellStart"/>
      <w:r w:rsidRPr="008C7DF7">
        <w:rPr>
          <w:lang w:eastAsia="ja-JP"/>
        </w:rPr>
        <w:t>cao</w:t>
      </w:r>
      <w:proofErr w:type="spellEnd"/>
      <w:r w:rsidRPr="008C7DF7">
        <w:rPr>
          <w:lang w:eastAsia="ja-JP"/>
        </w:rPr>
        <w:t>.</w:t>
      </w:r>
    </w:p>
    <w:p w14:paraId="59F2B1FC" w14:textId="77777777" w:rsidR="008C7DF7" w:rsidRPr="008C7DF7" w:rsidRDefault="008C7DF7" w:rsidP="008C7DF7">
      <w:pPr>
        <w:ind w:firstLine="567"/>
        <w:rPr>
          <w:lang w:eastAsia="ja-JP"/>
        </w:rPr>
      </w:pPr>
      <w:proofErr w:type="spellStart"/>
      <w:r w:rsidRPr="008C7DF7">
        <w:rPr>
          <w:lang w:eastAsia="ja-JP"/>
        </w:rPr>
        <w:t>Hiện</w:t>
      </w:r>
      <w:proofErr w:type="spellEnd"/>
      <w:r w:rsidRPr="008C7DF7">
        <w:rPr>
          <w:lang w:eastAsia="ja-JP"/>
        </w:rPr>
        <w:t xml:space="preserve"> nay, </w:t>
      </w:r>
      <w:proofErr w:type="spellStart"/>
      <w:r w:rsidRPr="008C7DF7">
        <w:rPr>
          <w:lang w:eastAsia="ja-JP"/>
        </w:rPr>
        <w:t>trên</w:t>
      </w:r>
      <w:proofErr w:type="spellEnd"/>
      <w:r w:rsidRPr="008C7DF7">
        <w:rPr>
          <w:lang w:eastAsia="ja-JP"/>
        </w:rPr>
        <w:t xml:space="preserve"> </w:t>
      </w:r>
      <w:proofErr w:type="spellStart"/>
      <w:r w:rsidRPr="008C7DF7">
        <w:rPr>
          <w:lang w:eastAsia="ja-JP"/>
        </w:rPr>
        <w:t>thị</w:t>
      </w:r>
      <w:proofErr w:type="spellEnd"/>
      <w:r w:rsidRPr="008C7DF7">
        <w:rPr>
          <w:lang w:eastAsia="ja-JP"/>
        </w:rPr>
        <w:t xml:space="preserve"> </w:t>
      </w:r>
      <w:proofErr w:type="spellStart"/>
      <w:r w:rsidRPr="008C7DF7">
        <w:rPr>
          <w:lang w:eastAsia="ja-JP"/>
        </w:rPr>
        <w:t>trường</w:t>
      </w:r>
      <w:proofErr w:type="spellEnd"/>
      <w:r w:rsidRPr="008C7DF7">
        <w:rPr>
          <w:lang w:eastAsia="ja-JP"/>
        </w:rPr>
        <w:t xml:space="preserve"> </w:t>
      </w:r>
      <w:proofErr w:type="spellStart"/>
      <w:r w:rsidRPr="008C7DF7">
        <w:rPr>
          <w:lang w:eastAsia="ja-JP"/>
        </w:rPr>
        <w:t>đã</w:t>
      </w:r>
      <w:proofErr w:type="spellEnd"/>
      <w:r w:rsidRPr="008C7DF7">
        <w:rPr>
          <w:lang w:eastAsia="ja-JP"/>
        </w:rPr>
        <w:t xml:space="preserve"> </w:t>
      </w:r>
      <w:proofErr w:type="spellStart"/>
      <w:r w:rsidRPr="008C7DF7">
        <w:rPr>
          <w:lang w:eastAsia="ja-JP"/>
        </w:rPr>
        <w:t>có</w:t>
      </w:r>
      <w:proofErr w:type="spellEnd"/>
      <w:r w:rsidRPr="008C7DF7">
        <w:rPr>
          <w:lang w:eastAsia="ja-JP"/>
        </w:rPr>
        <w:t xml:space="preserve"> </w:t>
      </w:r>
      <w:proofErr w:type="spellStart"/>
      <w:r w:rsidRPr="008C7DF7">
        <w:rPr>
          <w:lang w:eastAsia="ja-JP"/>
        </w:rPr>
        <w:t>nhiều</w:t>
      </w:r>
      <w:proofErr w:type="spellEnd"/>
      <w:r w:rsidRPr="008C7DF7">
        <w:rPr>
          <w:lang w:eastAsia="ja-JP"/>
        </w:rPr>
        <w:t xml:space="preserve"> </w:t>
      </w:r>
      <w:proofErr w:type="spellStart"/>
      <w:r w:rsidRPr="008C7DF7">
        <w:rPr>
          <w:lang w:eastAsia="ja-JP"/>
        </w:rPr>
        <w:t>sản</w:t>
      </w:r>
      <w:proofErr w:type="spellEnd"/>
      <w:r w:rsidRPr="008C7DF7">
        <w:rPr>
          <w:lang w:eastAsia="ja-JP"/>
        </w:rPr>
        <w:t xml:space="preserve"> </w:t>
      </w:r>
      <w:proofErr w:type="spellStart"/>
      <w:r w:rsidRPr="008C7DF7">
        <w:rPr>
          <w:lang w:eastAsia="ja-JP"/>
        </w:rPr>
        <w:t>phẩm</w:t>
      </w:r>
      <w:proofErr w:type="spellEnd"/>
      <w:r w:rsidRPr="008C7DF7">
        <w:rPr>
          <w:lang w:eastAsia="ja-JP"/>
        </w:rPr>
        <w:t xml:space="preserve"> </w:t>
      </w:r>
      <w:proofErr w:type="spellStart"/>
      <w:r w:rsidRPr="008C7DF7">
        <w:rPr>
          <w:lang w:eastAsia="ja-JP"/>
        </w:rPr>
        <w:t>nổi</w:t>
      </w:r>
      <w:proofErr w:type="spellEnd"/>
      <w:r w:rsidRPr="008C7DF7">
        <w:rPr>
          <w:lang w:eastAsia="ja-JP"/>
        </w:rPr>
        <w:t xml:space="preserve"> </w:t>
      </w:r>
      <w:proofErr w:type="spellStart"/>
      <w:r w:rsidRPr="008C7DF7">
        <w:rPr>
          <w:lang w:eastAsia="ja-JP"/>
        </w:rPr>
        <w:t>tiếng</w:t>
      </w:r>
      <w:proofErr w:type="spellEnd"/>
      <w:r w:rsidRPr="008C7DF7">
        <w:rPr>
          <w:lang w:eastAsia="ja-JP"/>
        </w:rPr>
        <w:t xml:space="preserve"> </w:t>
      </w:r>
      <w:proofErr w:type="spellStart"/>
      <w:r w:rsidRPr="008C7DF7">
        <w:rPr>
          <w:lang w:eastAsia="ja-JP"/>
        </w:rPr>
        <w:t>trong</w:t>
      </w:r>
      <w:proofErr w:type="spellEnd"/>
      <w:r w:rsidRPr="008C7DF7">
        <w:rPr>
          <w:lang w:eastAsia="ja-JP"/>
        </w:rPr>
        <w:t xml:space="preserve"> </w:t>
      </w:r>
      <w:proofErr w:type="spellStart"/>
      <w:r w:rsidRPr="008C7DF7">
        <w:rPr>
          <w:lang w:eastAsia="ja-JP"/>
        </w:rPr>
        <w:t>lĩnh</w:t>
      </w:r>
      <w:proofErr w:type="spellEnd"/>
      <w:r w:rsidRPr="008C7DF7">
        <w:rPr>
          <w:lang w:eastAsia="ja-JP"/>
        </w:rPr>
        <w:t xml:space="preserve"> </w:t>
      </w:r>
      <w:proofErr w:type="spellStart"/>
      <w:r w:rsidRPr="008C7DF7">
        <w:rPr>
          <w:lang w:eastAsia="ja-JP"/>
        </w:rPr>
        <w:t>vực</w:t>
      </w:r>
      <w:proofErr w:type="spellEnd"/>
      <w:r w:rsidRPr="008C7DF7">
        <w:rPr>
          <w:lang w:eastAsia="ja-JP"/>
        </w:rPr>
        <w:t xml:space="preserve"> </w:t>
      </w:r>
      <w:proofErr w:type="spellStart"/>
      <w:r w:rsidRPr="008C7DF7">
        <w:rPr>
          <w:lang w:eastAsia="ja-JP"/>
        </w:rPr>
        <w:t>này</w:t>
      </w:r>
      <w:proofErr w:type="spellEnd"/>
      <w:r w:rsidRPr="008C7DF7">
        <w:rPr>
          <w:lang w:eastAsia="ja-JP"/>
        </w:rPr>
        <w:t xml:space="preserve"> </w:t>
      </w:r>
      <w:proofErr w:type="spellStart"/>
      <w:r w:rsidRPr="008C7DF7">
        <w:rPr>
          <w:lang w:eastAsia="ja-JP"/>
        </w:rPr>
        <w:t>như</w:t>
      </w:r>
      <w:proofErr w:type="spellEnd"/>
      <w:r w:rsidRPr="008C7DF7">
        <w:rPr>
          <w:lang w:eastAsia="ja-JP"/>
        </w:rPr>
        <w:t xml:space="preserve"> Trello, Asana hay Google Calendar. Trello </w:t>
      </w:r>
      <w:proofErr w:type="spellStart"/>
      <w:r w:rsidRPr="008C7DF7">
        <w:rPr>
          <w:lang w:eastAsia="ja-JP"/>
        </w:rPr>
        <w:t>nổi</w:t>
      </w:r>
      <w:proofErr w:type="spellEnd"/>
      <w:r w:rsidRPr="008C7DF7">
        <w:rPr>
          <w:lang w:eastAsia="ja-JP"/>
        </w:rPr>
        <w:t xml:space="preserve"> </w:t>
      </w:r>
      <w:proofErr w:type="spellStart"/>
      <w:r w:rsidRPr="008C7DF7">
        <w:rPr>
          <w:lang w:eastAsia="ja-JP"/>
        </w:rPr>
        <w:t>bật</w:t>
      </w:r>
      <w:proofErr w:type="spellEnd"/>
      <w:r w:rsidRPr="008C7DF7">
        <w:rPr>
          <w:lang w:eastAsia="ja-JP"/>
        </w:rPr>
        <w:t xml:space="preserve"> </w:t>
      </w:r>
      <w:proofErr w:type="spellStart"/>
      <w:r w:rsidRPr="008C7DF7">
        <w:rPr>
          <w:lang w:eastAsia="ja-JP"/>
        </w:rPr>
        <w:t>với</w:t>
      </w:r>
      <w:proofErr w:type="spellEnd"/>
      <w:r w:rsidRPr="008C7DF7">
        <w:rPr>
          <w:lang w:eastAsia="ja-JP"/>
        </w:rPr>
        <w:t xml:space="preserve"> </w:t>
      </w:r>
      <w:proofErr w:type="spellStart"/>
      <w:r w:rsidRPr="008C7DF7">
        <w:rPr>
          <w:lang w:eastAsia="ja-JP"/>
        </w:rPr>
        <w:t>giao</w:t>
      </w:r>
      <w:proofErr w:type="spellEnd"/>
      <w:r w:rsidRPr="008C7DF7">
        <w:rPr>
          <w:lang w:eastAsia="ja-JP"/>
        </w:rPr>
        <w:t xml:space="preserve"> </w:t>
      </w:r>
      <w:proofErr w:type="spellStart"/>
      <w:r w:rsidRPr="008C7DF7">
        <w:rPr>
          <w:lang w:eastAsia="ja-JP"/>
        </w:rPr>
        <w:t>diện</w:t>
      </w:r>
      <w:proofErr w:type="spellEnd"/>
      <w:r w:rsidRPr="008C7DF7">
        <w:rPr>
          <w:lang w:eastAsia="ja-JP"/>
        </w:rPr>
        <w:t xml:space="preserve"> Kanban </w:t>
      </w:r>
      <w:proofErr w:type="spellStart"/>
      <w:r w:rsidRPr="008C7DF7">
        <w:rPr>
          <w:lang w:eastAsia="ja-JP"/>
        </w:rPr>
        <w:t>trực</w:t>
      </w:r>
      <w:proofErr w:type="spellEnd"/>
      <w:r w:rsidRPr="008C7DF7">
        <w:rPr>
          <w:lang w:eastAsia="ja-JP"/>
        </w:rPr>
        <w:t xml:space="preserve"> </w:t>
      </w:r>
      <w:proofErr w:type="spellStart"/>
      <w:r w:rsidRPr="008C7DF7">
        <w:rPr>
          <w:lang w:eastAsia="ja-JP"/>
        </w:rPr>
        <w:t>quan</w:t>
      </w:r>
      <w:proofErr w:type="spellEnd"/>
      <w:r w:rsidRPr="008C7DF7">
        <w:rPr>
          <w:lang w:eastAsia="ja-JP"/>
        </w:rPr>
        <w:t xml:space="preserve">, Asana </w:t>
      </w:r>
      <w:proofErr w:type="spellStart"/>
      <w:r w:rsidRPr="008C7DF7">
        <w:rPr>
          <w:lang w:eastAsia="ja-JP"/>
        </w:rPr>
        <w:t>mạnh</w:t>
      </w:r>
      <w:proofErr w:type="spellEnd"/>
      <w:r w:rsidRPr="008C7DF7">
        <w:rPr>
          <w:lang w:eastAsia="ja-JP"/>
        </w:rPr>
        <w:t xml:space="preserve"> </w:t>
      </w:r>
      <w:proofErr w:type="spellStart"/>
      <w:r w:rsidRPr="008C7DF7">
        <w:rPr>
          <w:lang w:eastAsia="ja-JP"/>
        </w:rPr>
        <w:t>mẽ</w:t>
      </w:r>
      <w:proofErr w:type="spellEnd"/>
      <w:r w:rsidRPr="008C7DF7">
        <w:rPr>
          <w:lang w:eastAsia="ja-JP"/>
        </w:rPr>
        <w:t xml:space="preserve"> </w:t>
      </w:r>
      <w:proofErr w:type="spellStart"/>
      <w:r w:rsidRPr="008C7DF7">
        <w:rPr>
          <w:lang w:eastAsia="ja-JP"/>
        </w:rPr>
        <w:t>trong</w:t>
      </w:r>
      <w:proofErr w:type="spellEnd"/>
      <w:r w:rsidRPr="008C7DF7">
        <w:rPr>
          <w:lang w:eastAsia="ja-JP"/>
        </w:rPr>
        <w:t xml:space="preserve"> </w:t>
      </w:r>
      <w:proofErr w:type="spellStart"/>
      <w:r w:rsidRPr="008C7DF7">
        <w:rPr>
          <w:lang w:eastAsia="ja-JP"/>
        </w:rPr>
        <w:t>quản</w:t>
      </w:r>
      <w:proofErr w:type="spellEnd"/>
      <w:r w:rsidRPr="008C7DF7">
        <w:rPr>
          <w:lang w:eastAsia="ja-JP"/>
        </w:rPr>
        <w:t xml:space="preserve"> </w:t>
      </w:r>
      <w:proofErr w:type="spellStart"/>
      <w:r w:rsidRPr="008C7DF7">
        <w:rPr>
          <w:lang w:eastAsia="ja-JP"/>
        </w:rPr>
        <w:t>lý</w:t>
      </w:r>
      <w:proofErr w:type="spellEnd"/>
      <w:r w:rsidRPr="008C7DF7">
        <w:rPr>
          <w:lang w:eastAsia="ja-JP"/>
        </w:rPr>
        <w:t xml:space="preserve"> </w:t>
      </w:r>
      <w:proofErr w:type="spellStart"/>
      <w:r w:rsidRPr="008C7DF7">
        <w:rPr>
          <w:lang w:eastAsia="ja-JP"/>
        </w:rPr>
        <w:t>dự</w:t>
      </w:r>
      <w:proofErr w:type="spellEnd"/>
      <w:r w:rsidRPr="008C7DF7">
        <w:rPr>
          <w:lang w:eastAsia="ja-JP"/>
        </w:rPr>
        <w:t xml:space="preserve"> </w:t>
      </w:r>
      <w:proofErr w:type="spellStart"/>
      <w:r w:rsidRPr="008C7DF7">
        <w:rPr>
          <w:lang w:eastAsia="ja-JP"/>
        </w:rPr>
        <w:t>án</w:t>
      </w:r>
      <w:proofErr w:type="spellEnd"/>
      <w:r w:rsidRPr="008C7DF7">
        <w:rPr>
          <w:lang w:eastAsia="ja-JP"/>
        </w:rPr>
        <w:t xml:space="preserve"> </w:t>
      </w:r>
      <w:proofErr w:type="spellStart"/>
      <w:r w:rsidRPr="008C7DF7">
        <w:rPr>
          <w:lang w:eastAsia="ja-JP"/>
        </w:rPr>
        <w:t>phức</w:t>
      </w:r>
      <w:proofErr w:type="spellEnd"/>
      <w:r w:rsidRPr="008C7DF7">
        <w:rPr>
          <w:lang w:eastAsia="ja-JP"/>
        </w:rPr>
        <w:t xml:space="preserve"> </w:t>
      </w:r>
      <w:proofErr w:type="spellStart"/>
      <w:r w:rsidRPr="008C7DF7">
        <w:rPr>
          <w:lang w:eastAsia="ja-JP"/>
        </w:rPr>
        <w:t>tạp</w:t>
      </w:r>
      <w:proofErr w:type="spellEnd"/>
      <w:r w:rsidRPr="008C7DF7">
        <w:rPr>
          <w:lang w:eastAsia="ja-JP"/>
        </w:rPr>
        <w:t xml:space="preserve">, </w:t>
      </w:r>
      <w:proofErr w:type="spellStart"/>
      <w:r w:rsidRPr="008C7DF7">
        <w:rPr>
          <w:lang w:eastAsia="ja-JP"/>
        </w:rPr>
        <w:t>còn</w:t>
      </w:r>
      <w:proofErr w:type="spellEnd"/>
      <w:r w:rsidRPr="008C7DF7">
        <w:rPr>
          <w:lang w:eastAsia="ja-JP"/>
        </w:rPr>
        <w:t xml:space="preserve"> Google Calendar </w:t>
      </w:r>
      <w:proofErr w:type="spellStart"/>
      <w:r w:rsidRPr="008C7DF7">
        <w:rPr>
          <w:lang w:eastAsia="ja-JP"/>
        </w:rPr>
        <w:t>lại</w:t>
      </w:r>
      <w:proofErr w:type="spellEnd"/>
      <w:r w:rsidRPr="008C7DF7">
        <w:rPr>
          <w:lang w:eastAsia="ja-JP"/>
        </w:rPr>
        <w:t xml:space="preserve"> </w:t>
      </w:r>
      <w:proofErr w:type="spellStart"/>
      <w:r w:rsidRPr="008C7DF7">
        <w:rPr>
          <w:lang w:eastAsia="ja-JP"/>
        </w:rPr>
        <w:t>là</w:t>
      </w:r>
      <w:proofErr w:type="spellEnd"/>
      <w:r w:rsidRPr="008C7DF7">
        <w:rPr>
          <w:lang w:eastAsia="ja-JP"/>
        </w:rPr>
        <w:t xml:space="preserve"> </w:t>
      </w:r>
      <w:proofErr w:type="spellStart"/>
      <w:r w:rsidRPr="008C7DF7">
        <w:rPr>
          <w:lang w:eastAsia="ja-JP"/>
        </w:rPr>
        <w:t>tiêu</w:t>
      </w:r>
      <w:proofErr w:type="spellEnd"/>
      <w:r w:rsidRPr="008C7DF7">
        <w:rPr>
          <w:lang w:eastAsia="ja-JP"/>
        </w:rPr>
        <w:t xml:space="preserve"> </w:t>
      </w:r>
      <w:proofErr w:type="spellStart"/>
      <w:r w:rsidRPr="008C7DF7">
        <w:rPr>
          <w:lang w:eastAsia="ja-JP"/>
        </w:rPr>
        <w:t>chuẩn</w:t>
      </w:r>
      <w:proofErr w:type="spellEnd"/>
      <w:r w:rsidRPr="008C7DF7">
        <w:rPr>
          <w:lang w:eastAsia="ja-JP"/>
        </w:rPr>
        <w:t xml:space="preserve"> </w:t>
      </w:r>
      <w:proofErr w:type="spellStart"/>
      <w:r w:rsidRPr="008C7DF7">
        <w:rPr>
          <w:lang w:eastAsia="ja-JP"/>
        </w:rPr>
        <w:t>cho</w:t>
      </w:r>
      <w:proofErr w:type="spellEnd"/>
      <w:r w:rsidRPr="008C7DF7">
        <w:rPr>
          <w:lang w:eastAsia="ja-JP"/>
        </w:rPr>
        <w:t xml:space="preserve"> </w:t>
      </w:r>
      <w:proofErr w:type="spellStart"/>
      <w:r w:rsidRPr="008C7DF7">
        <w:rPr>
          <w:lang w:eastAsia="ja-JP"/>
        </w:rPr>
        <w:t>việc</w:t>
      </w:r>
      <w:proofErr w:type="spellEnd"/>
      <w:r w:rsidRPr="008C7DF7">
        <w:rPr>
          <w:lang w:eastAsia="ja-JP"/>
        </w:rPr>
        <w:t xml:space="preserve"> </w:t>
      </w:r>
      <w:proofErr w:type="spellStart"/>
      <w:r w:rsidRPr="008C7DF7">
        <w:rPr>
          <w:lang w:eastAsia="ja-JP"/>
        </w:rPr>
        <w:t>quản</w:t>
      </w:r>
      <w:proofErr w:type="spellEnd"/>
      <w:r w:rsidRPr="008C7DF7">
        <w:rPr>
          <w:lang w:eastAsia="ja-JP"/>
        </w:rPr>
        <w:t xml:space="preserve"> </w:t>
      </w:r>
      <w:proofErr w:type="spellStart"/>
      <w:r w:rsidRPr="008C7DF7">
        <w:rPr>
          <w:lang w:eastAsia="ja-JP"/>
        </w:rPr>
        <w:t>lý</w:t>
      </w:r>
      <w:proofErr w:type="spellEnd"/>
      <w:r w:rsidRPr="008C7DF7">
        <w:rPr>
          <w:lang w:eastAsia="ja-JP"/>
        </w:rPr>
        <w:t xml:space="preserve"> </w:t>
      </w:r>
      <w:proofErr w:type="spellStart"/>
      <w:r w:rsidRPr="008C7DF7">
        <w:rPr>
          <w:lang w:eastAsia="ja-JP"/>
        </w:rPr>
        <w:t>lịch</w:t>
      </w:r>
      <w:proofErr w:type="spellEnd"/>
      <w:r w:rsidRPr="008C7DF7">
        <w:rPr>
          <w:lang w:eastAsia="ja-JP"/>
        </w:rPr>
        <w:t xml:space="preserve"> </w:t>
      </w:r>
      <w:proofErr w:type="spellStart"/>
      <w:r w:rsidRPr="008C7DF7">
        <w:rPr>
          <w:lang w:eastAsia="ja-JP"/>
        </w:rPr>
        <w:t>trình</w:t>
      </w:r>
      <w:proofErr w:type="spellEnd"/>
      <w:r w:rsidRPr="008C7DF7">
        <w:rPr>
          <w:lang w:eastAsia="ja-JP"/>
        </w:rPr>
        <w:t xml:space="preserve">. </w:t>
      </w:r>
      <w:proofErr w:type="spellStart"/>
      <w:r w:rsidRPr="008C7DF7">
        <w:rPr>
          <w:lang w:eastAsia="ja-JP"/>
        </w:rPr>
        <w:t>Tuy</w:t>
      </w:r>
      <w:proofErr w:type="spellEnd"/>
      <w:r w:rsidRPr="008C7DF7">
        <w:rPr>
          <w:lang w:eastAsia="ja-JP"/>
        </w:rPr>
        <w:t xml:space="preserve"> </w:t>
      </w:r>
      <w:proofErr w:type="spellStart"/>
      <w:r w:rsidRPr="008C7DF7">
        <w:rPr>
          <w:lang w:eastAsia="ja-JP"/>
        </w:rPr>
        <w:t>nhiên</w:t>
      </w:r>
      <w:proofErr w:type="spellEnd"/>
      <w:r w:rsidRPr="008C7DF7">
        <w:rPr>
          <w:lang w:eastAsia="ja-JP"/>
        </w:rPr>
        <w:t xml:space="preserve">, </w:t>
      </w:r>
      <w:proofErr w:type="spellStart"/>
      <w:r w:rsidRPr="008C7DF7">
        <w:rPr>
          <w:lang w:eastAsia="ja-JP"/>
        </w:rPr>
        <w:t>mỗi</w:t>
      </w:r>
      <w:proofErr w:type="spellEnd"/>
      <w:r w:rsidRPr="008C7DF7">
        <w:rPr>
          <w:lang w:eastAsia="ja-JP"/>
        </w:rPr>
        <w:t xml:space="preserve"> </w:t>
      </w:r>
      <w:proofErr w:type="spellStart"/>
      <w:r w:rsidRPr="008C7DF7">
        <w:rPr>
          <w:lang w:eastAsia="ja-JP"/>
        </w:rPr>
        <w:t>ứng</w:t>
      </w:r>
      <w:proofErr w:type="spellEnd"/>
      <w:r w:rsidRPr="008C7DF7">
        <w:rPr>
          <w:lang w:eastAsia="ja-JP"/>
        </w:rPr>
        <w:t xml:space="preserve"> </w:t>
      </w:r>
      <w:proofErr w:type="spellStart"/>
      <w:r w:rsidRPr="008C7DF7">
        <w:rPr>
          <w:lang w:eastAsia="ja-JP"/>
        </w:rPr>
        <w:t>dụng</w:t>
      </w:r>
      <w:proofErr w:type="spellEnd"/>
      <w:r w:rsidRPr="008C7DF7">
        <w:rPr>
          <w:lang w:eastAsia="ja-JP"/>
        </w:rPr>
        <w:t xml:space="preserve"> </w:t>
      </w:r>
      <w:proofErr w:type="spellStart"/>
      <w:r w:rsidRPr="008C7DF7">
        <w:rPr>
          <w:lang w:eastAsia="ja-JP"/>
        </w:rPr>
        <w:t>thường</w:t>
      </w:r>
      <w:proofErr w:type="spellEnd"/>
      <w:r w:rsidRPr="008C7DF7">
        <w:rPr>
          <w:lang w:eastAsia="ja-JP"/>
        </w:rPr>
        <w:t xml:space="preserve"> </w:t>
      </w:r>
      <w:proofErr w:type="spellStart"/>
      <w:r w:rsidRPr="008C7DF7">
        <w:rPr>
          <w:lang w:eastAsia="ja-JP"/>
        </w:rPr>
        <w:t>chỉ</w:t>
      </w:r>
      <w:proofErr w:type="spellEnd"/>
      <w:r w:rsidRPr="008C7DF7">
        <w:rPr>
          <w:lang w:eastAsia="ja-JP"/>
        </w:rPr>
        <w:t xml:space="preserve"> </w:t>
      </w:r>
      <w:proofErr w:type="spellStart"/>
      <w:r w:rsidRPr="008C7DF7">
        <w:rPr>
          <w:lang w:eastAsia="ja-JP"/>
        </w:rPr>
        <w:t>tập</w:t>
      </w:r>
      <w:proofErr w:type="spellEnd"/>
      <w:r w:rsidRPr="008C7DF7">
        <w:rPr>
          <w:lang w:eastAsia="ja-JP"/>
        </w:rPr>
        <w:t xml:space="preserve"> </w:t>
      </w:r>
      <w:proofErr w:type="spellStart"/>
      <w:r w:rsidRPr="008C7DF7">
        <w:rPr>
          <w:lang w:eastAsia="ja-JP"/>
        </w:rPr>
        <w:t>trung</w:t>
      </w:r>
      <w:proofErr w:type="spellEnd"/>
      <w:r w:rsidRPr="008C7DF7">
        <w:rPr>
          <w:lang w:eastAsia="ja-JP"/>
        </w:rPr>
        <w:t xml:space="preserve"> </w:t>
      </w:r>
      <w:proofErr w:type="spellStart"/>
      <w:r w:rsidRPr="008C7DF7">
        <w:rPr>
          <w:lang w:eastAsia="ja-JP"/>
        </w:rPr>
        <w:t>giải</w:t>
      </w:r>
      <w:proofErr w:type="spellEnd"/>
      <w:r w:rsidRPr="008C7DF7">
        <w:rPr>
          <w:lang w:eastAsia="ja-JP"/>
        </w:rPr>
        <w:t xml:space="preserve"> </w:t>
      </w:r>
      <w:proofErr w:type="spellStart"/>
      <w:r w:rsidRPr="008C7DF7">
        <w:rPr>
          <w:lang w:eastAsia="ja-JP"/>
        </w:rPr>
        <w:t>quyết</w:t>
      </w:r>
      <w:proofErr w:type="spellEnd"/>
      <w:r w:rsidRPr="008C7DF7">
        <w:rPr>
          <w:lang w:eastAsia="ja-JP"/>
        </w:rPr>
        <w:t xml:space="preserve"> </w:t>
      </w:r>
      <w:proofErr w:type="spellStart"/>
      <w:r w:rsidRPr="008C7DF7">
        <w:rPr>
          <w:lang w:eastAsia="ja-JP"/>
        </w:rPr>
        <w:t>tốt</w:t>
      </w:r>
      <w:proofErr w:type="spellEnd"/>
      <w:r w:rsidRPr="008C7DF7">
        <w:rPr>
          <w:lang w:eastAsia="ja-JP"/>
        </w:rPr>
        <w:t xml:space="preserve"> </w:t>
      </w:r>
      <w:proofErr w:type="spellStart"/>
      <w:r w:rsidRPr="008C7DF7">
        <w:rPr>
          <w:lang w:eastAsia="ja-JP"/>
        </w:rPr>
        <w:t>một</w:t>
      </w:r>
      <w:proofErr w:type="spellEnd"/>
      <w:r w:rsidRPr="008C7DF7">
        <w:rPr>
          <w:lang w:eastAsia="ja-JP"/>
        </w:rPr>
        <w:t xml:space="preserve"> </w:t>
      </w:r>
      <w:proofErr w:type="spellStart"/>
      <w:r w:rsidRPr="008C7DF7">
        <w:rPr>
          <w:lang w:eastAsia="ja-JP"/>
        </w:rPr>
        <w:t>khía</w:t>
      </w:r>
      <w:proofErr w:type="spellEnd"/>
      <w:r w:rsidRPr="008C7DF7">
        <w:rPr>
          <w:lang w:eastAsia="ja-JP"/>
        </w:rPr>
        <w:t xml:space="preserve"> </w:t>
      </w:r>
      <w:proofErr w:type="spellStart"/>
      <w:r w:rsidRPr="008C7DF7">
        <w:rPr>
          <w:lang w:eastAsia="ja-JP"/>
        </w:rPr>
        <w:t>cạnh</w:t>
      </w:r>
      <w:proofErr w:type="spellEnd"/>
      <w:r w:rsidRPr="008C7DF7">
        <w:rPr>
          <w:lang w:eastAsia="ja-JP"/>
        </w:rPr>
        <w:t xml:space="preserve"> </w:t>
      </w:r>
      <w:proofErr w:type="spellStart"/>
      <w:r w:rsidRPr="008C7DF7">
        <w:rPr>
          <w:lang w:eastAsia="ja-JP"/>
        </w:rPr>
        <w:t>cụ</w:t>
      </w:r>
      <w:proofErr w:type="spellEnd"/>
      <w:r w:rsidRPr="008C7DF7">
        <w:rPr>
          <w:lang w:eastAsia="ja-JP"/>
        </w:rPr>
        <w:t xml:space="preserve"> </w:t>
      </w:r>
      <w:proofErr w:type="spellStart"/>
      <w:r w:rsidRPr="008C7DF7">
        <w:rPr>
          <w:lang w:eastAsia="ja-JP"/>
        </w:rPr>
        <w:t>thể</w:t>
      </w:r>
      <w:proofErr w:type="spellEnd"/>
      <w:r w:rsidRPr="008C7DF7">
        <w:rPr>
          <w:lang w:eastAsia="ja-JP"/>
        </w:rPr>
        <w:t xml:space="preserve">. </w:t>
      </w:r>
      <w:proofErr w:type="spellStart"/>
      <w:r w:rsidRPr="008C7DF7">
        <w:rPr>
          <w:lang w:eastAsia="ja-JP"/>
        </w:rPr>
        <w:t>Ứng</w:t>
      </w:r>
      <w:proofErr w:type="spellEnd"/>
      <w:r w:rsidRPr="008C7DF7">
        <w:rPr>
          <w:lang w:eastAsia="ja-JP"/>
        </w:rPr>
        <w:t xml:space="preserve"> </w:t>
      </w:r>
      <w:proofErr w:type="spellStart"/>
      <w:r w:rsidRPr="008C7DF7">
        <w:rPr>
          <w:lang w:eastAsia="ja-JP"/>
        </w:rPr>
        <w:t>dụng</w:t>
      </w:r>
      <w:proofErr w:type="spellEnd"/>
      <w:r w:rsidRPr="008C7DF7">
        <w:rPr>
          <w:lang w:eastAsia="ja-JP"/>
        </w:rPr>
        <w:t xml:space="preserve"> </w:t>
      </w:r>
      <w:proofErr w:type="spellStart"/>
      <w:r w:rsidRPr="008C7DF7">
        <w:rPr>
          <w:lang w:eastAsia="ja-JP"/>
        </w:rPr>
        <w:t>trong</w:t>
      </w:r>
      <w:proofErr w:type="spellEnd"/>
      <w:r w:rsidRPr="008C7DF7">
        <w:rPr>
          <w:lang w:eastAsia="ja-JP"/>
        </w:rPr>
        <w:t xml:space="preserve"> </w:t>
      </w:r>
      <w:proofErr w:type="spellStart"/>
      <w:r w:rsidRPr="008C7DF7">
        <w:rPr>
          <w:lang w:eastAsia="ja-JP"/>
        </w:rPr>
        <w:t>đề</w:t>
      </w:r>
      <w:proofErr w:type="spellEnd"/>
      <w:r w:rsidRPr="008C7DF7">
        <w:rPr>
          <w:lang w:eastAsia="ja-JP"/>
        </w:rPr>
        <w:t xml:space="preserve"> </w:t>
      </w:r>
      <w:proofErr w:type="spellStart"/>
      <w:r w:rsidRPr="008C7DF7">
        <w:rPr>
          <w:lang w:eastAsia="ja-JP"/>
        </w:rPr>
        <w:t>tài</w:t>
      </w:r>
      <w:proofErr w:type="spellEnd"/>
      <w:r w:rsidRPr="008C7DF7">
        <w:rPr>
          <w:lang w:eastAsia="ja-JP"/>
        </w:rPr>
        <w:t xml:space="preserve"> </w:t>
      </w:r>
      <w:proofErr w:type="spellStart"/>
      <w:r w:rsidRPr="008C7DF7">
        <w:rPr>
          <w:lang w:eastAsia="ja-JP"/>
        </w:rPr>
        <w:t>này</w:t>
      </w:r>
      <w:proofErr w:type="spellEnd"/>
      <w:r w:rsidRPr="008C7DF7">
        <w:rPr>
          <w:lang w:eastAsia="ja-JP"/>
        </w:rPr>
        <w:t xml:space="preserve"> </w:t>
      </w:r>
      <w:proofErr w:type="spellStart"/>
      <w:r w:rsidRPr="008C7DF7">
        <w:rPr>
          <w:lang w:eastAsia="ja-JP"/>
        </w:rPr>
        <w:t>hướng</w:t>
      </w:r>
      <w:proofErr w:type="spellEnd"/>
      <w:r w:rsidRPr="008C7DF7">
        <w:rPr>
          <w:lang w:eastAsia="ja-JP"/>
        </w:rPr>
        <w:t xml:space="preserve"> </w:t>
      </w:r>
      <w:proofErr w:type="spellStart"/>
      <w:r w:rsidRPr="008C7DF7">
        <w:rPr>
          <w:lang w:eastAsia="ja-JP"/>
        </w:rPr>
        <w:t>đến</w:t>
      </w:r>
      <w:proofErr w:type="spellEnd"/>
      <w:r w:rsidRPr="008C7DF7">
        <w:rPr>
          <w:lang w:eastAsia="ja-JP"/>
        </w:rPr>
        <w:t xml:space="preserve"> </w:t>
      </w:r>
      <w:proofErr w:type="spellStart"/>
      <w:r w:rsidRPr="008C7DF7">
        <w:rPr>
          <w:lang w:eastAsia="ja-JP"/>
        </w:rPr>
        <w:t>việc</w:t>
      </w:r>
      <w:proofErr w:type="spellEnd"/>
      <w:r w:rsidRPr="008C7DF7">
        <w:rPr>
          <w:lang w:eastAsia="ja-JP"/>
        </w:rPr>
        <w:t xml:space="preserve"> </w:t>
      </w:r>
      <w:proofErr w:type="spellStart"/>
      <w:r w:rsidRPr="008C7DF7">
        <w:rPr>
          <w:lang w:eastAsia="ja-JP"/>
        </w:rPr>
        <w:t>kết</w:t>
      </w:r>
      <w:proofErr w:type="spellEnd"/>
      <w:r w:rsidRPr="008C7DF7">
        <w:rPr>
          <w:lang w:eastAsia="ja-JP"/>
        </w:rPr>
        <w:t xml:space="preserve"> </w:t>
      </w:r>
      <w:proofErr w:type="spellStart"/>
      <w:r w:rsidRPr="008C7DF7">
        <w:rPr>
          <w:lang w:eastAsia="ja-JP"/>
        </w:rPr>
        <w:t>hợp</w:t>
      </w:r>
      <w:proofErr w:type="spellEnd"/>
      <w:r w:rsidRPr="008C7DF7">
        <w:rPr>
          <w:lang w:eastAsia="ja-JP"/>
        </w:rPr>
        <w:t xml:space="preserve"> </w:t>
      </w:r>
      <w:proofErr w:type="spellStart"/>
      <w:r w:rsidRPr="008C7DF7">
        <w:rPr>
          <w:lang w:eastAsia="ja-JP"/>
        </w:rPr>
        <w:t>những</w:t>
      </w:r>
      <w:proofErr w:type="spellEnd"/>
      <w:r w:rsidRPr="008C7DF7">
        <w:rPr>
          <w:lang w:eastAsia="ja-JP"/>
        </w:rPr>
        <w:t xml:space="preserve"> </w:t>
      </w:r>
      <w:proofErr w:type="spellStart"/>
      <w:r w:rsidRPr="008C7DF7">
        <w:rPr>
          <w:lang w:eastAsia="ja-JP"/>
        </w:rPr>
        <w:t>ưu</w:t>
      </w:r>
      <w:proofErr w:type="spellEnd"/>
      <w:r w:rsidRPr="008C7DF7">
        <w:rPr>
          <w:lang w:eastAsia="ja-JP"/>
        </w:rPr>
        <w:t xml:space="preserve"> </w:t>
      </w:r>
      <w:proofErr w:type="spellStart"/>
      <w:r w:rsidRPr="008C7DF7">
        <w:rPr>
          <w:lang w:eastAsia="ja-JP"/>
        </w:rPr>
        <w:t>điểm</w:t>
      </w:r>
      <w:proofErr w:type="spellEnd"/>
      <w:r w:rsidRPr="008C7DF7">
        <w:rPr>
          <w:lang w:eastAsia="ja-JP"/>
        </w:rPr>
        <w:t xml:space="preserve"> </w:t>
      </w:r>
      <w:proofErr w:type="spellStart"/>
      <w:r w:rsidRPr="008C7DF7">
        <w:rPr>
          <w:lang w:eastAsia="ja-JP"/>
        </w:rPr>
        <w:t>cốt</w:t>
      </w:r>
      <w:proofErr w:type="spellEnd"/>
      <w:r w:rsidRPr="008C7DF7">
        <w:rPr>
          <w:lang w:eastAsia="ja-JP"/>
        </w:rPr>
        <w:t xml:space="preserve"> </w:t>
      </w:r>
      <w:proofErr w:type="spellStart"/>
      <w:r w:rsidRPr="008C7DF7">
        <w:rPr>
          <w:lang w:eastAsia="ja-JP"/>
        </w:rPr>
        <w:t>lõi</w:t>
      </w:r>
      <w:proofErr w:type="spellEnd"/>
      <w:r w:rsidRPr="008C7DF7">
        <w:rPr>
          <w:lang w:eastAsia="ja-JP"/>
        </w:rPr>
        <w:t xml:space="preserve"> </w:t>
      </w:r>
      <w:proofErr w:type="spellStart"/>
      <w:r w:rsidRPr="008C7DF7">
        <w:rPr>
          <w:lang w:eastAsia="ja-JP"/>
        </w:rPr>
        <w:t>của</w:t>
      </w:r>
      <w:proofErr w:type="spellEnd"/>
      <w:r w:rsidRPr="008C7DF7">
        <w:rPr>
          <w:lang w:eastAsia="ja-JP"/>
        </w:rPr>
        <w:t xml:space="preserve"> </w:t>
      </w:r>
      <w:proofErr w:type="spellStart"/>
      <w:r w:rsidRPr="008C7DF7">
        <w:rPr>
          <w:lang w:eastAsia="ja-JP"/>
        </w:rPr>
        <w:t>các</w:t>
      </w:r>
      <w:proofErr w:type="spellEnd"/>
      <w:r w:rsidRPr="008C7DF7">
        <w:rPr>
          <w:lang w:eastAsia="ja-JP"/>
        </w:rPr>
        <w:t xml:space="preserve"> công </w:t>
      </w:r>
      <w:proofErr w:type="spellStart"/>
      <w:r w:rsidRPr="008C7DF7">
        <w:rPr>
          <w:lang w:eastAsia="ja-JP"/>
        </w:rPr>
        <w:t>cụ</w:t>
      </w:r>
      <w:proofErr w:type="spellEnd"/>
      <w:r w:rsidRPr="008C7DF7">
        <w:rPr>
          <w:lang w:eastAsia="ja-JP"/>
        </w:rPr>
        <w:t xml:space="preserve"> </w:t>
      </w:r>
      <w:proofErr w:type="spellStart"/>
      <w:r w:rsidRPr="008C7DF7">
        <w:rPr>
          <w:lang w:eastAsia="ja-JP"/>
        </w:rPr>
        <w:t>trên</w:t>
      </w:r>
      <w:proofErr w:type="spellEnd"/>
      <w:r w:rsidRPr="008C7DF7">
        <w:rPr>
          <w:lang w:eastAsia="ja-JP"/>
        </w:rPr>
        <w:t xml:space="preserve"> </w:t>
      </w:r>
      <w:proofErr w:type="spellStart"/>
      <w:r w:rsidRPr="008C7DF7">
        <w:rPr>
          <w:lang w:eastAsia="ja-JP"/>
        </w:rPr>
        <w:t>vào</w:t>
      </w:r>
      <w:proofErr w:type="spellEnd"/>
      <w:r w:rsidRPr="008C7DF7">
        <w:rPr>
          <w:lang w:eastAsia="ja-JP"/>
        </w:rPr>
        <w:t xml:space="preserve"> </w:t>
      </w:r>
      <w:proofErr w:type="spellStart"/>
      <w:r w:rsidRPr="008C7DF7">
        <w:rPr>
          <w:lang w:eastAsia="ja-JP"/>
        </w:rPr>
        <w:t>một</w:t>
      </w:r>
      <w:proofErr w:type="spellEnd"/>
      <w:r w:rsidRPr="008C7DF7">
        <w:rPr>
          <w:lang w:eastAsia="ja-JP"/>
        </w:rPr>
        <w:t xml:space="preserve"> </w:t>
      </w:r>
      <w:proofErr w:type="spellStart"/>
      <w:r w:rsidRPr="008C7DF7">
        <w:rPr>
          <w:lang w:eastAsia="ja-JP"/>
        </w:rPr>
        <w:t>nền</w:t>
      </w:r>
      <w:proofErr w:type="spellEnd"/>
      <w:r w:rsidRPr="008C7DF7">
        <w:rPr>
          <w:lang w:eastAsia="ja-JP"/>
        </w:rPr>
        <w:t xml:space="preserve"> </w:t>
      </w:r>
      <w:proofErr w:type="spellStart"/>
      <w:r w:rsidRPr="008C7DF7">
        <w:rPr>
          <w:lang w:eastAsia="ja-JP"/>
        </w:rPr>
        <w:t>tảng</w:t>
      </w:r>
      <w:proofErr w:type="spellEnd"/>
      <w:r w:rsidRPr="008C7DF7">
        <w:rPr>
          <w:lang w:eastAsia="ja-JP"/>
        </w:rPr>
        <w:t xml:space="preserve"> </w:t>
      </w:r>
      <w:proofErr w:type="spellStart"/>
      <w:r w:rsidRPr="008C7DF7">
        <w:rPr>
          <w:lang w:eastAsia="ja-JP"/>
        </w:rPr>
        <w:t>duy</w:t>
      </w:r>
      <w:proofErr w:type="spellEnd"/>
      <w:r w:rsidRPr="008C7DF7">
        <w:rPr>
          <w:lang w:eastAsia="ja-JP"/>
        </w:rPr>
        <w:t xml:space="preserve"> </w:t>
      </w:r>
      <w:proofErr w:type="spellStart"/>
      <w:r w:rsidRPr="008C7DF7">
        <w:rPr>
          <w:lang w:eastAsia="ja-JP"/>
        </w:rPr>
        <w:t>nhất</w:t>
      </w:r>
      <w:proofErr w:type="spellEnd"/>
      <w:r w:rsidRPr="008C7DF7">
        <w:rPr>
          <w:lang w:eastAsia="ja-JP"/>
        </w:rPr>
        <w:t xml:space="preserve">, </w:t>
      </w:r>
      <w:proofErr w:type="spellStart"/>
      <w:r w:rsidRPr="008C7DF7">
        <w:rPr>
          <w:lang w:eastAsia="ja-JP"/>
        </w:rPr>
        <w:t>đồng</w:t>
      </w:r>
      <w:proofErr w:type="spellEnd"/>
      <w:r w:rsidRPr="008C7DF7">
        <w:rPr>
          <w:lang w:eastAsia="ja-JP"/>
        </w:rPr>
        <w:t xml:space="preserve"> </w:t>
      </w:r>
      <w:proofErr w:type="spellStart"/>
      <w:r w:rsidRPr="008C7DF7">
        <w:rPr>
          <w:lang w:eastAsia="ja-JP"/>
        </w:rPr>
        <w:t>thời</w:t>
      </w:r>
      <w:proofErr w:type="spellEnd"/>
      <w:r w:rsidRPr="008C7DF7">
        <w:rPr>
          <w:lang w:eastAsia="ja-JP"/>
        </w:rPr>
        <w:t xml:space="preserve"> </w:t>
      </w:r>
      <w:proofErr w:type="spellStart"/>
      <w:r w:rsidRPr="008C7DF7">
        <w:rPr>
          <w:lang w:eastAsia="ja-JP"/>
        </w:rPr>
        <w:t>bổ</w:t>
      </w:r>
      <w:proofErr w:type="spellEnd"/>
      <w:r w:rsidRPr="008C7DF7">
        <w:rPr>
          <w:lang w:eastAsia="ja-JP"/>
        </w:rPr>
        <w:t xml:space="preserve"> sung </w:t>
      </w:r>
      <w:proofErr w:type="spellStart"/>
      <w:r w:rsidRPr="008C7DF7">
        <w:rPr>
          <w:lang w:eastAsia="ja-JP"/>
        </w:rPr>
        <w:t>các</w:t>
      </w:r>
      <w:proofErr w:type="spellEnd"/>
      <w:r w:rsidRPr="008C7DF7">
        <w:rPr>
          <w:lang w:eastAsia="ja-JP"/>
        </w:rPr>
        <w:t xml:space="preserve"> </w:t>
      </w:r>
      <w:proofErr w:type="spellStart"/>
      <w:r w:rsidRPr="008C7DF7">
        <w:rPr>
          <w:lang w:eastAsia="ja-JP"/>
        </w:rPr>
        <w:t>tính</w:t>
      </w:r>
      <w:proofErr w:type="spellEnd"/>
      <w:r w:rsidRPr="008C7DF7">
        <w:rPr>
          <w:lang w:eastAsia="ja-JP"/>
        </w:rPr>
        <w:t xml:space="preserve"> </w:t>
      </w:r>
      <w:proofErr w:type="spellStart"/>
      <w:r w:rsidRPr="008C7DF7">
        <w:rPr>
          <w:lang w:eastAsia="ja-JP"/>
        </w:rPr>
        <w:t>năng</w:t>
      </w:r>
      <w:proofErr w:type="spellEnd"/>
      <w:r w:rsidRPr="008C7DF7">
        <w:rPr>
          <w:lang w:eastAsia="ja-JP"/>
        </w:rPr>
        <w:t xml:space="preserve"> </w:t>
      </w:r>
      <w:proofErr w:type="spellStart"/>
      <w:r w:rsidRPr="008C7DF7">
        <w:rPr>
          <w:lang w:eastAsia="ja-JP"/>
        </w:rPr>
        <w:t>cá</w:t>
      </w:r>
      <w:proofErr w:type="spellEnd"/>
      <w:r w:rsidRPr="008C7DF7">
        <w:rPr>
          <w:lang w:eastAsia="ja-JP"/>
        </w:rPr>
        <w:t xml:space="preserve"> </w:t>
      </w:r>
      <w:proofErr w:type="spellStart"/>
      <w:r w:rsidRPr="008C7DF7">
        <w:rPr>
          <w:lang w:eastAsia="ja-JP"/>
        </w:rPr>
        <w:t>nhân</w:t>
      </w:r>
      <w:proofErr w:type="spellEnd"/>
      <w:r w:rsidRPr="008C7DF7">
        <w:rPr>
          <w:lang w:eastAsia="ja-JP"/>
        </w:rPr>
        <w:t xml:space="preserve"> </w:t>
      </w:r>
      <w:proofErr w:type="spellStart"/>
      <w:r w:rsidRPr="008C7DF7">
        <w:rPr>
          <w:lang w:eastAsia="ja-JP"/>
        </w:rPr>
        <w:t>hóa</w:t>
      </w:r>
      <w:proofErr w:type="spellEnd"/>
      <w:r w:rsidRPr="008C7DF7">
        <w:rPr>
          <w:lang w:eastAsia="ja-JP"/>
        </w:rPr>
        <w:t xml:space="preserve"> </w:t>
      </w:r>
      <w:proofErr w:type="spellStart"/>
      <w:r w:rsidRPr="008C7DF7">
        <w:rPr>
          <w:lang w:eastAsia="ja-JP"/>
        </w:rPr>
        <w:t>phù</w:t>
      </w:r>
      <w:proofErr w:type="spellEnd"/>
      <w:r w:rsidRPr="008C7DF7">
        <w:rPr>
          <w:lang w:eastAsia="ja-JP"/>
        </w:rPr>
        <w:t xml:space="preserve"> </w:t>
      </w:r>
      <w:proofErr w:type="spellStart"/>
      <w:r w:rsidRPr="008C7DF7">
        <w:rPr>
          <w:lang w:eastAsia="ja-JP"/>
        </w:rPr>
        <w:t>hợp</w:t>
      </w:r>
      <w:proofErr w:type="spellEnd"/>
      <w:r w:rsidRPr="008C7DF7">
        <w:rPr>
          <w:lang w:eastAsia="ja-JP"/>
        </w:rPr>
        <w:t xml:space="preserve"> </w:t>
      </w:r>
      <w:proofErr w:type="spellStart"/>
      <w:r w:rsidRPr="008C7DF7">
        <w:rPr>
          <w:lang w:eastAsia="ja-JP"/>
        </w:rPr>
        <w:t>với</w:t>
      </w:r>
      <w:proofErr w:type="spellEnd"/>
      <w:r w:rsidRPr="008C7DF7">
        <w:rPr>
          <w:lang w:eastAsia="ja-JP"/>
        </w:rPr>
        <w:t xml:space="preserve"> </w:t>
      </w:r>
      <w:proofErr w:type="spellStart"/>
      <w:r w:rsidRPr="008C7DF7">
        <w:rPr>
          <w:lang w:eastAsia="ja-JP"/>
        </w:rPr>
        <w:t>thói</w:t>
      </w:r>
      <w:proofErr w:type="spellEnd"/>
      <w:r w:rsidRPr="008C7DF7">
        <w:rPr>
          <w:lang w:eastAsia="ja-JP"/>
        </w:rPr>
        <w:t xml:space="preserve"> </w:t>
      </w:r>
      <w:proofErr w:type="spellStart"/>
      <w:r w:rsidRPr="008C7DF7">
        <w:rPr>
          <w:lang w:eastAsia="ja-JP"/>
        </w:rPr>
        <w:t>quen</w:t>
      </w:r>
      <w:proofErr w:type="spellEnd"/>
      <w:r w:rsidRPr="008C7DF7">
        <w:rPr>
          <w:lang w:eastAsia="ja-JP"/>
        </w:rPr>
        <w:t xml:space="preserve"> </w:t>
      </w:r>
      <w:proofErr w:type="spellStart"/>
      <w:r w:rsidRPr="008C7DF7">
        <w:rPr>
          <w:lang w:eastAsia="ja-JP"/>
        </w:rPr>
        <w:t>của</w:t>
      </w:r>
      <w:proofErr w:type="spellEnd"/>
      <w:r w:rsidRPr="008C7DF7">
        <w:rPr>
          <w:lang w:eastAsia="ja-JP"/>
        </w:rPr>
        <w:t xml:space="preserve"> </w:t>
      </w:r>
      <w:proofErr w:type="spellStart"/>
      <w:r w:rsidRPr="008C7DF7">
        <w:rPr>
          <w:lang w:eastAsia="ja-JP"/>
        </w:rPr>
        <w:t>người</w:t>
      </w:r>
      <w:proofErr w:type="spellEnd"/>
      <w:r w:rsidRPr="008C7DF7">
        <w:rPr>
          <w:lang w:eastAsia="ja-JP"/>
        </w:rPr>
        <w:t xml:space="preserve"> </w:t>
      </w:r>
      <w:proofErr w:type="spellStart"/>
      <w:r w:rsidRPr="008C7DF7">
        <w:rPr>
          <w:lang w:eastAsia="ja-JP"/>
        </w:rPr>
        <w:t>dùng</w:t>
      </w:r>
      <w:proofErr w:type="spellEnd"/>
      <w:r w:rsidRPr="008C7DF7">
        <w:rPr>
          <w:lang w:eastAsia="ja-JP"/>
        </w:rPr>
        <w:t xml:space="preserve"> </w:t>
      </w:r>
      <w:proofErr w:type="spellStart"/>
      <w:r w:rsidRPr="008C7DF7">
        <w:rPr>
          <w:lang w:eastAsia="ja-JP"/>
        </w:rPr>
        <w:t>Việt</w:t>
      </w:r>
      <w:proofErr w:type="spellEnd"/>
      <w:r w:rsidRPr="008C7DF7">
        <w:rPr>
          <w:lang w:eastAsia="ja-JP"/>
        </w:rPr>
        <w:t xml:space="preserve"> Nam, </w:t>
      </w:r>
      <w:proofErr w:type="spellStart"/>
      <w:r w:rsidRPr="008C7DF7">
        <w:rPr>
          <w:lang w:eastAsia="ja-JP"/>
        </w:rPr>
        <w:t>tạo</w:t>
      </w:r>
      <w:proofErr w:type="spellEnd"/>
      <w:r w:rsidRPr="008C7DF7">
        <w:rPr>
          <w:lang w:eastAsia="ja-JP"/>
        </w:rPr>
        <w:t xml:space="preserve"> </w:t>
      </w:r>
      <w:proofErr w:type="spellStart"/>
      <w:r w:rsidRPr="008C7DF7">
        <w:rPr>
          <w:lang w:eastAsia="ja-JP"/>
        </w:rPr>
        <w:t>nên</w:t>
      </w:r>
      <w:proofErr w:type="spellEnd"/>
      <w:r w:rsidRPr="008C7DF7">
        <w:rPr>
          <w:lang w:eastAsia="ja-JP"/>
        </w:rPr>
        <w:t xml:space="preserve"> </w:t>
      </w:r>
      <w:proofErr w:type="spellStart"/>
      <w:r w:rsidRPr="008C7DF7">
        <w:rPr>
          <w:lang w:eastAsia="ja-JP"/>
        </w:rPr>
        <w:t>sự</w:t>
      </w:r>
      <w:proofErr w:type="spellEnd"/>
      <w:r w:rsidRPr="008C7DF7">
        <w:rPr>
          <w:lang w:eastAsia="ja-JP"/>
        </w:rPr>
        <w:t xml:space="preserve"> </w:t>
      </w:r>
      <w:proofErr w:type="spellStart"/>
      <w:r w:rsidRPr="008C7DF7">
        <w:rPr>
          <w:lang w:eastAsia="ja-JP"/>
        </w:rPr>
        <w:t>liền</w:t>
      </w:r>
      <w:proofErr w:type="spellEnd"/>
      <w:r w:rsidRPr="008C7DF7">
        <w:rPr>
          <w:lang w:eastAsia="ja-JP"/>
        </w:rPr>
        <w:t xml:space="preserve"> </w:t>
      </w:r>
      <w:proofErr w:type="spellStart"/>
      <w:r w:rsidRPr="008C7DF7">
        <w:rPr>
          <w:lang w:eastAsia="ja-JP"/>
        </w:rPr>
        <w:t>mạch</w:t>
      </w:r>
      <w:proofErr w:type="spellEnd"/>
      <w:r w:rsidRPr="008C7DF7">
        <w:rPr>
          <w:lang w:eastAsia="ja-JP"/>
        </w:rPr>
        <w:t xml:space="preserve"> </w:t>
      </w:r>
      <w:proofErr w:type="spellStart"/>
      <w:r w:rsidRPr="008C7DF7">
        <w:rPr>
          <w:lang w:eastAsia="ja-JP"/>
        </w:rPr>
        <w:t>trong</w:t>
      </w:r>
      <w:proofErr w:type="spellEnd"/>
      <w:r w:rsidRPr="008C7DF7">
        <w:rPr>
          <w:lang w:eastAsia="ja-JP"/>
        </w:rPr>
        <w:t xml:space="preserve"> </w:t>
      </w:r>
      <w:proofErr w:type="spellStart"/>
      <w:r w:rsidRPr="008C7DF7">
        <w:rPr>
          <w:lang w:eastAsia="ja-JP"/>
        </w:rPr>
        <w:t>trải</w:t>
      </w:r>
      <w:proofErr w:type="spellEnd"/>
      <w:r w:rsidRPr="008C7DF7">
        <w:rPr>
          <w:lang w:eastAsia="ja-JP"/>
        </w:rPr>
        <w:t xml:space="preserve"> </w:t>
      </w:r>
      <w:proofErr w:type="spellStart"/>
      <w:r w:rsidRPr="008C7DF7">
        <w:rPr>
          <w:lang w:eastAsia="ja-JP"/>
        </w:rPr>
        <w:t>nghiệm</w:t>
      </w:r>
      <w:proofErr w:type="spellEnd"/>
      <w:r w:rsidRPr="008C7DF7">
        <w:rPr>
          <w:lang w:eastAsia="ja-JP"/>
        </w:rPr>
        <w:t xml:space="preserve"> </w:t>
      </w:r>
      <w:proofErr w:type="spellStart"/>
      <w:r w:rsidRPr="008C7DF7">
        <w:rPr>
          <w:lang w:eastAsia="ja-JP"/>
        </w:rPr>
        <w:t>quản</w:t>
      </w:r>
      <w:proofErr w:type="spellEnd"/>
      <w:r w:rsidRPr="008C7DF7">
        <w:rPr>
          <w:lang w:eastAsia="ja-JP"/>
        </w:rPr>
        <w:t xml:space="preserve"> </w:t>
      </w:r>
      <w:proofErr w:type="spellStart"/>
      <w:r w:rsidRPr="008C7DF7">
        <w:rPr>
          <w:lang w:eastAsia="ja-JP"/>
        </w:rPr>
        <w:t>lý</w:t>
      </w:r>
      <w:proofErr w:type="spellEnd"/>
      <w:r w:rsidRPr="008C7DF7">
        <w:rPr>
          <w:lang w:eastAsia="ja-JP"/>
        </w:rPr>
        <w:t xml:space="preserve"> công </w:t>
      </w:r>
      <w:proofErr w:type="spellStart"/>
      <w:r w:rsidRPr="008C7DF7">
        <w:rPr>
          <w:lang w:eastAsia="ja-JP"/>
        </w:rPr>
        <w:t>việc</w:t>
      </w:r>
      <w:proofErr w:type="spellEnd"/>
      <w:r w:rsidRPr="008C7DF7">
        <w:rPr>
          <w:lang w:eastAsia="ja-JP"/>
        </w:rPr>
        <w:t xml:space="preserve"> </w:t>
      </w:r>
      <w:proofErr w:type="spellStart"/>
      <w:r w:rsidRPr="008C7DF7">
        <w:rPr>
          <w:lang w:eastAsia="ja-JP"/>
        </w:rPr>
        <w:t>và</w:t>
      </w:r>
      <w:proofErr w:type="spellEnd"/>
      <w:r w:rsidRPr="008C7DF7">
        <w:rPr>
          <w:lang w:eastAsia="ja-JP"/>
        </w:rPr>
        <w:t xml:space="preserve"> </w:t>
      </w:r>
      <w:proofErr w:type="spellStart"/>
      <w:r w:rsidRPr="008C7DF7">
        <w:rPr>
          <w:lang w:eastAsia="ja-JP"/>
        </w:rPr>
        <w:t>thời</w:t>
      </w:r>
      <w:proofErr w:type="spellEnd"/>
      <w:r w:rsidRPr="008C7DF7">
        <w:rPr>
          <w:lang w:eastAsia="ja-JP"/>
        </w:rPr>
        <w:t xml:space="preserve"> </w:t>
      </w:r>
      <w:proofErr w:type="spellStart"/>
      <w:r w:rsidRPr="008C7DF7">
        <w:rPr>
          <w:lang w:eastAsia="ja-JP"/>
        </w:rPr>
        <w:t>gian</w:t>
      </w:r>
      <w:proofErr w:type="spellEnd"/>
      <w:r w:rsidRPr="008C7DF7">
        <w:rPr>
          <w:lang w:eastAsia="ja-JP"/>
        </w:rPr>
        <w:t>.</w:t>
      </w:r>
    </w:p>
    <w:p w14:paraId="73568AA3" w14:textId="101615B5" w:rsidR="008C7DF7" w:rsidRPr="00F07439" w:rsidRDefault="00F07439" w:rsidP="00124645">
      <w:pPr>
        <w:pStyle w:val="Heading2"/>
      </w:pPr>
      <w:bookmarkStart w:id="1934" w:name="_Toc215934942"/>
      <w:bookmarkStart w:id="1935" w:name="_Toc216117344"/>
      <w:r>
        <w:t>1.2.</w:t>
      </w:r>
      <w:r w:rsidR="00C15654" w:rsidRPr="00F07439">
        <w:t xml:space="preserve"> </w:t>
      </w:r>
      <w:r w:rsidR="008C7DF7" w:rsidRPr="00F07439">
        <w:t xml:space="preserve">Công </w:t>
      </w:r>
      <w:proofErr w:type="spellStart"/>
      <w:r w:rsidR="008C7DF7" w:rsidRPr="00F07439">
        <w:t>cụ</w:t>
      </w:r>
      <w:proofErr w:type="spellEnd"/>
      <w:r w:rsidR="008C7DF7" w:rsidRPr="00F07439">
        <w:t xml:space="preserve"> </w:t>
      </w:r>
      <w:proofErr w:type="spellStart"/>
      <w:r w:rsidR="008C7DF7" w:rsidRPr="00F07439">
        <w:t>hỗ</w:t>
      </w:r>
      <w:proofErr w:type="spellEnd"/>
      <w:r w:rsidR="008C7DF7" w:rsidRPr="00F07439">
        <w:t xml:space="preserve"> </w:t>
      </w:r>
      <w:proofErr w:type="spellStart"/>
      <w:r w:rsidR="008C7DF7" w:rsidRPr="00F07439">
        <w:t>trợ</w:t>
      </w:r>
      <w:bookmarkEnd w:id="1934"/>
      <w:bookmarkEnd w:id="1935"/>
      <w:proofErr w:type="spellEnd"/>
    </w:p>
    <w:p w14:paraId="0DE19791" w14:textId="77777777" w:rsidR="0085178D" w:rsidRDefault="008C7DF7" w:rsidP="0085178D">
      <w:pPr>
        <w:ind w:firstLine="567"/>
        <w:rPr>
          <w:lang w:eastAsia="ja-JP"/>
        </w:rPr>
      </w:pPr>
      <w:proofErr w:type="spellStart"/>
      <w:r w:rsidRPr="008C7DF7">
        <w:rPr>
          <w:lang w:eastAsia="ja-JP"/>
        </w:rPr>
        <w:t>Để</w:t>
      </w:r>
      <w:proofErr w:type="spellEnd"/>
      <w:r w:rsidRPr="008C7DF7">
        <w:rPr>
          <w:lang w:eastAsia="ja-JP"/>
        </w:rPr>
        <w:t xml:space="preserve"> </w:t>
      </w:r>
      <w:proofErr w:type="spellStart"/>
      <w:r w:rsidRPr="008C7DF7">
        <w:rPr>
          <w:lang w:eastAsia="ja-JP"/>
        </w:rPr>
        <w:t>hiện</w:t>
      </w:r>
      <w:proofErr w:type="spellEnd"/>
      <w:r w:rsidRPr="008C7DF7">
        <w:rPr>
          <w:lang w:eastAsia="ja-JP"/>
        </w:rPr>
        <w:t xml:space="preserve"> </w:t>
      </w:r>
      <w:proofErr w:type="spellStart"/>
      <w:r w:rsidRPr="008C7DF7">
        <w:rPr>
          <w:lang w:eastAsia="ja-JP"/>
        </w:rPr>
        <w:t>thực</w:t>
      </w:r>
      <w:proofErr w:type="spellEnd"/>
      <w:r w:rsidRPr="008C7DF7">
        <w:rPr>
          <w:lang w:eastAsia="ja-JP"/>
        </w:rPr>
        <w:t xml:space="preserve"> </w:t>
      </w:r>
      <w:proofErr w:type="spellStart"/>
      <w:r w:rsidRPr="008C7DF7">
        <w:rPr>
          <w:lang w:eastAsia="ja-JP"/>
        </w:rPr>
        <w:t>hóa</w:t>
      </w:r>
      <w:proofErr w:type="spellEnd"/>
      <w:r w:rsidRPr="008C7DF7">
        <w:rPr>
          <w:lang w:eastAsia="ja-JP"/>
        </w:rPr>
        <w:t xml:space="preserve"> </w:t>
      </w:r>
      <w:proofErr w:type="spellStart"/>
      <w:r w:rsidRPr="008C7DF7">
        <w:rPr>
          <w:lang w:eastAsia="ja-JP"/>
        </w:rPr>
        <w:t>đề</w:t>
      </w:r>
      <w:proofErr w:type="spellEnd"/>
      <w:r w:rsidRPr="008C7DF7">
        <w:rPr>
          <w:lang w:eastAsia="ja-JP"/>
        </w:rPr>
        <w:t xml:space="preserve"> </w:t>
      </w:r>
      <w:proofErr w:type="spellStart"/>
      <w:r w:rsidRPr="008C7DF7">
        <w:rPr>
          <w:lang w:eastAsia="ja-JP"/>
        </w:rPr>
        <w:t>tài</w:t>
      </w:r>
      <w:proofErr w:type="spellEnd"/>
      <w:r w:rsidRPr="008C7DF7">
        <w:rPr>
          <w:lang w:eastAsia="ja-JP"/>
        </w:rPr>
        <w:t xml:space="preserve"> </w:t>
      </w:r>
      <w:proofErr w:type="spellStart"/>
      <w:r w:rsidRPr="008C7DF7">
        <w:rPr>
          <w:lang w:eastAsia="ja-JP"/>
        </w:rPr>
        <w:t>này</w:t>
      </w:r>
      <w:proofErr w:type="spellEnd"/>
      <w:r w:rsidRPr="008C7DF7">
        <w:rPr>
          <w:lang w:eastAsia="ja-JP"/>
        </w:rPr>
        <w:t xml:space="preserve">, </w:t>
      </w:r>
      <w:proofErr w:type="spellStart"/>
      <w:r w:rsidRPr="008C7DF7">
        <w:rPr>
          <w:lang w:eastAsia="ja-JP"/>
        </w:rPr>
        <w:t>tôi</w:t>
      </w:r>
      <w:proofErr w:type="spellEnd"/>
      <w:r w:rsidRPr="008C7DF7">
        <w:rPr>
          <w:lang w:eastAsia="ja-JP"/>
        </w:rPr>
        <w:t xml:space="preserve"> </w:t>
      </w:r>
      <w:proofErr w:type="spellStart"/>
      <w:r w:rsidRPr="008C7DF7">
        <w:rPr>
          <w:lang w:eastAsia="ja-JP"/>
        </w:rPr>
        <w:t>sử</w:t>
      </w:r>
      <w:proofErr w:type="spellEnd"/>
      <w:r w:rsidRPr="008C7DF7">
        <w:rPr>
          <w:lang w:eastAsia="ja-JP"/>
        </w:rPr>
        <w:t xml:space="preserve"> </w:t>
      </w:r>
      <w:proofErr w:type="spellStart"/>
      <w:r w:rsidRPr="008C7DF7">
        <w:rPr>
          <w:lang w:eastAsia="ja-JP"/>
        </w:rPr>
        <w:t>dụng</w:t>
      </w:r>
      <w:proofErr w:type="spellEnd"/>
      <w:r w:rsidRPr="008C7DF7">
        <w:rPr>
          <w:lang w:eastAsia="ja-JP"/>
        </w:rPr>
        <w:t xml:space="preserve"> </w:t>
      </w:r>
      <w:proofErr w:type="spellStart"/>
      <w:r w:rsidRPr="008C7DF7">
        <w:rPr>
          <w:lang w:eastAsia="ja-JP"/>
        </w:rPr>
        <w:t>các</w:t>
      </w:r>
      <w:proofErr w:type="spellEnd"/>
      <w:r w:rsidRPr="008C7DF7">
        <w:rPr>
          <w:lang w:eastAsia="ja-JP"/>
        </w:rPr>
        <w:t xml:space="preserve"> </w:t>
      </w:r>
      <w:proofErr w:type="spellStart"/>
      <w:r w:rsidRPr="008C7DF7">
        <w:rPr>
          <w:lang w:eastAsia="ja-JP"/>
        </w:rPr>
        <w:t>ngôn</w:t>
      </w:r>
      <w:proofErr w:type="spellEnd"/>
      <w:r w:rsidRPr="008C7DF7">
        <w:rPr>
          <w:lang w:eastAsia="ja-JP"/>
        </w:rPr>
        <w:t xml:space="preserve"> </w:t>
      </w:r>
      <w:proofErr w:type="spellStart"/>
      <w:r w:rsidRPr="008C7DF7">
        <w:rPr>
          <w:lang w:eastAsia="ja-JP"/>
        </w:rPr>
        <w:t>ngữ</w:t>
      </w:r>
      <w:proofErr w:type="spellEnd"/>
      <w:r w:rsidRPr="008C7DF7">
        <w:rPr>
          <w:lang w:eastAsia="ja-JP"/>
        </w:rPr>
        <w:t xml:space="preserve"> </w:t>
      </w:r>
      <w:proofErr w:type="spellStart"/>
      <w:r w:rsidRPr="008C7DF7">
        <w:rPr>
          <w:lang w:eastAsia="ja-JP"/>
        </w:rPr>
        <w:t>và</w:t>
      </w:r>
      <w:proofErr w:type="spellEnd"/>
      <w:r w:rsidRPr="008C7DF7">
        <w:rPr>
          <w:lang w:eastAsia="ja-JP"/>
        </w:rPr>
        <w:t xml:space="preserve"> công </w:t>
      </w:r>
      <w:proofErr w:type="spellStart"/>
      <w:r w:rsidRPr="008C7DF7">
        <w:rPr>
          <w:lang w:eastAsia="ja-JP"/>
        </w:rPr>
        <w:t>cụ</w:t>
      </w:r>
      <w:proofErr w:type="spellEnd"/>
      <w:r w:rsidRPr="008C7DF7">
        <w:rPr>
          <w:lang w:eastAsia="ja-JP"/>
        </w:rPr>
        <w:t xml:space="preserve"> </w:t>
      </w:r>
      <w:proofErr w:type="spellStart"/>
      <w:r w:rsidRPr="008C7DF7">
        <w:rPr>
          <w:lang w:eastAsia="ja-JP"/>
        </w:rPr>
        <w:t>lập</w:t>
      </w:r>
      <w:proofErr w:type="spellEnd"/>
      <w:r w:rsidRPr="008C7DF7">
        <w:rPr>
          <w:lang w:eastAsia="ja-JP"/>
        </w:rPr>
        <w:t xml:space="preserve"> </w:t>
      </w:r>
      <w:proofErr w:type="spellStart"/>
      <w:r w:rsidRPr="008C7DF7">
        <w:rPr>
          <w:lang w:eastAsia="ja-JP"/>
        </w:rPr>
        <w:t>trình</w:t>
      </w:r>
      <w:proofErr w:type="spellEnd"/>
      <w:r w:rsidRPr="008C7DF7">
        <w:rPr>
          <w:lang w:eastAsia="ja-JP"/>
        </w:rPr>
        <w:t xml:space="preserve"> </w:t>
      </w:r>
      <w:proofErr w:type="spellStart"/>
      <w:r w:rsidRPr="008C7DF7">
        <w:rPr>
          <w:lang w:eastAsia="ja-JP"/>
        </w:rPr>
        <w:t>phổ</w:t>
      </w:r>
      <w:proofErr w:type="spellEnd"/>
      <w:r w:rsidRPr="008C7DF7">
        <w:rPr>
          <w:lang w:eastAsia="ja-JP"/>
        </w:rPr>
        <w:t xml:space="preserve"> </w:t>
      </w:r>
      <w:proofErr w:type="spellStart"/>
      <w:r w:rsidRPr="008C7DF7">
        <w:rPr>
          <w:lang w:eastAsia="ja-JP"/>
        </w:rPr>
        <w:t>biến</w:t>
      </w:r>
      <w:proofErr w:type="spellEnd"/>
      <w:r w:rsidRPr="008C7DF7">
        <w:rPr>
          <w:lang w:eastAsia="ja-JP"/>
        </w:rPr>
        <w:t xml:space="preserve">, </w:t>
      </w:r>
      <w:proofErr w:type="spellStart"/>
      <w:r w:rsidRPr="008C7DF7">
        <w:rPr>
          <w:lang w:eastAsia="ja-JP"/>
        </w:rPr>
        <w:t>mạnh</w:t>
      </w:r>
      <w:proofErr w:type="spellEnd"/>
      <w:r w:rsidRPr="008C7DF7">
        <w:rPr>
          <w:lang w:eastAsia="ja-JP"/>
        </w:rPr>
        <w:t xml:space="preserve"> </w:t>
      </w:r>
      <w:proofErr w:type="spellStart"/>
      <w:r w:rsidRPr="008C7DF7">
        <w:rPr>
          <w:lang w:eastAsia="ja-JP"/>
        </w:rPr>
        <w:t>mẽ</w:t>
      </w:r>
      <w:proofErr w:type="spellEnd"/>
      <w:r w:rsidRPr="008C7DF7">
        <w:rPr>
          <w:lang w:eastAsia="ja-JP"/>
        </w:rPr>
        <w:t xml:space="preserve"> </w:t>
      </w:r>
      <w:proofErr w:type="spellStart"/>
      <w:r w:rsidRPr="008C7DF7">
        <w:rPr>
          <w:lang w:eastAsia="ja-JP"/>
        </w:rPr>
        <w:t>trong</w:t>
      </w:r>
      <w:proofErr w:type="spellEnd"/>
      <w:r w:rsidRPr="008C7DF7">
        <w:rPr>
          <w:lang w:eastAsia="ja-JP"/>
        </w:rPr>
        <w:t xml:space="preserve"> </w:t>
      </w:r>
      <w:proofErr w:type="spellStart"/>
      <w:r w:rsidRPr="008C7DF7">
        <w:rPr>
          <w:lang w:eastAsia="ja-JP"/>
        </w:rPr>
        <w:t>việc</w:t>
      </w:r>
      <w:proofErr w:type="spellEnd"/>
      <w:r w:rsidRPr="008C7DF7">
        <w:rPr>
          <w:lang w:eastAsia="ja-JP"/>
        </w:rPr>
        <w:t xml:space="preserve"> </w:t>
      </w:r>
      <w:proofErr w:type="spellStart"/>
      <w:r w:rsidRPr="008C7DF7">
        <w:rPr>
          <w:lang w:eastAsia="ja-JP"/>
        </w:rPr>
        <w:t>phát</w:t>
      </w:r>
      <w:proofErr w:type="spellEnd"/>
      <w:r w:rsidRPr="008C7DF7">
        <w:rPr>
          <w:lang w:eastAsia="ja-JP"/>
        </w:rPr>
        <w:t xml:space="preserve"> </w:t>
      </w:r>
      <w:proofErr w:type="spellStart"/>
      <w:r w:rsidRPr="008C7DF7">
        <w:rPr>
          <w:lang w:eastAsia="ja-JP"/>
        </w:rPr>
        <w:t>triển</w:t>
      </w:r>
      <w:proofErr w:type="spellEnd"/>
      <w:r w:rsidRPr="008C7DF7">
        <w:rPr>
          <w:lang w:eastAsia="ja-JP"/>
        </w:rPr>
        <w:t xml:space="preserve"> </w:t>
      </w:r>
      <w:proofErr w:type="spellStart"/>
      <w:r w:rsidRPr="008C7DF7">
        <w:rPr>
          <w:lang w:eastAsia="ja-JP"/>
        </w:rPr>
        <w:t>ứng</w:t>
      </w:r>
      <w:proofErr w:type="spellEnd"/>
      <w:r w:rsidRPr="008C7DF7">
        <w:rPr>
          <w:lang w:eastAsia="ja-JP"/>
        </w:rPr>
        <w:t xml:space="preserve"> </w:t>
      </w:r>
      <w:proofErr w:type="spellStart"/>
      <w:r w:rsidRPr="008C7DF7">
        <w:rPr>
          <w:lang w:eastAsia="ja-JP"/>
        </w:rPr>
        <w:t>dụng</w:t>
      </w:r>
      <w:proofErr w:type="spellEnd"/>
      <w:r w:rsidRPr="008C7DF7">
        <w:rPr>
          <w:lang w:eastAsia="ja-JP"/>
        </w:rPr>
        <w:t xml:space="preserve"> web </w:t>
      </w:r>
      <w:proofErr w:type="spellStart"/>
      <w:r w:rsidRPr="008C7DF7">
        <w:rPr>
          <w:lang w:eastAsia="ja-JP"/>
        </w:rPr>
        <w:t>hiện</w:t>
      </w:r>
      <w:proofErr w:type="spellEnd"/>
      <w:r w:rsidRPr="008C7DF7">
        <w:rPr>
          <w:lang w:eastAsia="ja-JP"/>
        </w:rPr>
        <w:t xml:space="preserve"> </w:t>
      </w:r>
      <w:proofErr w:type="spellStart"/>
      <w:r w:rsidRPr="008C7DF7">
        <w:rPr>
          <w:lang w:eastAsia="ja-JP"/>
        </w:rPr>
        <w:t>đại</w:t>
      </w:r>
      <w:proofErr w:type="spellEnd"/>
      <w:r w:rsidRPr="008C7DF7">
        <w:rPr>
          <w:lang w:eastAsia="ja-JP"/>
        </w:rPr>
        <w:t>:</w:t>
      </w:r>
    </w:p>
    <w:p w14:paraId="7751CC58" w14:textId="77777777" w:rsidR="0085178D" w:rsidRPr="0085178D" w:rsidRDefault="008C7DF7" w:rsidP="00671D5D">
      <w:pPr>
        <w:pStyle w:val="ListParagraph"/>
        <w:numPr>
          <w:ilvl w:val="0"/>
          <w:numId w:val="6"/>
        </w:numPr>
        <w:rPr>
          <w:lang w:eastAsia="ja-JP"/>
        </w:rPr>
      </w:pPr>
      <w:proofErr w:type="spellStart"/>
      <w:r w:rsidRPr="0085178D">
        <w:rPr>
          <w:b/>
          <w:bCs/>
          <w:lang w:eastAsia="ja-JP"/>
        </w:rPr>
        <w:t>Ngôn</w:t>
      </w:r>
      <w:proofErr w:type="spellEnd"/>
      <w:r w:rsidRPr="0085178D">
        <w:rPr>
          <w:b/>
          <w:bCs/>
          <w:lang w:eastAsia="ja-JP"/>
        </w:rPr>
        <w:t xml:space="preserve"> </w:t>
      </w:r>
      <w:proofErr w:type="spellStart"/>
      <w:r w:rsidRPr="0085178D">
        <w:rPr>
          <w:b/>
          <w:bCs/>
          <w:lang w:eastAsia="ja-JP"/>
        </w:rPr>
        <w:t>ngữ</w:t>
      </w:r>
      <w:proofErr w:type="spellEnd"/>
      <w:r w:rsidRPr="0085178D">
        <w:rPr>
          <w:b/>
          <w:bCs/>
          <w:lang w:eastAsia="ja-JP"/>
        </w:rPr>
        <w:t xml:space="preserve"> </w:t>
      </w:r>
      <w:proofErr w:type="spellStart"/>
      <w:r w:rsidRPr="0085178D">
        <w:rPr>
          <w:b/>
          <w:bCs/>
          <w:lang w:eastAsia="ja-JP"/>
        </w:rPr>
        <w:t>lập</w:t>
      </w:r>
      <w:proofErr w:type="spellEnd"/>
      <w:r w:rsidRPr="0085178D">
        <w:rPr>
          <w:b/>
          <w:bCs/>
          <w:lang w:eastAsia="ja-JP"/>
        </w:rPr>
        <w:t xml:space="preserve"> </w:t>
      </w:r>
      <w:proofErr w:type="spellStart"/>
      <w:r w:rsidRPr="0085178D">
        <w:rPr>
          <w:b/>
          <w:bCs/>
          <w:lang w:eastAsia="ja-JP"/>
        </w:rPr>
        <w:t>trình</w:t>
      </w:r>
      <w:proofErr w:type="spellEnd"/>
      <w:r w:rsidRPr="0085178D">
        <w:rPr>
          <w:b/>
          <w:bCs/>
          <w:lang w:eastAsia="ja-JP"/>
        </w:rPr>
        <w:t xml:space="preserve"> &amp; </w:t>
      </w:r>
      <w:proofErr w:type="spellStart"/>
      <w:r w:rsidRPr="0085178D">
        <w:rPr>
          <w:b/>
          <w:bCs/>
          <w:lang w:eastAsia="ja-JP"/>
        </w:rPr>
        <w:t>Nền</w:t>
      </w:r>
      <w:proofErr w:type="spellEnd"/>
      <w:r w:rsidRPr="0085178D">
        <w:rPr>
          <w:b/>
          <w:bCs/>
          <w:lang w:eastAsia="ja-JP"/>
        </w:rPr>
        <w:t xml:space="preserve"> </w:t>
      </w:r>
      <w:proofErr w:type="spellStart"/>
      <w:r w:rsidRPr="0085178D">
        <w:rPr>
          <w:b/>
          <w:bCs/>
          <w:lang w:eastAsia="ja-JP"/>
        </w:rPr>
        <w:t>tảng</w:t>
      </w:r>
      <w:proofErr w:type="spellEnd"/>
      <w:r w:rsidRPr="0085178D">
        <w:rPr>
          <w:b/>
          <w:bCs/>
          <w:lang w:eastAsia="ja-JP"/>
        </w:rPr>
        <w:t>:</w:t>
      </w:r>
      <w:r w:rsidRPr="008C7DF7">
        <w:rPr>
          <w:lang w:eastAsia="ja-JP"/>
        </w:rPr>
        <w:t xml:space="preserve"> </w:t>
      </w:r>
      <w:proofErr w:type="spellStart"/>
      <w:r w:rsidRPr="0085178D">
        <w:rPr>
          <w:lang w:eastAsia="ja-JP"/>
        </w:rPr>
        <w:t>Sử</w:t>
      </w:r>
      <w:proofErr w:type="spellEnd"/>
      <w:r w:rsidRPr="0085178D">
        <w:rPr>
          <w:lang w:eastAsia="ja-JP"/>
        </w:rPr>
        <w:t xml:space="preserve"> </w:t>
      </w:r>
      <w:proofErr w:type="spellStart"/>
      <w:r w:rsidRPr="0085178D">
        <w:rPr>
          <w:lang w:eastAsia="ja-JP"/>
        </w:rPr>
        <w:t>dụng</w:t>
      </w:r>
      <w:proofErr w:type="spellEnd"/>
      <w:r w:rsidRPr="0085178D">
        <w:rPr>
          <w:lang w:eastAsia="ja-JP"/>
        </w:rPr>
        <w:t xml:space="preserve"> JavaScript </w:t>
      </w:r>
      <w:proofErr w:type="spellStart"/>
      <w:r w:rsidRPr="0085178D">
        <w:rPr>
          <w:lang w:eastAsia="ja-JP"/>
        </w:rPr>
        <w:t>làm</w:t>
      </w:r>
      <w:proofErr w:type="spellEnd"/>
      <w:r w:rsidRPr="0085178D">
        <w:rPr>
          <w:lang w:eastAsia="ja-JP"/>
        </w:rPr>
        <w:t xml:space="preserve"> </w:t>
      </w:r>
      <w:proofErr w:type="spellStart"/>
      <w:r w:rsidRPr="0085178D">
        <w:rPr>
          <w:lang w:eastAsia="ja-JP"/>
        </w:rPr>
        <w:t>ngôn</w:t>
      </w:r>
      <w:proofErr w:type="spellEnd"/>
      <w:r w:rsidRPr="0085178D">
        <w:rPr>
          <w:lang w:eastAsia="ja-JP"/>
        </w:rPr>
        <w:t xml:space="preserve"> </w:t>
      </w:r>
      <w:proofErr w:type="spellStart"/>
      <w:r w:rsidRPr="0085178D">
        <w:rPr>
          <w:lang w:eastAsia="ja-JP"/>
        </w:rPr>
        <w:t>ngữ</w:t>
      </w:r>
      <w:proofErr w:type="spellEnd"/>
      <w:r w:rsidRPr="0085178D">
        <w:rPr>
          <w:lang w:eastAsia="ja-JP"/>
        </w:rPr>
        <w:t xml:space="preserve"> </w:t>
      </w:r>
      <w:proofErr w:type="spellStart"/>
      <w:r w:rsidRPr="0085178D">
        <w:rPr>
          <w:lang w:eastAsia="ja-JP"/>
        </w:rPr>
        <w:t>chủ</w:t>
      </w:r>
      <w:proofErr w:type="spellEnd"/>
      <w:r w:rsidRPr="0085178D">
        <w:rPr>
          <w:lang w:eastAsia="ja-JP"/>
        </w:rPr>
        <w:t xml:space="preserve"> </w:t>
      </w:r>
      <w:proofErr w:type="spellStart"/>
      <w:r w:rsidRPr="0085178D">
        <w:rPr>
          <w:lang w:eastAsia="ja-JP"/>
        </w:rPr>
        <w:t>đạo</w:t>
      </w:r>
      <w:proofErr w:type="spellEnd"/>
      <w:r w:rsidRPr="0085178D">
        <w:rPr>
          <w:lang w:eastAsia="ja-JP"/>
        </w:rPr>
        <w:t xml:space="preserve"> </w:t>
      </w:r>
      <w:proofErr w:type="spellStart"/>
      <w:r w:rsidRPr="0085178D">
        <w:rPr>
          <w:lang w:eastAsia="ja-JP"/>
        </w:rPr>
        <w:t>cho</w:t>
      </w:r>
      <w:proofErr w:type="spellEnd"/>
      <w:r w:rsidRPr="0085178D">
        <w:rPr>
          <w:lang w:eastAsia="ja-JP"/>
        </w:rPr>
        <w:t xml:space="preserve"> </w:t>
      </w:r>
      <w:proofErr w:type="spellStart"/>
      <w:r w:rsidRPr="0085178D">
        <w:rPr>
          <w:lang w:eastAsia="ja-JP"/>
        </w:rPr>
        <w:t>cả</w:t>
      </w:r>
      <w:proofErr w:type="spellEnd"/>
      <w:r w:rsidRPr="0085178D">
        <w:rPr>
          <w:lang w:eastAsia="ja-JP"/>
        </w:rPr>
        <w:t xml:space="preserve"> </w:t>
      </w:r>
      <w:proofErr w:type="spellStart"/>
      <w:r w:rsidRPr="0085178D">
        <w:rPr>
          <w:lang w:eastAsia="ja-JP"/>
        </w:rPr>
        <w:t>hai</w:t>
      </w:r>
      <w:proofErr w:type="spellEnd"/>
      <w:r w:rsidRPr="0085178D">
        <w:rPr>
          <w:lang w:eastAsia="ja-JP"/>
        </w:rPr>
        <w:t xml:space="preserve"> </w:t>
      </w:r>
      <w:proofErr w:type="spellStart"/>
      <w:r w:rsidRPr="0085178D">
        <w:rPr>
          <w:lang w:eastAsia="ja-JP"/>
        </w:rPr>
        <w:t>phía</w:t>
      </w:r>
      <w:proofErr w:type="spellEnd"/>
      <w:r w:rsidRPr="0085178D">
        <w:rPr>
          <w:lang w:eastAsia="ja-JP"/>
        </w:rPr>
        <w:t xml:space="preserve"> (Full-stack). </w:t>
      </w:r>
      <w:proofErr w:type="spellStart"/>
      <w:r w:rsidRPr="0085178D">
        <w:rPr>
          <w:lang w:eastAsia="ja-JP"/>
        </w:rPr>
        <w:t>Nền</w:t>
      </w:r>
      <w:proofErr w:type="spellEnd"/>
      <w:r w:rsidRPr="0085178D">
        <w:rPr>
          <w:lang w:eastAsia="ja-JP"/>
        </w:rPr>
        <w:t xml:space="preserve"> </w:t>
      </w:r>
      <w:proofErr w:type="spellStart"/>
      <w:r w:rsidRPr="0085178D">
        <w:rPr>
          <w:lang w:eastAsia="ja-JP"/>
        </w:rPr>
        <w:t>tảng</w:t>
      </w:r>
      <w:proofErr w:type="spellEnd"/>
      <w:r w:rsidRPr="0085178D">
        <w:rPr>
          <w:lang w:eastAsia="ja-JP"/>
        </w:rPr>
        <w:t xml:space="preserve"> Node.js </w:t>
      </w:r>
      <w:proofErr w:type="spellStart"/>
      <w:r w:rsidRPr="0085178D">
        <w:rPr>
          <w:lang w:eastAsia="ja-JP"/>
        </w:rPr>
        <w:t>được</w:t>
      </w:r>
      <w:proofErr w:type="spellEnd"/>
      <w:r w:rsidRPr="0085178D">
        <w:rPr>
          <w:lang w:eastAsia="ja-JP"/>
        </w:rPr>
        <w:t xml:space="preserve"> </w:t>
      </w:r>
      <w:proofErr w:type="spellStart"/>
      <w:r w:rsidRPr="0085178D">
        <w:rPr>
          <w:lang w:eastAsia="ja-JP"/>
        </w:rPr>
        <w:t>dùng</w:t>
      </w:r>
      <w:proofErr w:type="spellEnd"/>
      <w:r w:rsidRPr="0085178D">
        <w:rPr>
          <w:lang w:eastAsia="ja-JP"/>
        </w:rPr>
        <w:t xml:space="preserve"> </w:t>
      </w:r>
      <w:proofErr w:type="spellStart"/>
      <w:r w:rsidRPr="0085178D">
        <w:rPr>
          <w:lang w:eastAsia="ja-JP"/>
        </w:rPr>
        <w:t>để</w:t>
      </w:r>
      <w:proofErr w:type="spellEnd"/>
      <w:r w:rsidRPr="0085178D">
        <w:rPr>
          <w:lang w:eastAsia="ja-JP"/>
        </w:rPr>
        <w:t xml:space="preserve"> </w:t>
      </w:r>
      <w:proofErr w:type="spellStart"/>
      <w:r w:rsidRPr="0085178D">
        <w:rPr>
          <w:lang w:eastAsia="ja-JP"/>
        </w:rPr>
        <w:t>xây</w:t>
      </w:r>
      <w:proofErr w:type="spellEnd"/>
      <w:r w:rsidRPr="0085178D">
        <w:rPr>
          <w:lang w:eastAsia="ja-JP"/>
        </w:rPr>
        <w:t xml:space="preserve"> </w:t>
      </w:r>
      <w:proofErr w:type="spellStart"/>
      <w:r w:rsidRPr="0085178D">
        <w:rPr>
          <w:lang w:eastAsia="ja-JP"/>
        </w:rPr>
        <w:t>dựng</w:t>
      </w:r>
      <w:proofErr w:type="spellEnd"/>
      <w:r w:rsidRPr="0085178D">
        <w:rPr>
          <w:lang w:eastAsia="ja-JP"/>
        </w:rPr>
        <w:t xml:space="preserve"> Server (Backend), </w:t>
      </w:r>
      <w:proofErr w:type="spellStart"/>
      <w:r w:rsidRPr="0085178D">
        <w:rPr>
          <w:lang w:eastAsia="ja-JP"/>
        </w:rPr>
        <w:t>tận</w:t>
      </w:r>
      <w:proofErr w:type="spellEnd"/>
      <w:r w:rsidRPr="0085178D">
        <w:rPr>
          <w:lang w:eastAsia="ja-JP"/>
        </w:rPr>
        <w:t xml:space="preserve"> </w:t>
      </w:r>
      <w:proofErr w:type="spellStart"/>
      <w:r w:rsidRPr="0085178D">
        <w:rPr>
          <w:lang w:eastAsia="ja-JP"/>
        </w:rPr>
        <w:t>dụng</w:t>
      </w:r>
      <w:proofErr w:type="spellEnd"/>
      <w:r w:rsidRPr="0085178D">
        <w:rPr>
          <w:lang w:eastAsia="ja-JP"/>
        </w:rPr>
        <w:t xml:space="preserve"> </w:t>
      </w:r>
      <w:proofErr w:type="spellStart"/>
      <w:r w:rsidRPr="0085178D">
        <w:rPr>
          <w:lang w:eastAsia="ja-JP"/>
        </w:rPr>
        <w:t>khả</w:t>
      </w:r>
      <w:proofErr w:type="spellEnd"/>
      <w:r w:rsidRPr="0085178D">
        <w:rPr>
          <w:lang w:eastAsia="ja-JP"/>
        </w:rPr>
        <w:t xml:space="preserve"> </w:t>
      </w:r>
      <w:proofErr w:type="spellStart"/>
      <w:r w:rsidRPr="0085178D">
        <w:rPr>
          <w:lang w:eastAsia="ja-JP"/>
        </w:rPr>
        <w:t>năng</w:t>
      </w:r>
      <w:proofErr w:type="spellEnd"/>
      <w:r w:rsidRPr="0085178D">
        <w:rPr>
          <w:lang w:eastAsia="ja-JP"/>
        </w:rPr>
        <w:t xml:space="preserve"> </w:t>
      </w:r>
      <w:proofErr w:type="spellStart"/>
      <w:r w:rsidRPr="0085178D">
        <w:rPr>
          <w:lang w:eastAsia="ja-JP"/>
        </w:rPr>
        <w:t>xử</w:t>
      </w:r>
      <w:proofErr w:type="spellEnd"/>
      <w:r w:rsidRPr="0085178D">
        <w:rPr>
          <w:lang w:eastAsia="ja-JP"/>
        </w:rPr>
        <w:t xml:space="preserve"> </w:t>
      </w:r>
      <w:proofErr w:type="spellStart"/>
      <w:r w:rsidRPr="0085178D">
        <w:rPr>
          <w:lang w:eastAsia="ja-JP"/>
        </w:rPr>
        <w:t>lý</w:t>
      </w:r>
      <w:proofErr w:type="spellEnd"/>
      <w:r w:rsidRPr="0085178D">
        <w:rPr>
          <w:lang w:eastAsia="ja-JP"/>
        </w:rPr>
        <w:t xml:space="preserve"> </w:t>
      </w:r>
      <w:proofErr w:type="spellStart"/>
      <w:r w:rsidRPr="0085178D">
        <w:rPr>
          <w:lang w:eastAsia="ja-JP"/>
        </w:rPr>
        <w:t>bất</w:t>
      </w:r>
      <w:proofErr w:type="spellEnd"/>
      <w:r w:rsidRPr="0085178D">
        <w:rPr>
          <w:lang w:eastAsia="ja-JP"/>
        </w:rPr>
        <w:t xml:space="preserve"> </w:t>
      </w:r>
      <w:proofErr w:type="spellStart"/>
      <w:r w:rsidRPr="0085178D">
        <w:rPr>
          <w:lang w:eastAsia="ja-JP"/>
        </w:rPr>
        <w:t>đồng</w:t>
      </w:r>
      <w:proofErr w:type="spellEnd"/>
      <w:r w:rsidRPr="0085178D">
        <w:rPr>
          <w:lang w:eastAsia="ja-JP"/>
        </w:rPr>
        <w:t xml:space="preserve"> </w:t>
      </w:r>
      <w:proofErr w:type="spellStart"/>
      <w:r w:rsidRPr="0085178D">
        <w:rPr>
          <w:lang w:eastAsia="ja-JP"/>
        </w:rPr>
        <w:t>bộ</w:t>
      </w:r>
      <w:proofErr w:type="spellEnd"/>
      <w:r w:rsidRPr="0085178D">
        <w:rPr>
          <w:lang w:eastAsia="ja-JP"/>
        </w:rPr>
        <w:t xml:space="preserve"> </w:t>
      </w:r>
      <w:proofErr w:type="spellStart"/>
      <w:r w:rsidRPr="0085178D">
        <w:rPr>
          <w:lang w:eastAsia="ja-JP"/>
        </w:rPr>
        <w:t>hiệu</w:t>
      </w:r>
      <w:proofErr w:type="spellEnd"/>
      <w:r w:rsidRPr="0085178D">
        <w:rPr>
          <w:lang w:eastAsia="ja-JP"/>
        </w:rPr>
        <w:t xml:space="preserve"> </w:t>
      </w:r>
      <w:proofErr w:type="spellStart"/>
      <w:r w:rsidRPr="0085178D">
        <w:rPr>
          <w:lang w:eastAsia="ja-JP"/>
        </w:rPr>
        <w:t>quả</w:t>
      </w:r>
      <w:proofErr w:type="spellEnd"/>
      <w:r w:rsidRPr="0085178D">
        <w:rPr>
          <w:lang w:eastAsia="ja-JP"/>
        </w:rPr>
        <w:t xml:space="preserve"> </w:t>
      </w:r>
      <w:proofErr w:type="spellStart"/>
      <w:r w:rsidRPr="0085178D">
        <w:rPr>
          <w:lang w:eastAsia="ja-JP"/>
        </w:rPr>
        <w:t>cho</w:t>
      </w:r>
      <w:proofErr w:type="spellEnd"/>
      <w:r w:rsidRPr="0085178D">
        <w:rPr>
          <w:lang w:eastAsia="ja-JP"/>
        </w:rPr>
        <w:t xml:space="preserve"> </w:t>
      </w:r>
      <w:proofErr w:type="spellStart"/>
      <w:r w:rsidRPr="0085178D">
        <w:rPr>
          <w:lang w:eastAsia="ja-JP"/>
        </w:rPr>
        <w:t>các</w:t>
      </w:r>
      <w:proofErr w:type="spellEnd"/>
      <w:r w:rsidRPr="0085178D">
        <w:rPr>
          <w:lang w:eastAsia="ja-JP"/>
        </w:rPr>
        <w:t xml:space="preserve"> </w:t>
      </w:r>
      <w:proofErr w:type="spellStart"/>
      <w:r w:rsidRPr="0085178D">
        <w:rPr>
          <w:lang w:eastAsia="ja-JP"/>
        </w:rPr>
        <w:t>tác</w:t>
      </w:r>
      <w:proofErr w:type="spellEnd"/>
      <w:r w:rsidRPr="0085178D">
        <w:rPr>
          <w:lang w:eastAsia="ja-JP"/>
        </w:rPr>
        <w:t xml:space="preserve"> </w:t>
      </w:r>
      <w:proofErr w:type="spellStart"/>
      <w:r w:rsidRPr="0085178D">
        <w:rPr>
          <w:lang w:eastAsia="ja-JP"/>
        </w:rPr>
        <w:t>vụ</w:t>
      </w:r>
      <w:proofErr w:type="spellEnd"/>
      <w:r w:rsidRPr="0085178D">
        <w:rPr>
          <w:lang w:eastAsia="ja-JP"/>
        </w:rPr>
        <w:t xml:space="preserve"> </w:t>
      </w:r>
      <w:proofErr w:type="spellStart"/>
      <w:r w:rsidRPr="0085178D">
        <w:rPr>
          <w:lang w:eastAsia="ja-JP"/>
        </w:rPr>
        <w:t>thời</w:t>
      </w:r>
      <w:proofErr w:type="spellEnd"/>
      <w:r w:rsidRPr="0085178D">
        <w:rPr>
          <w:lang w:eastAsia="ja-JP"/>
        </w:rPr>
        <w:t xml:space="preserve"> </w:t>
      </w:r>
      <w:proofErr w:type="spellStart"/>
      <w:r w:rsidRPr="0085178D">
        <w:rPr>
          <w:lang w:eastAsia="ja-JP"/>
        </w:rPr>
        <w:t>gian</w:t>
      </w:r>
      <w:proofErr w:type="spellEnd"/>
      <w:r w:rsidRPr="0085178D">
        <w:rPr>
          <w:lang w:eastAsia="ja-JP"/>
        </w:rPr>
        <w:t xml:space="preserve"> </w:t>
      </w:r>
      <w:proofErr w:type="spellStart"/>
      <w:r w:rsidRPr="0085178D">
        <w:rPr>
          <w:lang w:eastAsia="ja-JP"/>
        </w:rPr>
        <w:t>thực</w:t>
      </w:r>
      <w:proofErr w:type="spellEnd"/>
      <w:r w:rsidRPr="0085178D">
        <w:rPr>
          <w:lang w:eastAsia="ja-JP"/>
        </w:rPr>
        <w:t>.</w:t>
      </w:r>
    </w:p>
    <w:p w14:paraId="7A8EAE0B" w14:textId="77777777" w:rsidR="0085178D" w:rsidRPr="0085178D" w:rsidRDefault="008C7DF7" w:rsidP="00671D5D">
      <w:pPr>
        <w:pStyle w:val="ListParagraph"/>
        <w:numPr>
          <w:ilvl w:val="0"/>
          <w:numId w:val="6"/>
        </w:numPr>
        <w:rPr>
          <w:lang w:eastAsia="ja-JP"/>
        </w:rPr>
      </w:pPr>
      <w:r w:rsidRPr="0085178D">
        <w:rPr>
          <w:b/>
          <w:bCs/>
          <w:lang w:eastAsia="ja-JP"/>
        </w:rPr>
        <w:t xml:space="preserve">Framework &amp; </w:t>
      </w:r>
      <w:proofErr w:type="spellStart"/>
      <w:r w:rsidRPr="0085178D">
        <w:rPr>
          <w:b/>
          <w:bCs/>
          <w:lang w:eastAsia="ja-JP"/>
        </w:rPr>
        <w:t>Thư</w:t>
      </w:r>
      <w:proofErr w:type="spellEnd"/>
      <w:r w:rsidRPr="0085178D">
        <w:rPr>
          <w:b/>
          <w:bCs/>
          <w:lang w:eastAsia="ja-JP"/>
        </w:rPr>
        <w:t xml:space="preserve"> </w:t>
      </w:r>
      <w:proofErr w:type="spellStart"/>
      <w:r w:rsidRPr="0085178D">
        <w:rPr>
          <w:b/>
          <w:bCs/>
          <w:lang w:eastAsia="ja-JP"/>
        </w:rPr>
        <w:t>viện</w:t>
      </w:r>
      <w:proofErr w:type="spellEnd"/>
      <w:r w:rsidRPr="0085178D">
        <w:rPr>
          <w:b/>
          <w:bCs/>
          <w:lang w:eastAsia="ja-JP"/>
        </w:rPr>
        <w:t xml:space="preserve"> Backend:</w:t>
      </w:r>
      <w:r w:rsidRPr="008C7DF7">
        <w:rPr>
          <w:lang w:eastAsia="ja-JP"/>
        </w:rPr>
        <w:t xml:space="preserve"> </w:t>
      </w:r>
      <w:proofErr w:type="spellStart"/>
      <w:r w:rsidRPr="0085178D">
        <w:rPr>
          <w:lang w:eastAsia="ja-JP"/>
        </w:rPr>
        <w:t>Sử</w:t>
      </w:r>
      <w:proofErr w:type="spellEnd"/>
      <w:r w:rsidRPr="0085178D">
        <w:rPr>
          <w:lang w:eastAsia="ja-JP"/>
        </w:rPr>
        <w:t xml:space="preserve"> </w:t>
      </w:r>
      <w:proofErr w:type="spellStart"/>
      <w:r w:rsidRPr="0085178D">
        <w:rPr>
          <w:lang w:eastAsia="ja-JP"/>
        </w:rPr>
        <w:t>dụng</w:t>
      </w:r>
      <w:proofErr w:type="spellEnd"/>
      <w:r w:rsidRPr="0085178D">
        <w:rPr>
          <w:lang w:eastAsia="ja-JP"/>
        </w:rPr>
        <w:t xml:space="preserve"> Express Framework </w:t>
      </w:r>
      <w:proofErr w:type="spellStart"/>
      <w:r w:rsidRPr="0085178D">
        <w:rPr>
          <w:lang w:eastAsia="ja-JP"/>
        </w:rPr>
        <w:t>để</w:t>
      </w:r>
      <w:proofErr w:type="spellEnd"/>
      <w:r w:rsidRPr="0085178D">
        <w:rPr>
          <w:lang w:eastAsia="ja-JP"/>
        </w:rPr>
        <w:t xml:space="preserve"> </w:t>
      </w:r>
      <w:proofErr w:type="spellStart"/>
      <w:r w:rsidRPr="0085178D">
        <w:rPr>
          <w:lang w:eastAsia="ja-JP"/>
        </w:rPr>
        <w:t>xây</w:t>
      </w:r>
      <w:proofErr w:type="spellEnd"/>
      <w:r w:rsidRPr="0085178D">
        <w:rPr>
          <w:lang w:eastAsia="ja-JP"/>
        </w:rPr>
        <w:t xml:space="preserve"> </w:t>
      </w:r>
      <w:proofErr w:type="spellStart"/>
      <w:r w:rsidRPr="0085178D">
        <w:rPr>
          <w:lang w:eastAsia="ja-JP"/>
        </w:rPr>
        <w:t>dựng</w:t>
      </w:r>
      <w:proofErr w:type="spellEnd"/>
      <w:r w:rsidRPr="0085178D">
        <w:rPr>
          <w:lang w:eastAsia="ja-JP"/>
        </w:rPr>
        <w:t xml:space="preserve"> </w:t>
      </w:r>
      <w:proofErr w:type="spellStart"/>
      <w:r w:rsidRPr="0085178D">
        <w:rPr>
          <w:lang w:eastAsia="ja-JP"/>
        </w:rPr>
        <w:t>các</w:t>
      </w:r>
      <w:proofErr w:type="spellEnd"/>
      <w:r w:rsidRPr="0085178D">
        <w:rPr>
          <w:lang w:eastAsia="ja-JP"/>
        </w:rPr>
        <w:t xml:space="preserve"> API </w:t>
      </w:r>
      <w:proofErr w:type="spellStart"/>
      <w:r w:rsidRPr="0085178D">
        <w:rPr>
          <w:lang w:eastAsia="ja-JP"/>
        </w:rPr>
        <w:t>và</w:t>
      </w:r>
      <w:proofErr w:type="spellEnd"/>
      <w:r w:rsidRPr="0085178D">
        <w:rPr>
          <w:lang w:eastAsia="ja-JP"/>
        </w:rPr>
        <w:t xml:space="preserve"> </w:t>
      </w:r>
      <w:proofErr w:type="spellStart"/>
      <w:r w:rsidRPr="0085178D">
        <w:rPr>
          <w:lang w:eastAsia="ja-JP"/>
        </w:rPr>
        <w:t>xử</w:t>
      </w:r>
      <w:proofErr w:type="spellEnd"/>
      <w:r w:rsidRPr="0085178D">
        <w:rPr>
          <w:lang w:eastAsia="ja-JP"/>
        </w:rPr>
        <w:t xml:space="preserve"> </w:t>
      </w:r>
      <w:proofErr w:type="spellStart"/>
      <w:r w:rsidRPr="0085178D">
        <w:rPr>
          <w:lang w:eastAsia="ja-JP"/>
        </w:rPr>
        <w:t>lý</w:t>
      </w:r>
      <w:proofErr w:type="spellEnd"/>
      <w:r w:rsidRPr="0085178D">
        <w:rPr>
          <w:lang w:eastAsia="ja-JP"/>
        </w:rPr>
        <w:t xml:space="preserve"> routing. </w:t>
      </w:r>
      <w:proofErr w:type="spellStart"/>
      <w:r w:rsidRPr="0085178D">
        <w:rPr>
          <w:lang w:eastAsia="ja-JP"/>
        </w:rPr>
        <w:t>Các</w:t>
      </w:r>
      <w:proofErr w:type="spellEnd"/>
      <w:r w:rsidRPr="0085178D">
        <w:rPr>
          <w:lang w:eastAsia="ja-JP"/>
        </w:rPr>
        <w:t xml:space="preserve"> </w:t>
      </w:r>
      <w:proofErr w:type="spellStart"/>
      <w:r w:rsidRPr="0085178D">
        <w:rPr>
          <w:lang w:eastAsia="ja-JP"/>
        </w:rPr>
        <w:t>thư</w:t>
      </w:r>
      <w:proofErr w:type="spellEnd"/>
      <w:r w:rsidRPr="0085178D">
        <w:rPr>
          <w:lang w:eastAsia="ja-JP"/>
        </w:rPr>
        <w:t xml:space="preserve"> </w:t>
      </w:r>
      <w:proofErr w:type="spellStart"/>
      <w:r w:rsidRPr="0085178D">
        <w:rPr>
          <w:lang w:eastAsia="ja-JP"/>
        </w:rPr>
        <w:t>viện</w:t>
      </w:r>
      <w:proofErr w:type="spellEnd"/>
      <w:r w:rsidRPr="0085178D">
        <w:rPr>
          <w:lang w:eastAsia="ja-JP"/>
        </w:rPr>
        <w:t xml:space="preserve"> </w:t>
      </w:r>
      <w:proofErr w:type="spellStart"/>
      <w:r w:rsidRPr="0085178D">
        <w:rPr>
          <w:lang w:eastAsia="ja-JP"/>
        </w:rPr>
        <w:t>hỗ</w:t>
      </w:r>
      <w:proofErr w:type="spellEnd"/>
      <w:r w:rsidRPr="0085178D">
        <w:rPr>
          <w:lang w:eastAsia="ja-JP"/>
        </w:rPr>
        <w:t xml:space="preserve"> </w:t>
      </w:r>
      <w:proofErr w:type="spellStart"/>
      <w:r w:rsidRPr="0085178D">
        <w:rPr>
          <w:lang w:eastAsia="ja-JP"/>
        </w:rPr>
        <w:t>trợ</w:t>
      </w:r>
      <w:proofErr w:type="spellEnd"/>
      <w:r w:rsidRPr="0085178D">
        <w:rPr>
          <w:lang w:eastAsia="ja-JP"/>
        </w:rPr>
        <w:t xml:space="preserve"> </w:t>
      </w:r>
      <w:proofErr w:type="spellStart"/>
      <w:r w:rsidRPr="0085178D">
        <w:rPr>
          <w:lang w:eastAsia="ja-JP"/>
        </w:rPr>
        <w:t>gồm</w:t>
      </w:r>
      <w:proofErr w:type="spellEnd"/>
      <w:r w:rsidRPr="0085178D">
        <w:rPr>
          <w:lang w:eastAsia="ja-JP"/>
        </w:rPr>
        <w:t xml:space="preserve"> </w:t>
      </w:r>
      <w:proofErr w:type="spellStart"/>
      <w:r w:rsidRPr="0085178D">
        <w:rPr>
          <w:lang w:eastAsia="ja-JP"/>
        </w:rPr>
        <w:t>Nodemailer</w:t>
      </w:r>
      <w:proofErr w:type="spellEnd"/>
      <w:r w:rsidRPr="0085178D">
        <w:rPr>
          <w:lang w:eastAsia="ja-JP"/>
        </w:rPr>
        <w:t xml:space="preserve"> (</w:t>
      </w:r>
      <w:proofErr w:type="spellStart"/>
      <w:r w:rsidRPr="0085178D">
        <w:rPr>
          <w:lang w:eastAsia="ja-JP"/>
        </w:rPr>
        <w:t>gửi</w:t>
      </w:r>
      <w:proofErr w:type="spellEnd"/>
      <w:r w:rsidRPr="0085178D">
        <w:rPr>
          <w:lang w:eastAsia="ja-JP"/>
        </w:rPr>
        <w:t xml:space="preserve"> email OTP), Socket.io (</w:t>
      </w:r>
      <w:proofErr w:type="spellStart"/>
      <w:r w:rsidRPr="0085178D">
        <w:rPr>
          <w:lang w:eastAsia="ja-JP"/>
        </w:rPr>
        <w:t>xử</w:t>
      </w:r>
      <w:proofErr w:type="spellEnd"/>
      <w:r w:rsidRPr="0085178D">
        <w:rPr>
          <w:lang w:eastAsia="ja-JP"/>
        </w:rPr>
        <w:t xml:space="preserve"> </w:t>
      </w:r>
      <w:proofErr w:type="spellStart"/>
      <w:r w:rsidRPr="0085178D">
        <w:rPr>
          <w:lang w:eastAsia="ja-JP"/>
        </w:rPr>
        <w:t>lý</w:t>
      </w:r>
      <w:proofErr w:type="spellEnd"/>
      <w:r w:rsidRPr="0085178D">
        <w:rPr>
          <w:lang w:eastAsia="ja-JP"/>
        </w:rPr>
        <w:t xml:space="preserve"> chat/</w:t>
      </w:r>
      <w:proofErr w:type="spellStart"/>
      <w:r w:rsidRPr="0085178D">
        <w:rPr>
          <w:lang w:eastAsia="ja-JP"/>
        </w:rPr>
        <w:t>thông</w:t>
      </w:r>
      <w:proofErr w:type="spellEnd"/>
      <w:r w:rsidRPr="0085178D">
        <w:rPr>
          <w:lang w:eastAsia="ja-JP"/>
        </w:rPr>
        <w:t xml:space="preserve"> </w:t>
      </w:r>
      <w:proofErr w:type="spellStart"/>
      <w:r w:rsidRPr="0085178D">
        <w:rPr>
          <w:lang w:eastAsia="ja-JP"/>
        </w:rPr>
        <w:t>báo</w:t>
      </w:r>
      <w:proofErr w:type="spellEnd"/>
      <w:r w:rsidRPr="0085178D">
        <w:rPr>
          <w:lang w:eastAsia="ja-JP"/>
        </w:rPr>
        <w:t xml:space="preserve"> </w:t>
      </w:r>
      <w:proofErr w:type="spellStart"/>
      <w:r w:rsidRPr="0085178D">
        <w:rPr>
          <w:lang w:eastAsia="ja-JP"/>
        </w:rPr>
        <w:t>thời</w:t>
      </w:r>
      <w:proofErr w:type="spellEnd"/>
      <w:r w:rsidRPr="0085178D">
        <w:rPr>
          <w:lang w:eastAsia="ja-JP"/>
        </w:rPr>
        <w:t xml:space="preserve"> </w:t>
      </w:r>
      <w:proofErr w:type="spellStart"/>
      <w:r w:rsidRPr="0085178D">
        <w:rPr>
          <w:lang w:eastAsia="ja-JP"/>
        </w:rPr>
        <w:t>gian</w:t>
      </w:r>
      <w:proofErr w:type="spellEnd"/>
      <w:r w:rsidRPr="0085178D">
        <w:rPr>
          <w:lang w:eastAsia="ja-JP"/>
        </w:rPr>
        <w:t xml:space="preserve"> </w:t>
      </w:r>
      <w:proofErr w:type="spellStart"/>
      <w:r w:rsidRPr="0085178D">
        <w:rPr>
          <w:lang w:eastAsia="ja-JP"/>
        </w:rPr>
        <w:t>thực</w:t>
      </w:r>
      <w:proofErr w:type="spellEnd"/>
      <w:r w:rsidRPr="0085178D">
        <w:rPr>
          <w:lang w:eastAsia="ja-JP"/>
        </w:rPr>
        <w:t xml:space="preserve">) </w:t>
      </w:r>
      <w:proofErr w:type="spellStart"/>
      <w:r w:rsidRPr="0085178D">
        <w:rPr>
          <w:lang w:eastAsia="ja-JP"/>
        </w:rPr>
        <w:t>và</w:t>
      </w:r>
      <w:proofErr w:type="spellEnd"/>
      <w:r w:rsidRPr="0085178D">
        <w:rPr>
          <w:lang w:eastAsia="ja-JP"/>
        </w:rPr>
        <w:t xml:space="preserve"> </w:t>
      </w:r>
      <w:proofErr w:type="spellStart"/>
      <w:r w:rsidRPr="0085178D">
        <w:rPr>
          <w:lang w:eastAsia="ja-JP"/>
        </w:rPr>
        <w:t>Multer</w:t>
      </w:r>
      <w:proofErr w:type="spellEnd"/>
      <w:r w:rsidRPr="0085178D">
        <w:rPr>
          <w:lang w:eastAsia="ja-JP"/>
        </w:rPr>
        <w:t xml:space="preserve"> (</w:t>
      </w:r>
      <w:proofErr w:type="spellStart"/>
      <w:r w:rsidRPr="0085178D">
        <w:rPr>
          <w:lang w:eastAsia="ja-JP"/>
        </w:rPr>
        <w:t>quản</w:t>
      </w:r>
      <w:proofErr w:type="spellEnd"/>
      <w:r w:rsidRPr="0085178D">
        <w:rPr>
          <w:lang w:eastAsia="ja-JP"/>
        </w:rPr>
        <w:t xml:space="preserve"> </w:t>
      </w:r>
      <w:proofErr w:type="spellStart"/>
      <w:r w:rsidRPr="0085178D">
        <w:rPr>
          <w:lang w:eastAsia="ja-JP"/>
        </w:rPr>
        <w:t>lý</w:t>
      </w:r>
      <w:proofErr w:type="spellEnd"/>
      <w:r w:rsidRPr="0085178D">
        <w:rPr>
          <w:lang w:eastAsia="ja-JP"/>
        </w:rPr>
        <w:t xml:space="preserve"> upload file).</w:t>
      </w:r>
    </w:p>
    <w:p w14:paraId="10553700" w14:textId="77777777" w:rsidR="0085178D" w:rsidRDefault="008C7DF7" w:rsidP="00671D5D">
      <w:pPr>
        <w:pStyle w:val="ListParagraph"/>
        <w:numPr>
          <w:ilvl w:val="0"/>
          <w:numId w:val="6"/>
        </w:numPr>
        <w:rPr>
          <w:lang w:eastAsia="ja-JP"/>
        </w:rPr>
      </w:pPr>
      <w:proofErr w:type="spellStart"/>
      <w:r w:rsidRPr="0085178D">
        <w:rPr>
          <w:b/>
          <w:bCs/>
          <w:lang w:eastAsia="ja-JP"/>
        </w:rPr>
        <w:t>Cơ</w:t>
      </w:r>
      <w:proofErr w:type="spellEnd"/>
      <w:r w:rsidRPr="0085178D">
        <w:rPr>
          <w:b/>
          <w:bCs/>
          <w:lang w:eastAsia="ja-JP"/>
        </w:rPr>
        <w:t xml:space="preserve"> </w:t>
      </w:r>
      <w:proofErr w:type="spellStart"/>
      <w:r w:rsidRPr="0085178D">
        <w:rPr>
          <w:b/>
          <w:bCs/>
          <w:lang w:eastAsia="ja-JP"/>
        </w:rPr>
        <w:t>sở</w:t>
      </w:r>
      <w:proofErr w:type="spellEnd"/>
      <w:r w:rsidRPr="0085178D">
        <w:rPr>
          <w:b/>
          <w:bCs/>
          <w:lang w:eastAsia="ja-JP"/>
        </w:rPr>
        <w:t xml:space="preserve"> </w:t>
      </w:r>
      <w:proofErr w:type="spellStart"/>
      <w:r w:rsidRPr="0085178D">
        <w:rPr>
          <w:b/>
          <w:bCs/>
          <w:lang w:eastAsia="ja-JP"/>
        </w:rPr>
        <w:t>dữ</w:t>
      </w:r>
      <w:proofErr w:type="spellEnd"/>
      <w:r w:rsidRPr="0085178D">
        <w:rPr>
          <w:b/>
          <w:bCs/>
          <w:lang w:eastAsia="ja-JP"/>
        </w:rPr>
        <w:t xml:space="preserve"> </w:t>
      </w:r>
      <w:proofErr w:type="spellStart"/>
      <w:r w:rsidRPr="0085178D">
        <w:rPr>
          <w:b/>
          <w:bCs/>
          <w:lang w:eastAsia="ja-JP"/>
        </w:rPr>
        <w:t>liệu</w:t>
      </w:r>
      <w:proofErr w:type="spellEnd"/>
      <w:r w:rsidRPr="0085178D">
        <w:rPr>
          <w:b/>
          <w:bCs/>
          <w:lang w:eastAsia="ja-JP"/>
        </w:rPr>
        <w:t>:</w:t>
      </w:r>
      <w:r w:rsidRPr="008C7DF7">
        <w:rPr>
          <w:lang w:eastAsia="ja-JP"/>
        </w:rPr>
        <w:t xml:space="preserve"> </w:t>
      </w:r>
      <w:proofErr w:type="spellStart"/>
      <w:r w:rsidRPr="0085178D">
        <w:rPr>
          <w:lang w:eastAsia="ja-JP"/>
        </w:rPr>
        <w:t>Hệ</w:t>
      </w:r>
      <w:proofErr w:type="spellEnd"/>
      <w:r w:rsidRPr="0085178D">
        <w:rPr>
          <w:lang w:eastAsia="ja-JP"/>
        </w:rPr>
        <w:t xml:space="preserve"> </w:t>
      </w:r>
      <w:proofErr w:type="spellStart"/>
      <w:r w:rsidRPr="0085178D">
        <w:rPr>
          <w:lang w:eastAsia="ja-JP"/>
        </w:rPr>
        <w:t>quản</w:t>
      </w:r>
      <w:proofErr w:type="spellEnd"/>
      <w:r w:rsidRPr="0085178D">
        <w:rPr>
          <w:lang w:eastAsia="ja-JP"/>
        </w:rPr>
        <w:t xml:space="preserve"> </w:t>
      </w:r>
      <w:proofErr w:type="spellStart"/>
      <w:r w:rsidRPr="0085178D">
        <w:rPr>
          <w:lang w:eastAsia="ja-JP"/>
        </w:rPr>
        <w:t>trị</w:t>
      </w:r>
      <w:proofErr w:type="spellEnd"/>
      <w:r w:rsidRPr="0085178D">
        <w:rPr>
          <w:lang w:eastAsia="ja-JP"/>
        </w:rPr>
        <w:t xml:space="preserve"> PostgreSQL </w:t>
      </w:r>
      <w:proofErr w:type="spellStart"/>
      <w:r w:rsidRPr="0085178D">
        <w:rPr>
          <w:lang w:eastAsia="ja-JP"/>
        </w:rPr>
        <w:t>được</w:t>
      </w:r>
      <w:proofErr w:type="spellEnd"/>
      <w:r w:rsidRPr="0085178D">
        <w:rPr>
          <w:lang w:eastAsia="ja-JP"/>
        </w:rPr>
        <w:t xml:space="preserve"> </w:t>
      </w:r>
      <w:proofErr w:type="spellStart"/>
      <w:r w:rsidRPr="0085178D">
        <w:rPr>
          <w:lang w:eastAsia="ja-JP"/>
        </w:rPr>
        <w:t>lựa</w:t>
      </w:r>
      <w:proofErr w:type="spellEnd"/>
      <w:r w:rsidRPr="0085178D">
        <w:rPr>
          <w:lang w:eastAsia="ja-JP"/>
        </w:rPr>
        <w:t xml:space="preserve"> </w:t>
      </w:r>
      <w:proofErr w:type="spellStart"/>
      <w:r w:rsidRPr="0085178D">
        <w:rPr>
          <w:lang w:eastAsia="ja-JP"/>
        </w:rPr>
        <w:t>chọn</w:t>
      </w:r>
      <w:proofErr w:type="spellEnd"/>
      <w:r w:rsidRPr="0085178D">
        <w:rPr>
          <w:lang w:eastAsia="ja-JP"/>
        </w:rPr>
        <w:t xml:space="preserve"> </w:t>
      </w:r>
      <w:proofErr w:type="spellStart"/>
      <w:r w:rsidRPr="0085178D">
        <w:rPr>
          <w:lang w:eastAsia="ja-JP"/>
        </w:rPr>
        <w:t>để</w:t>
      </w:r>
      <w:proofErr w:type="spellEnd"/>
      <w:r w:rsidRPr="0085178D">
        <w:rPr>
          <w:lang w:eastAsia="ja-JP"/>
        </w:rPr>
        <w:t xml:space="preserve"> </w:t>
      </w:r>
      <w:proofErr w:type="spellStart"/>
      <w:r w:rsidRPr="0085178D">
        <w:rPr>
          <w:lang w:eastAsia="ja-JP"/>
        </w:rPr>
        <w:t>lưu</w:t>
      </w:r>
      <w:proofErr w:type="spellEnd"/>
      <w:r w:rsidRPr="0085178D">
        <w:rPr>
          <w:lang w:eastAsia="ja-JP"/>
        </w:rPr>
        <w:t xml:space="preserve"> </w:t>
      </w:r>
      <w:proofErr w:type="spellStart"/>
      <w:r w:rsidRPr="0085178D">
        <w:rPr>
          <w:lang w:eastAsia="ja-JP"/>
        </w:rPr>
        <w:t>trữ</w:t>
      </w:r>
      <w:proofErr w:type="spellEnd"/>
      <w:r w:rsidRPr="0085178D">
        <w:rPr>
          <w:lang w:eastAsia="ja-JP"/>
        </w:rPr>
        <w:t xml:space="preserve"> </w:t>
      </w:r>
      <w:proofErr w:type="spellStart"/>
      <w:r w:rsidRPr="0085178D">
        <w:rPr>
          <w:lang w:eastAsia="ja-JP"/>
        </w:rPr>
        <w:t>dữ</w:t>
      </w:r>
      <w:proofErr w:type="spellEnd"/>
      <w:r w:rsidRPr="0085178D">
        <w:rPr>
          <w:lang w:eastAsia="ja-JP"/>
        </w:rPr>
        <w:t xml:space="preserve"> </w:t>
      </w:r>
      <w:proofErr w:type="spellStart"/>
      <w:r w:rsidRPr="0085178D">
        <w:rPr>
          <w:lang w:eastAsia="ja-JP"/>
        </w:rPr>
        <w:t>liệu</w:t>
      </w:r>
      <w:proofErr w:type="spellEnd"/>
      <w:r w:rsidRPr="0085178D">
        <w:rPr>
          <w:lang w:eastAsia="ja-JP"/>
        </w:rPr>
        <w:t xml:space="preserve"> </w:t>
      </w:r>
      <w:proofErr w:type="spellStart"/>
      <w:r w:rsidRPr="0085178D">
        <w:rPr>
          <w:lang w:eastAsia="ja-JP"/>
        </w:rPr>
        <w:t>với</w:t>
      </w:r>
      <w:proofErr w:type="spellEnd"/>
      <w:r w:rsidRPr="0085178D">
        <w:rPr>
          <w:lang w:eastAsia="ja-JP"/>
        </w:rPr>
        <w:t xml:space="preserve"> </w:t>
      </w:r>
      <w:proofErr w:type="spellStart"/>
      <w:r w:rsidRPr="0085178D">
        <w:rPr>
          <w:lang w:eastAsia="ja-JP"/>
        </w:rPr>
        <w:t>độ</w:t>
      </w:r>
      <w:proofErr w:type="spellEnd"/>
      <w:r w:rsidRPr="0085178D">
        <w:rPr>
          <w:lang w:eastAsia="ja-JP"/>
        </w:rPr>
        <w:t xml:space="preserve"> tin </w:t>
      </w:r>
      <w:proofErr w:type="spellStart"/>
      <w:r w:rsidRPr="0085178D">
        <w:rPr>
          <w:lang w:eastAsia="ja-JP"/>
        </w:rPr>
        <w:t>cậy</w:t>
      </w:r>
      <w:proofErr w:type="spellEnd"/>
      <w:r w:rsidRPr="0085178D">
        <w:rPr>
          <w:lang w:eastAsia="ja-JP"/>
        </w:rPr>
        <w:t xml:space="preserve"> </w:t>
      </w:r>
      <w:proofErr w:type="spellStart"/>
      <w:r w:rsidRPr="0085178D">
        <w:rPr>
          <w:lang w:eastAsia="ja-JP"/>
        </w:rPr>
        <w:t>cao</w:t>
      </w:r>
      <w:proofErr w:type="spellEnd"/>
      <w:r w:rsidRPr="0085178D">
        <w:rPr>
          <w:lang w:eastAsia="ja-JP"/>
        </w:rPr>
        <w:t xml:space="preserve">, </w:t>
      </w:r>
      <w:proofErr w:type="spellStart"/>
      <w:r w:rsidRPr="0085178D">
        <w:rPr>
          <w:lang w:eastAsia="ja-JP"/>
        </w:rPr>
        <w:t>hỗ</w:t>
      </w:r>
      <w:proofErr w:type="spellEnd"/>
      <w:r w:rsidRPr="0085178D">
        <w:rPr>
          <w:lang w:eastAsia="ja-JP"/>
        </w:rPr>
        <w:t xml:space="preserve"> </w:t>
      </w:r>
      <w:proofErr w:type="spellStart"/>
      <w:r w:rsidRPr="0085178D">
        <w:rPr>
          <w:lang w:eastAsia="ja-JP"/>
        </w:rPr>
        <w:t>trợ</w:t>
      </w:r>
      <w:proofErr w:type="spellEnd"/>
      <w:r w:rsidRPr="0085178D">
        <w:rPr>
          <w:lang w:eastAsia="ja-JP"/>
        </w:rPr>
        <w:t xml:space="preserve"> </w:t>
      </w:r>
      <w:proofErr w:type="spellStart"/>
      <w:r w:rsidRPr="0085178D">
        <w:rPr>
          <w:lang w:eastAsia="ja-JP"/>
        </w:rPr>
        <w:t>tốt</w:t>
      </w:r>
      <w:proofErr w:type="spellEnd"/>
      <w:r w:rsidRPr="0085178D">
        <w:rPr>
          <w:lang w:eastAsia="ja-JP"/>
        </w:rPr>
        <w:t xml:space="preserve"> </w:t>
      </w:r>
      <w:proofErr w:type="spellStart"/>
      <w:r w:rsidRPr="0085178D">
        <w:rPr>
          <w:lang w:eastAsia="ja-JP"/>
        </w:rPr>
        <w:t>các</w:t>
      </w:r>
      <w:proofErr w:type="spellEnd"/>
      <w:r w:rsidRPr="0085178D">
        <w:rPr>
          <w:lang w:eastAsia="ja-JP"/>
        </w:rPr>
        <w:t xml:space="preserve"> </w:t>
      </w:r>
      <w:proofErr w:type="spellStart"/>
      <w:r w:rsidRPr="0085178D">
        <w:rPr>
          <w:lang w:eastAsia="ja-JP"/>
        </w:rPr>
        <w:t>ràng</w:t>
      </w:r>
      <w:proofErr w:type="spellEnd"/>
      <w:r w:rsidRPr="0085178D">
        <w:rPr>
          <w:lang w:eastAsia="ja-JP"/>
        </w:rPr>
        <w:t xml:space="preserve"> </w:t>
      </w:r>
      <w:proofErr w:type="spellStart"/>
      <w:r w:rsidRPr="0085178D">
        <w:rPr>
          <w:lang w:eastAsia="ja-JP"/>
        </w:rPr>
        <w:t>buộc</w:t>
      </w:r>
      <w:proofErr w:type="spellEnd"/>
      <w:r w:rsidRPr="0085178D">
        <w:rPr>
          <w:lang w:eastAsia="ja-JP"/>
        </w:rPr>
        <w:t xml:space="preserve"> </w:t>
      </w:r>
      <w:proofErr w:type="spellStart"/>
      <w:r w:rsidRPr="0085178D">
        <w:rPr>
          <w:lang w:eastAsia="ja-JP"/>
        </w:rPr>
        <w:t>quan</w:t>
      </w:r>
      <w:proofErr w:type="spellEnd"/>
      <w:r w:rsidRPr="0085178D">
        <w:rPr>
          <w:lang w:eastAsia="ja-JP"/>
        </w:rPr>
        <w:t xml:space="preserve"> </w:t>
      </w:r>
      <w:proofErr w:type="spellStart"/>
      <w:r w:rsidRPr="0085178D">
        <w:rPr>
          <w:lang w:eastAsia="ja-JP"/>
        </w:rPr>
        <w:t>hệ</w:t>
      </w:r>
      <w:proofErr w:type="spellEnd"/>
      <w:r w:rsidRPr="0085178D">
        <w:rPr>
          <w:lang w:eastAsia="ja-JP"/>
        </w:rPr>
        <w:t xml:space="preserve"> </w:t>
      </w:r>
      <w:proofErr w:type="spellStart"/>
      <w:r w:rsidRPr="0085178D">
        <w:rPr>
          <w:lang w:eastAsia="ja-JP"/>
        </w:rPr>
        <w:t>và</w:t>
      </w:r>
      <w:proofErr w:type="spellEnd"/>
      <w:r w:rsidRPr="0085178D">
        <w:rPr>
          <w:lang w:eastAsia="ja-JP"/>
        </w:rPr>
        <w:t xml:space="preserve"> </w:t>
      </w:r>
      <w:proofErr w:type="spellStart"/>
      <w:r w:rsidRPr="0085178D">
        <w:rPr>
          <w:lang w:eastAsia="ja-JP"/>
        </w:rPr>
        <w:t>kiểu</w:t>
      </w:r>
      <w:proofErr w:type="spellEnd"/>
      <w:r w:rsidRPr="0085178D">
        <w:rPr>
          <w:lang w:eastAsia="ja-JP"/>
        </w:rPr>
        <w:t xml:space="preserve"> </w:t>
      </w:r>
      <w:proofErr w:type="spellStart"/>
      <w:r w:rsidRPr="0085178D">
        <w:rPr>
          <w:lang w:eastAsia="ja-JP"/>
        </w:rPr>
        <w:t>dữ</w:t>
      </w:r>
      <w:proofErr w:type="spellEnd"/>
      <w:r w:rsidRPr="0085178D">
        <w:rPr>
          <w:lang w:eastAsia="ja-JP"/>
        </w:rPr>
        <w:t xml:space="preserve"> </w:t>
      </w:r>
      <w:proofErr w:type="spellStart"/>
      <w:r w:rsidRPr="0085178D">
        <w:rPr>
          <w:lang w:eastAsia="ja-JP"/>
        </w:rPr>
        <w:t>liệu</w:t>
      </w:r>
      <w:proofErr w:type="spellEnd"/>
      <w:r w:rsidRPr="0085178D">
        <w:rPr>
          <w:lang w:eastAsia="ja-JP"/>
        </w:rPr>
        <w:t xml:space="preserve"> JSONB </w:t>
      </w:r>
      <w:proofErr w:type="spellStart"/>
      <w:r w:rsidRPr="0085178D">
        <w:rPr>
          <w:lang w:eastAsia="ja-JP"/>
        </w:rPr>
        <w:t>linh</w:t>
      </w:r>
      <w:proofErr w:type="spellEnd"/>
      <w:r w:rsidRPr="0085178D">
        <w:rPr>
          <w:lang w:eastAsia="ja-JP"/>
        </w:rPr>
        <w:t xml:space="preserve"> </w:t>
      </w:r>
      <w:proofErr w:type="spellStart"/>
      <w:r w:rsidRPr="0085178D">
        <w:rPr>
          <w:lang w:eastAsia="ja-JP"/>
        </w:rPr>
        <w:t>hoạt</w:t>
      </w:r>
      <w:proofErr w:type="spellEnd"/>
      <w:r w:rsidRPr="0085178D">
        <w:rPr>
          <w:lang w:eastAsia="ja-JP"/>
        </w:rPr>
        <w:t>.</w:t>
      </w:r>
    </w:p>
    <w:p w14:paraId="71B2FD8A" w14:textId="6E60BD90" w:rsidR="008C7DF7" w:rsidRPr="008C7DF7" w:rsidRDefault="008C7DF7" w:rsidP="00671D5D">
      <w:pPr>
        <w:pStyle w:val="ListParagraph"/>
        <w:numPr>
          <w:ilvl w:val="0"/>
          <w:numId w:val="6"/>
        </w:numPr>
        <w:rPr>
          <w:lang w:eastAsia="ja-JP"/>
        </w:rPr>
      </w:pPr>
      <w:r w:rsidRPr="0085178D">
        <w:rPr>
          <w:b/>
          <w:bCs/>
          <w:lang w:eastAsia="ja-JP"/>
        </w:rPr>
        <w:lastRenderedPageBreak/>
        <w:t xml:space="preserve">Giao </w:t>
      </w:r>
      <w:proofErr w:type="spellStart"/>
      <w:r w:rsidRPr="0085178D">
        <w:rPr>
          <w:b/>
          <w:bCs/>
          <w:lang w:eastAsia="ja-JP"/>
        </w:rPr>
        <w:t>diện</w:t>
      </w:r>
      <w:proofErr w:type="spellEnd"/>
      <w:r w:rsidRPr="0085178D">
        <w:rPr>
          <w:b/>
          <w:bCs/>
          <w:lang w:eastAsia="ja-JP"/>
        </w:rPr>
        <w:t xml:space="preserve"> Frontend:</w:t>
      </w:r>
      <w:r w:rsidRPr="008C7DF7">
        <w:rPr>
          <w:lang w:eastAsia="ja-JP"/>
        </w:rPr>
        <w:t xml:space="preserve"> </w:t>
      </w:r>
      <w:proofErr w:type="spellStart"/>
      <w:r w:rsidRPr="0085178D">
        <w:rPr>
          <w:lang w:eastAsia="ja-JP"/>
        </w:rPr>
        <w:t>Sử</w:t>
      </w:r>
      <w:proofErr w:type="spellEnd"/>
      <w:r w:rsidRPr="0085178D">
        <w:rPr>
          <w:lang w:eastAsia="ja-JP"/>
        </w:rPr>
        <w:t xml:space="preserve"> </w:t>
      </w:r>
      <w:proofErr w:type="spellStart"/>
      <w:r w:rsidRPr="0085178D">
        <w:rPr>
          <w:lang w:eastAsia="ja-JP"/>
        </w:rPr>
        <w:t>dụng</w:t>
      </w:r>
      <w:proofErr w:type="spellEnd"/>
      <w:r w:rsidRPr="0085178D">
        <w:rPr>
          <w:lang w:eastAsia="ja-JP"/>
        </w:rPr>
        <w:t xml:space="preserve"> HTML5, CSS3 (</w:t>
      </w:r>
      <w:proofErr w:type="spellStart"/>
      <w:r w:rsidRPr="0085178D">
        <w:rPr>
          <w:lang w:eastAsia="ja-JP"/>
        </w:rPr>
        <w:t>với</w:t>
      </w:r>
      <w:proofErr w:type="spellEnd"/>
      <w:r w:rsidRPr="0085178D">
        <w:rPr>
          <w:lang w:eastAsia="ja-JP"/>
        </w:rPr>
        <w:t xml:space="preserve"> </w:t>
      </w:r>
      <w:proofErr w:type="spellStart"/>
      <w:r w:rsidRPr="0085178D">
        <w:rPr>
          <w:lang w:eastAsia="ja-JP"/>
        </w:rPr>
        <w:t>phong</w:t>
      </w:r>
      <w:proofErr w:type="spellEnd"/>
      <w:r w:rsidRPr="0085178D">
        <w:rPr>
          <w:lang w:eastAsia="ja-JP"/>
        </w:rPr>
        <w:t xml:space="preserve"> </w:t>
      </w:r>
      <w:proofErr w:type="spellStart"/>
      <w:r w:rsidRPr="0085178D">
        <w:rPr>
          <w:lang w:eastAsia="ja-JP"/>
        </w:rPr>
        <w:t>cách</w:t>
      </w:r>
      <w:proofErr w:type="spellEnd"/>
      <w:r w:rsidRPr="0085178D">
        <w:rPr>
          <w:lang w:eastAsia="ja-JP"/>
        </w:rPr>
        <w:t xml:space="preserve"> </w:t>
      </w:r>
      <w:proofErr w:type="spellStart"/>
      <w:r w:rsidRPr="0085178D">
        <w:rPr>
          <w:lang w:eastAsia="ja-JP"/>
        </w:rPr>
        <w:t>Glassmorphism</w:t>
      </w:r>
      <w:proofErr w:type="spellEnd"/>
      <w:r w:rsidRPr="0085178D">
        <w:rPr>
          <w:lang w:eastAsia="ja-JP"/>
        </w:rPr>
        <w:t xml:space="preserve">) </w:t>
      </w:r>
      <w:proofErr w:type="spellStart"/>
      <w:r w:rsidRPr="0085178D">
        <w:rPr>
          <w:lang w:eastAsia="ja-JP"/>
        </w:rPr>
        <w:t>và</w:t>
      </w:r>
      <w:proofErr w:type="spellEnd"/>
      <w:r w:rsidRPr="0085178D">
        <w:rPr>
          <w:lang w:eastAsia="ja-JP"/>
        </w:rPr>
        <w:t xml:space="preserve"> EJS (Embedded JavaScript) </w:t>
      </w:r>
      <w:proofErr w:type="spellStart"/>
      <w:r w:rsidRPr="0085178D">
        <w:rPr>
          <w:lang w:eastAsia="ja-JP"/>
        </w:rPr>
        <w:t>làm</w:t>
      </w:r>
      <w:proofErr w:type="spellEnd"/>
      <w:r w:rsidRPr="0085178D">
        <w:rPr>
          <w:lang w:eastAsia="ja-JP"/>
        </w:rPr>
        <w:t xml:space="preserve"> template engine </w:t>
      </w:r>
      <w:proofErr w:type="spellStart"/>
      <w:r w:rsidRPr="0085178D">
        <w:rPr>
          <w:lang w:eastAsia="ja-JP"/>
        </w:rPr>
        <w:t>để</w:t>
      </w:r>
      <w:proofErr w:type="spellEnd"/>
      <w:r w:rsidRPr="0085178D">
        <w:rPr>
          <w:lang w:eastAsia="ja-JP"/>
        </w:rPr>
        <w:t xml:space="preserve"> render </w:t>
      </w:r>
      <w:proofErr w:type="spellStart"/>
      <w:r w:rsidRPr="0085178D">
        <w:rPr>
          <w:lang w:eastAsia="ja-JP"/>
        </w:rPr>
        <w:t>giao</w:t>
      </w:r>
      <w:proofErr w:type="spellEnd"/>
      <w:r w:rsidRPr="0085178D">
        <w:rPr>
          <w:lang w:eastAsia="ja-JP"/>
        </w:rPr>
        <w:t xml:space="preserve"> </w:t>
      </w:r>
      <w:proofErr w:type="spellStart"/>
      <w:r w:rsidRPr="0085178D">
        <w:rPr>
          <w:lang w:eastAsia="ja-JP"/>
        </w:rPr>
        <w:t>diện</w:t>
      </w:r>
      <w:proofErr w:type="spellEnd"/>
      <w:r w:rsidRPr="0085178D">
        <w:rPr>
          <w:lang w:eastAsia="ja-JP"/>
        </w:rPr>
        <w:t xml:space="preserve">. Logic </w:t>
      </w:r>
      <w:proofErr w:type="spellStart"/>
      <w:r w:rsidRPr="0085178D">
        <w:rPr>
          <w:lang w:eastAsia="ja-JP"/>
        </w:rPr>
        <w:t>phía</w:t>
      </w:r>
      <w:proofErr w:type="spellEnd"/>
      <w:r w:rsidRPr="0085178D">
        <w:rPr>
          <w:lang w:eastAsia="ja-JP"/>
        </w:rPr>
        <w:t xml:space="preserve"> client </w:t>
      </w:r>
      <w:proofErr w:type="spellStart"/>
      <w:r w:rsidRPr="0085178D">
        <w:rPr>
          <w:lang w:eastAsia="ja-JP"/>
        </w:rPr>
        <w:t>được</w:t>
      </w:r>
      <w:proofErr w:type="spellEnd"/>
      <w:r w:rsidRPr="0085178D">
        <w:rPr>
          <w:lang w:eastAsia="ja-JP"/>
        </w:rPr>
        <w:t xml:space="preserve"> </w:t>
      </w:r>
      <w:proofErr w:type="spellStart"/>
      <w:r w:rsidRPr="0085178D">
        <w:rPr>
          <w:lang w:eastAsia="ja-JP"/>
        </w:rPr>
        <w:t>xử</w:t>
      </w:r>
      <w:proofErr w:type="spellEnd"/>
      <w:r w:rsidRPr="0085178D">
        <w:rPr>
          <w:lang w:eastAsia="ja-JP"/>
        </w:rPr>
        <w:t xml:space="preserve"> </w:t>
      </w:r>
      <w:proofErr w:type="spellStart"/>
      <w:r w:rsidRPr="0085178D">
        <w:rPr>
          <w:lang w:eastAsia="ja-JP"/>
        </w:rPr>
        <w:t>lý</w:t>
      </w:r>
      <w:proofErr w:type="spellEnd"/>
      <w:r w:rsidRPr="0085178D">
        <w:rPr>
          <w:lang w:eastAsia="ja-JP"/>
        </w:rPr>
        <w:t xml:space="preserve"> </w:t>
      </w:r>
      <w:proofErr w:type="spellStart"/>
      <w:r w:rsidRPr="0085178D">
        <w:rPr>
          <w:lang w:eastAsia="ja-JP"/>
        </w:rPr>
        <w:t>bằng</w:t>
      </w:r>
      <w:proofErr w:type="spellEnd"/>
      <w:r w:rsidRPr="0085178D">
        <w:rPr>
          <w:lang w:eastAsia="ja-JP"/>
        </w:rPr>
        <w:t xml:space="preserve"> Vanilla JavaScript (JS </w:t>
      </w:r>
      <w:proofErr w:type="spellStart"/>
      <w:r w:rsidRPr="0085178D">
        <w:rPr>
          <w:lang w:eastAsia="ja-JP"/>
        </w:rPr>
        <w:t>thuần</w:t>
      </w:r>
      <w:proofErr w:type="spellEnd"/>
      <w:r w:rsidRPr="0085178D">
        <w:rPr>
          <w:lang w:eastAsia="ja-JP"/>
        </w:rPr>
        <w:t xml:space="preserve">) </w:t>
      </w:r>
      <w:proofErr w:type="spellStart"/>
      <w:r w:rsidRPr="0085178D">
        <w:rPr>
          <w:lang w:eastAsia="ja-JP"/>
        </w:rPr>
        <w:t>giúp</w:t>
      </w:r>
      <w:proofErr w:type="spellEnd"/>
      <w:r w:rsidRPr="0085178D">
        <w:rPr>
          <w:lang w:eastAsia="ja-JP"/>
        </w:rPr>
        <w:t xml:space="preserve"> </w:t>
      </w:r>
      <w:proofErr w:type="spellStart"/>
      <w:r w:rsidRPr="0085178D">
        <w:rPr>
          <w:lang w:eastAsia="ja-JP"/>
        </w:rPr>
        <w:t>tối</w:t>
      </w:r>
      <w:proofErr w:type="spellEnd"/>
      <w:r w:rsidRPr="0085178D">
        <w:rPr>
          <w:lang w:eastAsia="ja-JP"/>
        </w:rPr>
        <w:t xml:space="preserve"> </w:t>
      </w:r>
      <w:proofErr w:type="spellStart"/>
      <w:r w:rsidRPr="0085178D">
        <w:rPr>
          <w:lang w:eastAsia="ja-JP"/>
        </w:rPr>
        <w:t>ưu</w:t>
      </w:r>
      <w:proofErr w:type="spellEnd"/>
      <w:r w:rsidRPr="0085178D">
        <w:rPr>
          <w:lang w:eastAsia="ja-JP"/>
        </w:rPr>
        <w:t xml:space="preserve"> </w:t>
      </w:r>
      <w:proofErr w:type="spellStart"/>
      <w:r w:rsidRPr="0085178D">
        <w:rPr>
          <w:lang w:eastAsia="ja-JP"/>
        </w:rPr>
        <w:t>hiệu</w:t>
      </w:r>
      <w:proofErr w:type="spellEnd"/>
      <w:r w:rsidRPr="0085178D">
        <w:rPr>
          <w:lang w:eastAsia="ja-JP"/>
        </w:rPr>
        <w:t xml:space="preserve"> </w:t>
      </w:r>
      <w:proofErr w:type="spellStart"/>
      <w:r w:rsidRPr="0085178D">
        <w:rPr>
          <w:lang w:eastAsia="ja-JP"/>
        </w:rPr>
        <w:t>năng</w:t>
      </w:r>
      <w:proofErr w:type="spellEnd"/>
      <w:r w:rsidRPr="0085178D">
        <w:rPr>
          <w:lang w:eastAsia="ja-JP"/>
        </w:rPr>
        <w:t xml:space="preserve"> </w:t>
      </w:r>
      <w:proofErr w:type="spellStart"/>
      <w:r w:rsidRPr="0085178D">
        <w:rPr>
          <w:lang w:eastAsia="ja-JP"/>
        </w:rPr>
        <w:t>mà</w:t>
      </w:r>
      <w:proofErr w:type="spellEnd"/>
      <w:r w:rsidRPr="0085178D">
        <w:rPr>
          <w:lang w:eastAsia="ja-JP"/>
        </w:rPr>
        <w:t xml:space="preserve"> </w:t>
      </w:r>
      <w:proofErr w:type="spellStart"/>
      <w:r w:rsidRPr="0085178D">
        <w:rPr>
          <w:lang w:eastAsia="ja-JP"/>
        </w:rPr>
        <w:t>không</w:t>
      </w:r>
      <w:proofErr w:type="spellEnd"/>
      <w:r w:rsidRPr="0085178D">
        <w:rPr>
          <w:lang w:eastAsia="ja-JP"/>
        </w:rPr>
        <w:t xml:space="preserve"> </w:t>
      </w:r>
      <w:proofErr w:type="spellStart"/>
      <w:r w:rsidRPr="0085178D">
        <w:rPr>
          <w:lang w:eastAsia="ja-JP"/>
        </w:rPr>
        <w:t>phụ</w:t>
      </w:r>
      <w:proofErr w:type="spellEnd"/>
      <w:r w:rsidRPr="0085178D">
        <w:rPr>
          <w:lang w:eastAsia="ja-JP"/>
        </w:rPr>
        <w:t xml:space="preserve"> </w:t>
      </w:r>
      <w:proofErr w:type="spellStart"/>
      <w:r w:rsidRPr="0085178D">
        <w:rPr>
          <w:lang w:eastAsia="ja-JP"/>
        </w:rPr>
        <w:t>thuộc</w:t>
      </w:r>
      <w:proofErr w:type="spellEnd"/>
      <w:r w:rsidRPr="0085178D">
        <w:rPr>
          <w:lang w:eastAsia="ja-JP"/>
        </w:rPr>
        <w:t xml:space="preserve"> frame</w:t>
      </w:r>
      <w:r w:rsidRPr="008C7DF7">
        <w:rPr>
          <w:lang w:eastAsia="ja-JP"/>
        </w:rPr>
        <w:t xml:space="preserve">work </w:t>
      </w:r>
      <w:proofErr w:type="spellStart"/>
      <w:r w:rsidRPr="008C7DF7">
        <w:rPr>
          <w:lang w:eastAsia="ja-JP"/>
        </w:rPr>
        <w:t>nặng</w:t>
      </w:r>
      <w:proofErr w:type="spellEnd"/>
      <w:r w:rsidRPr="008C7DF7">
        <w:rPr>
          <w:lang w:eastAsia="ja-JP"/>
        </w:rPr>
        <w:t>.</w:t>
      </w:r>
    </w:p>
    <w:p w14:paraId="0A354F3E" w14:textId="5D2C015C" w:rsidR="0085178D" w:rsidRPr="00C15654" w:rsidRDefault="00C15654" w:rsidP="00124645">
      <w:pPr>
        <w:pStyle w:val="Heading2"/>
      </w:pPr>
      <w:bookmarkStart w:id="1936" w:name="_Toc215934943"/>
      <w:bookmarkStart w:id="1937" w:name="_Toc216117345"/>
      <w:r>
        <w:t xml:space="preserve">1.3. </w:t>
      </w:r>
      <w:proofErr w:type="spellStart"/>
      <w:r w:rsidR="0085178D" w:rsidRPr="00C15654">
        <w:t>Cấu</w:t>
      </w:r>
      <w:proofErr w:type="spellEnd"/>
      <w:r w:rsidR="0085178D" w:rsidRPr="00C15654">
        <w:t xml:space="preserve"> </w:t>
      </w:r>
      <w:proofErr w:type="spellStart"/>
      <w:r w:rsidR="0085178D" w:rsidRPr="00C15654">
        <w:t>trúc</w:t>
      </w:r>
      <w:proofErr w:type="spellEnd"/>
      <w:r w:rsidR="0085178D" w:rsidRPr="00C15654">
        <w:t xml:space="preserve"> </w:t>
      </w:r>
      <w:proofErr w:type="spellStart"/>
      <w:r w:rsidR="0085178D" w:rsidRPr="00C15654">
        <w:t>đồ</w:t>
      </w:r>
      <w:proofErr w:type="spellEnd"/>
      <w:r w:rsidR="0085178D" w:rsidRPr="00C15654">
        <w:t xml:space="preserve"> </w:t>
      </w:r>
      <w:proofErr w:type="spellStart"/>
      <w:r w:rsidR="0085178D" w:rsidRPr="00C15654">
        <w:t>án</w:t>
      </w:r>
      <w:bookmarkEnd w:id="1936"/>
      <w:bookmarkEnd w:id="1937"/>
      <w:proofErr w:type="spellEnd"/>
    </w:p>
    <w:p w14:paraId="43B8CD96" w14:textId="4AC21979" w:rsidR="0085178D" w:rsidRDefault="0085178D" w:rsidP="0085178D">
      <w:pPr>
        <w:ind w:firstLine="567"/>
        <w:rPr>
          <w:szCs w:val="26"/>
          <w:lang w:eastAsia="ja-JP"/>
        </w:rPr>
      </w:pPr>
      <w:proofErr w:type="spellStart"/>
      <w:r w:rsidRPr="0085178D">
        <w:rPr>
          <w:szCs w:val="26"/>
          <w:lang w:eastAsia="ja-JP"/>
        </w:rPr>
        <w:t>Báo</w:t>
      </w:r>
      <w:proofErr w:type="spellEnd"/>
      <w:r w:rsidRPr="0085178D">
        <w:rPr>
          <w:szCs w:val="26"/>
          <w:lang w:eastAsia="ja-JP"/>
        </w:rPr>
        <w:t xml:space="preserve"> </w:t>
      </w:r>
      <w:proofErr w:type="spellStart"/>
      <w:r w:rsidRPr="0085178D">
        <w:rPr>
          <w:szCs w:val="26"/>
          <w:lang w:eastAsia="ja-JP"/>
        </w:rPr>
        <w:t>cáo</w:t>
      </w:r>
      <w:proofErr w:type="spellEnd"/>
      <w:r w:rsidRPr="0085178D">
        <w:rPr>
          <w:szCs w:val="26"/>
          <w:lang w:eastAsia="ja-JP"/>
        </w:rPr>
        <w:t xml:space="preserve"> </w:t>
      </w:r>
      <w:proofErr w:type="spellStart"/>
      <w:r w:rsidRPr="0085178D">
        <w:rPr>
          <w:szCs w:val="26"/>
          <w:lang w:eastAsia="ja-JP"/>
        </w:rPr>
        <w:t>được</w:t>
      </w:r>
      <w:proofErr w:type="spellEnd"/>
      <w:r w:rsidRPr="0085178D">
        <w:rPr>
          <w:szCs w:val="26"/>
          <w:lang w:eastAsia="ja-JP"/>
        </w:rPr>
        <w:t xml:space="preserve"> </w:t>
      </w:r>
      <w:proofErr w:type="spellStart"/>
      <w:r w:rsidRPr="0085178D">
        <w:rPr>
          <w:szCs w:val="26"/>
          <w:lang w:eastAsia="ja-JP"/>
        </w:rPr>
        <w:t>trình</w:t>
      </w:r>
      <w:proofErr w:type="spellEnd"/>
      <w:r w:rsidRPr="0085178D">
        <w:rPr>
          <w:szCs w:val="26"/>
          <w:lang w:eastAsia="ja-JP"/>
        </w:rPr>
        <w:t xml:space="preserve"> </w:t>
      </w:r>
      <w:proofErr w:type="spellStart"/>
      <w:r w:rsidRPr="0085178D">
        <w:rPr>
          <w:szCs w:val="26"/>
          <w:lang w:eastAsia="ja-JP"/>
        </w:rPr>
        <w:t>bày</w:t>
      </w:r>
      <w:proofErr w:type="spellEnd"/>
      <w:r w:rsidRPr="0085178D">
        <w:rPr>
          <w:szCs w:val="26"/>
          <w:lang w:eastAsia="ja-JP"/>
        </w:rPr>
        <w:t xml:space="preserve"> </w:t>
      </w:r>
      <w:proofErr w:type="spellStart"/>
      <w:r w:rsidRPr="0085178D">
        <w:rPr>
          <w:szCs w:val="26"/>
          <w:lang w:eastAsia="ja-JP"/>
        </w:rPr>
        <w:t>một</w:t>
      </w:r>
      <w:proofErr w:type="spellEnd"/>
      <w:r w:rsidRPr="0085178D">
        <w:rPr>
          <w:szCs w:val="26"/>
          <w:lang w:eastAsia="ja-JP"/>
        </w:rPr>
        <w:t xml:space="preserve"> </w:t>
      </w:r>
      <w:proofErr w:type="spellStart"/>
      <w:r w:rsidRPr="0085178D">
        <w:rPr>
          <w:szCs w:val="26"/>
          <w:lang w:eastAsia="ja-JP"/>
        </w:rPr>
        <w:t>cách</w:t>
      </w:r>
      <w:proofErr w:type="spellEnd"/>
      <w:r w:rsidRPr="0085178D">
        <w:rPr>
          <w:szCs w:val="26"/>
          <w:lang w:eastAsia="ja-JP"/>
        </w:rPr>
        <w:t xml:space="preserve"> </w:t>
      </w:r>
      <w:proofErr w:type="spellStart"/>
      <w:r w:rsidRPr="0085178D">
        <w:rPr>
          <w:szCs w:val="26"/>
          <w:lang w:eastAsia="ja-JP"/>
        </w:rPr>
        <w:t>hệ</w:t>
      </w:r>
      <w:proofErr w:type="spellEnd"/>
      <w:r w:rsidRPr="0085178D">
        <w:rPr>
          <w:szCs w:val="26"/>
          <w:lang w:eastAsia="ja-JP"/>
        </w:rPr>
        <w:t xml:space="preserve"> </w:t>
      </w:r>
      <w:proofErr w:type="spellStart"/>
      <w:r w:rsidRPr="0085178D">
        <w:rPr>
          <w:szCs w:val="26"/>
          <w:lang w:eastAsia="ja-JP"/>
        </w:rPr>
        <w:t>thống</w:t>
      </w:r>
      <w:proofErr w:type="spellEnd"/>
      <w:r w:rsidRPr="0085178D">
        <w:rPr>
          <w:szCs w:val="26"/>
          <w:lang w:eastAsia="ja-JP"/>
        </w:rPr>
        <w:t xml:space="preserve"> </w:t>
      </w:r>
      <w:proofErr w:type="spellStart"/>
      <w:r w:rsidRPr="0085178D">
        <w:rPr>
          <w:szCs w:val="26"/>
          <w:lang w:eastAsia="ja-JP"/>
        </w:rPr>
        <w:t>và</w:t>
      </w:r>
      <w:proofErr w:type="spellEnd"/>
      <w:r w:rsidRPr="0085178D">
        <w:rPr>
          <w:szCs w:val="26"/>
          <w:lang w:eastAsia="ja-JP"/>
        </w:rPr>
        <w:t xml:space="preserve"> logic qua 4 </w:t>
      </w:r>
      <w:proofErr w:type="spellStart"/>
      <w:r w:rsidRPr="0085178D">
        <w:rPr>
          <w:szCs w:val="26"/>
          <w:lang w:eastAsia="ja-JP"/>
        </w:rPr>
        <w:t>chương</w:t>
      </w:r>
      <w:proofErr w:type="spellEnd"/>
      <w:r w:rsidRPr="0085178D">
        <w:rPr>
          <w:szCs w:val="26"/>
          <w:lang w:eastAsia="ja-JP"/>
        </w:rPr>
        <w:t xml:space="preserve"> </w:t>
      </w:r>
      <w:proofErr w:type="spellStart"/>
      <w:r w:rsidRPr="0085178D">
        <w:rPr>
          <w:szCs w:val="26"/>
          <w:lang w:eastAsia="ja-JP"/>
        </w:rPr>
        <w:t>chính</w:t>
      </w:r>
      <w:proofErr w:type="spellEnd"/>
      <w:r w:rsidRPr="0085178D">
        <w:rPr>
          <w:szCs w:val="26"/>
          <w:lang w:eastAsia="ja-JP"/>
        </w:rPr>
        <w:t xml:space="preserve"> </w:t>
      </w:r>
      <w:proofErr w:type="spellStart"/>
      <w:r w:rsidRPr="0085178D">
        <w:rPr>
          <w:szCs w:val="26"/>
          <w:lang w:eastAsia="ja-JP"/>
        </w:rPr>
        <w:t>nhằm</w:t>
      </w:r>
      <w:proofErr w:type="spellEnd"/>
      <w:r w:rsidRPr="0085178D">
        <w:rPr>
          <w:szCs w:val="26"/>
          <w:lang w:eastAsia="ja-JP"/>
        </w:rPr>
        <w:t xml:space="preserve"> </w:t>
      </w:r>
      <w:proofErr w:type="spellStart"/>
      <w:r w:rsidRPr="0085178D">
        <w:rPr>
          <w:szCs w:val="26"/>
          <w:lang w:eastAsia="ja-JP"/>
        </w:rPr>
        <w:t>trình</w:t>
      </w:r>
      <w:proofErr w:type="spellEnd"/>
      <w:r w:rsidRPr="0085178D">
        <w:rPr>
          <w:szCs w:val="26"/>
          <w:lang w:eastAsia="ja-JP"/>
        </w:rPr>
        <w:t xml:space="preserve"> </w:t>
      </w:r>
      <w:proofErr w:type="spellStart"/>
      <w:r w:rsidRPr="0085178D">
        <w:rPr>
          <w:szCs w:val="26"/>
          <w:lang w:eastAsia="ja-JP"/>
        </w:rPr>
        <w:t>bày</w:t>
      </w:r>
      <w:proofErr w:type="spellEnd"/>
      <w:r w:rsidRPr="0085178D">
        <w:rPr>
          <w:szCs w:val="26"/>
          <w:lang w:eastAsia="ja-JP"/>
        </w:rPr>
        <w:t xml:space="preserve"> </w:t>
      </w:r>
      <w:proofErr w:type="spellStart"/>
      <w:r w:rsidRPr="0085178D">
        <w:rPr>
          <w:szCs w:val="26"/>
          <w:lang w:eastAsia="ja-JP"/>
        </w:rPr>
        <w:t>một</w:t>
      </w:r>
      <w:proofErr w:type="spellEnd"/>
      <w:r w:rsidRPr="0085178D">
        <w:rPr>
          <w:szCs w:val="26"/>
          <w:lang w:eastAsia="ja-JP"/>
        </w:rPr>
        <w:t xml:space="preserve"> </w:t>
      </w:r>
      <w:proofErr w:type="spellStart"/>
      <w:r w:rsidRPr="0085178D">
        <w:rPr>
          <w:szCs w:val="26"/>
          <w:lang w:eastAsia="ja-JP"/>
        </w:rPr>
        <w:t>cách</w:t>
      </w:r>
      <w:proofErr w:type="spellEnd"/>
      <w:r w:rsidRPr="0085178D">
        <w:rPr>
          <w:szCs w:val="26"/>
          <w:lang w:eastAsia="ja-JP"/>
        </w:rPr>
        <w:t xml:space="preserve"> </w:t>
      </w:r>
      <w:proofErr w:type="spellStart"/>
      <w:r w:rsidRPr="0085178D">
        <w:rPr>
          <w:szCs w:val="26"/>
          <w:lang w:eastAsia="ja-JP"/>
        </w:rPr>
        <w:t>có</w:t>
      </w:r>
      <w:proofErr w:type="spellEnd"/>
      <w:r w:rsidRPr="0085178D">
        <w:rPr>
          <w:szCs w:val="26"/>
          <w:lang w:eastAsia="ja-JP"/>
        </w:rPr>
        <w:t xml:space="preserve"> </w:t>
      </w:r>
      <w:proofErr w:type="spellStart"/>
      <w:r w:rsidRPr="0085178D">
        <w:rPr>
          <w:szCs w:val="26"/>
          <w:lang w:eastAsia="ja-JP"/>
        </w:rPr>
        <w:t>hệ</w:t>
      </w:r>
      <w:proofErr w:type="spellEnd"/>
      <w:r w:rsidRPr="0085178D">
        <w:rPr>
          <w:szCs w:val="26"/>
          <w:lang w:eastAsia="ja-JP"/>
        </w:rPr>
        <w:t xml:space="preserve"> </w:t>
      </w:r>
      <w:proofErr w:type="spellStart"/>
      <w:r w:rsidRPr="0085178D">
        <w:rPr>
          <w:szCs w:val="26"/>
          <w:lang w:eastAsia="ja-JP"/>
        </w:rPr>
        <w:t>thống</w:t>
      </w:r>
      <w:proofErr w:type="spellEnd"/>
      <w:r w:rsidRPr="0085178D">
        <w:rPr>
          <w:szCs w:val="26"/>
          <w:lang w:eastAsia="ja-JP"/>
        </w:rPr>
        <w:t xml:space="preserve"> </w:t>
      </w:r>
      <w:proofErr w:type="spellStart"/>
      <w:r w:rsidRPr="0085178D">
        <w:rPr>
          <w:szCs w:val="26"/>
          <w:lang w:eastAsia="ja-JP"/>
        </w:rPr>
        <w:t>toàn</w:t>
      </w:r>
      <w:proofErr w:type="spellEnd"/>
      <w:r w:rsidRPr="0085178D">
        <w:rPr>
          <w:szCs w:val="26"/>
          <w:lang w:eastAsia="ja-JP"/>
        </w:rPr>
        <w:t xml:space="preserve"> </w:t>
      </w:r>
      <w:proofErr w:type="spellStart"/>
      <w:r w:rsidRPr="0085178D">
        <w:rPr>
          <w:szCs w:val="26"/>
          <w:lang w:eastAsia="ja-JP"/>
        </w:rPr>
        <w:t>bộ</w:t>
      </w:r>
      <w:proofErr w:type="spellEnd"/>
      <w:r w:rsidRPr="0085178D">
        <w:rPr>
          <w:szCs w:val="26"/>
          <w:lang w:eastAsia="ja-JP"/>
        </w:rPr>
        <w:t xml:space="preserve"> </w:t>
      </w:r>
      <w:proofErr w:type="spellStart"/>
      <w:r w:rsidRPr="0085178D">
        <w:rPr>
          <w:szCs w:val="26"/>
          <w:lang w:eastAsia="ja-JP"/>
        </w:rPr>
        <w:t>quá</w:t>
      </w:r>
      <w:proofErr w:type="spellEnd"/>
      <w:r w:rsidRPr="0085178D">
        <w:rPr>
          <w:szCs w:val="26"/>
          <w:lang w:eastAsia="ja-JP"/>
        </w:rPr>
        <w:t xml:space="preserve"> </w:t>
      </w:r>
      <w:proofErr w:type="spellStart"/>
      <w:r w:rsidRPr="0085178D">
        <w:rPr>
          <w:szCs w:val="26"/>
          <w:lang w:eastAsia="ja-JP"/>
        </w:rPr>
        <w:t>trình</w:t>
      </w:r>
      <w:proofErr w:type="spellEnd"/>
      <w:r w:rsidRPr="0085178D">
        <w:rPr>
          <w:szCs w:val="26"/>
          <w:lang w:eastAsia="ja-JP"/>
        </w:rPr>
        <w:t xml:space="preserve"> </w:t>
      </w:r>
      <w:proofErr w:type="spellStart"/>
      <w:r w:rsidRPr="0085178D">
        <w:rPr>
          <w:szCs w:val="26"/>
          <w:lang w:eastAsia="ja-JP"/>
        </w:rPr>
        <w:t>nghiên</w:t>
      </w:r>
      <w:proofErr w:type="spellEnd"/>
      <w:r w:rsidRPr="0085178D">
        <w:rPr>
          <w:szCs w:val="26"/>
          <w:lang w:eastAsia="ja-JP"/>
        </w:rPr>
        <w:t xml:space="preserve"> </w:t>
      </w:r>
      <w:proofErr w:type="spellStart"/>
      <w:r w:rsidRPr="0085178D">
        <w:rPr>
          <w:szCs w:val="26"/>
          <w:lang w:eastAsia="ja-JP"/>
        </w:rPr>
        <w:t>cứu</w:t>
      </w:r>
      <w:proofErr w:type="spellEnd"/>
      <w:r w:rsidRPr="0085178D">
        <w:rPr>
          <w:szCs w:val="26"/>
          <w:lang w:eastAsia="ja-JP"/>
        </w:rPr>
        <w:t xml:space="preserve"> </w:t>
      </w:r>
      <w:proofErr w:type="spellStart"/>
      <w:r w:rsidRPr="0085178D">
        <w:rPr>
          <w:szCs w:val="26"/>
          <w:lang w:eastAsia="ja-JP"/>
        </w:rPr>
        <w:t>và</w:t>
      </w:r>
      <w:proofErr w:type="spellEnd"/>
      <w:r w:rsidRPr="0085178D">
        <w:rPr>
          <w:szCs w:val="26"/>
          <w:lang w:eastAsia="ja-JP"/>
        </w:rPr>
        <w:t xml:space="preserve"> </w:t>
      </w:r>
      <w:proofErr w:type="spellStart"/>
      <w:r w:rsidRPr="0085178D">
        <w:rPr>
          <w:szCs w:val="26"/>
          <w:lang w:eastAsia="ja-JP"/>
        </w:rPr>
        <w:t>xây</w:t>
      </w:r>
      <w:proofErr w:type="spellEnd"/>
      <w:r w:rsidRPr="0085178D">
        <w:rPr>
          <w:szCs w:val="26"/>
          <w:lang w:eastAsia="ja-JP"/>
        </w:rPr>
        <w:t xml:space="preserve"> </w:t>
      </w:r>
      <w:proofErr w:type="spellStart"/>
      <w:r w:rsidRPr="0085178D">
        <w:rPr>
          <w:szCs w:val="26"/>
          <w:lang w:eastAsia="ja-JP"/>
        </w:rPr>
        <w:t>dựng</w:t>
      </w:r>
      <w:proofErr w:type="spellEnd"/>
      <w:r w:rsidRPr="0085178D">
        <w:rPr>
          <w:szCs w:val="26"/>
          <w:lang w:eastAsia="ja-JP"/>
        </w:rPr>
        <w:t xml:space="preserve"> </w:t>
      </w:r>
      <w:proofErr w:type="spellStart"/>
      <w:r w:rsidRPr="0085178D">
        <w:rPr>
          <w:szCs w:val="26"/>
          <w:lang w:eastAsia="ja-JP"/>
        </w:rPr>
        <w:t>ứng</w:t>
      </w:r>
      <w:proofErr w:type="spellEnd"/>
      <w:r w:rsidRPr="0085178D">
        <w:rPr>
          <w:szCs w:val="26"/>
          <w:lang w:eastAsia="ja-JP"/>
        </w:rPr>
        <w:t xml:space="preserve"> </w:t>
      </w:r>
      <w:proofErr w:type="spellStart"/>
      <w:r w:rsidRPr="0085178D">
        <w:rPr>
          <w:szCs w:val="26"/>
          <w:lang w:eastAsia="ja-JP"/>
        </w:rPr>
        <w:t>dụng</w:t>
      </w:r>
      <w:proofErr w:type="spellEnd"/>
      <w:r w:rsidRPr="0085178D">
        <w:rPr>
          <w:szCs w:val="26"/>
          <w:lang w:eastAsia="ja-JP"/>
        </w:rPr>
        <w:t>:</w:t>
      </w:r>
    </w:p>
    <w:p w14:paraId="0D1A1C9E" w14:textId="77777777" w:rsidR="003E01F5" w:rsidRDefault="0085178D" w:rsidP="00671D5D">
      <w:pPr>
        <w:pStyle w:val="ListParagraph"/>
        <w:numPr>
          <w:ilvl w:val="0"/>
          <w:numId w:val="6"/>
        </w:numPr>
        <w:ind w:left="1281" w:hanging="357"/>
        <w:rPr>
          <w:szCs w:val="26"/>
          <w:lang w:eastAsia="ja-JP"/>
        </w:rPr>
      </w:pPr>
      <w:proofErr w:type="spellStart"/>
      <w:r w:rsidRPr="0085178D">
        <w:rPr>
          <w:b/>
          <w:bCs/>
          <w:szCs w:val="26"/>
          <w:lang w:eastAsia="ja-JP"/>
        </w:rPr>
        <w:t>Chương</w:t>
      </w:r>
      <w:proofErr w:type="spellEnd"/>
      <w:r w:rsidRPr="0085178D">
        <w:rPr>
          <w:b/>
          <w:bCs/>
          <w:szCs w:val="26"/>
          <w:lang w:eastAsia="ja-JP"/>
        </w:rPr>
        <w:t xml:space="preserve"> 1: </w:t>
      </w:r>
      <w:proofErr w:type="spellStart"/>
      <w:r w:rsidRPr="0085178D">
        <w:rPr>
          <w:b/>
          <w:bCs/>
          <w:szCs w:val="26"/>
          <w:lang w:eastAsia="ja-JP"/>
        </w:rPr>
        <w:t>Giới</w:t>
      </w:r>
      <w:proofErr w:type="spellEnd"/>
      <w:r w:rsidRPr="0085178D">
        <w:rPr>
          <w:b/>
          <w:bCs/>
          <w:szCs w:val="26"/>
          <w:lang w:eastAsia="ja-JP"/>
        </w:rPr>
        <w:t xml:space="preserve"> </w:t>
      </w:r>
      <w:proofErr w:type="spellStart"/>
      <w:r w:rsidRPr="0085178D">
        <w:rPr>
          <w:b/>
          <w:bCs/>
          <w:szCs w:val="26"/>
          <w:lang w:eastAsia="ja-JP"/>
        </w:rPr>
        <w:t>thiệu</w:t>
      </w:r>
      <w:proofErr w:type="spellEnd"/>
      <w:r w:rsidRPr="0085178D">
        <w:rPr>
          <w:szCs w:val="26"/>
          <w:lang w:eastAsia="ja-JP"/>
        </w:rPr>
        <w:t xml:space="preserve"> </w:t>
      </w:r>
    </w:p>
    <w:p w14:paraId="0E8B90C8" w14:textId="77337B9D" w:rsidR="0085178D" w:rsidRPr="003E01F5" w:rsidRDefault="0085178D" w:rsidP="003E01F5">
      <w:pPr>
        <w:pStyle w:val="ListParagraph"/>
        <w:spacing w:before="0"/>
        <w:ind w:left="1287"/>
        <w:rPr>
          <w:szCs w:val="26"/>
          <w:lang w:eastAsia="ja-JP"/>
        </w:rPr>
      </w:pPr>
      <w:proofErr w:type="spellStart"/>
      <w:r w:rsidRPr="003E01F5">
        <w:rPr>
          <w:szCs w:val="26"/>
          <w:lang w:eastAsia="ja-JP"/>
        </w:rPr>
        <w:t>Trình</w:t>
      </w:r>
      <w:proofErr w:type="spellEnd"/>
      <w:r w:rsidRPr="003E01F5">
        <w:rPr>
          <w:szCs w:val="26"/>
          <w:lang w:eastAsia="ja-JP"/>
        </w:rPr>
        <w:t xml:space="preserve"> </w:t>
      </w:r>
      <w:proofErr w:type="spellStart"/>
      <w:r w:rsidRPr="003E01F5">
        <w:rPr>
          <w:szCs w:val="26"/>
          <w:lang w:eastAsia="ja-JP"/>
        </w:rPr>
        <w:t>bày</w:t>
      </w:r>
      <w:proofErr w:type="spellEnd"/>
      <w:r w:rsidRPr="003E01F5">
        <w:rPr>
          <w:szCs w:val="26"/>
          <w:lang w:eastAsia="ja-JP"/>
        </w:rPr>
        <w:t xml:space="preserve"> </w:t>
      </w:r>
      <w:proofErr w:type="spellStart"/>
      <w:r w:rsidRPr="003E01F5">
        <w:rPr>
          <w:szCs w:val="26"/>
          <w:lang w:eastAsia="ja-JP"/>
        </w:rPr>
        <w:t>tổng</w:t>
      </w:r>
      <w:proofErr w:type="spellEnd"/>
      <w:r w:rsidRPr="003E01F5">
        <w:rPr>
          <w:szCs w:val="26"/>
          <w:lang w:eastAsia="ja-JP"/>
        </w:rPr>
        <w:t xml:space="preserve"> </w:t>
      </w:r>
      <w:proofErr w:type="spellStart"/>
      <w:r w:rsidRPr="003E01F5">
        <w:rPr>
          <w:szCs w:val="26"/>
          <w:lang w:eastAsia="ja-JP"/>
        </w:rPr>
        <w:t>quan</w:t>
      </w:r>
      <w:proofErr w:type="spellEnd"/>
      <w:r w:rsidRPr="003E01F5">
        <w:rPr>
          <w:szCs w:val="26"/>
          <w:lang w:eastAsia="ja-JP"/>
        </w:rPr>
        <w:t xml:space="preserve"> </w:t>
      </w:r>
      <w:proofErr w:type="spellStart"/>
      <w:r w:rsidRPr="003E01F5">
        <w:rPr>
          <w:szCs w:val="26"/>
          <w:lang w:eastAsia="ja-JP"/>
        </w:rPr>
        <w:t>về</w:t>
      </w:r>
      <w:proofErr w:type="spellEnd"/>
      <w:r w:rsidRPr="003E01F5">
        <w:rPr>
          <w:szCs w:val="26"/>
          <w:lang w:eastAsia="ja-JP"/>
        </w:rPr>
        <w:t xml:space="preserve"> </w:t>
      </w:r>
      <w:proofErr w:type="spellStart"/>
      <w:r w:rsidRPr="003E01F5">
        <w:rPr>
          <w:szCs w:val="26"/>
          <w:lang w:eastAsia="ja-JP"/>
        </w:rPr>
        <w:t>lý</w:t>
      </w:r>
      <w:proofErr w:type="spellEnd"/>
      <w:r w:rsidRPr="003E01F5">
        <w:rPr>
          <w:szCs w:val="26"/>
          <w:lang w:eastAsia="ja-JP"/>
        </w:rPr>
        <w:t xml:space="preserve"> do </w:t>
      </w:r>
      <w:proofErr w:type="spellStart"/>
      <w:r w:rsidRPr="003E01F5">
        <w:rPr>
          <w:szCs w:val="26"/>
          <w:lang w:eastAsia="ja-JP"/>
        </w:rPr>
        <w:t>chọn</w:t>
      </w:r>
      <w:proofErr w:type="spellEnd"/>
      <w:r w:rsidRPr="003E01F5">
        <w:rPr>
          <w:szCs w:val="26"/>
          <w:lang w:eastAsia="ja-JP"/>
        </w:rPr>
        <w:t xml:space="preserve"> </w:t>
      </w:r>
      <w:proofErr w:type="spellStart"/>
      <w:r w:rsidRPr="003E01F5">
        <w:rPr>
          <w:szCs w:val="26"/>
          <w:lang w:eastAsia="ja-JP"/>
        </w:rPr>
        <w:t>đề</w:t>
      </w:r>
      <w:proofErr w:type="spellEnd"/>
      <w:r w:rsidRPr="003E01F5">
        <w:rPr>
          <w:szCs w:val="26"/>
          <w:lang w:eastAsia="ja-JP"/>
        </w:rPr>
        <w:t xml:space="preserve"> </w:t>
      </w:r>
      <w:proofErr w:type="spellStart"/>
      <w:r w:rsidRPr="003E01F5">
        <w:rPr>
          <w:szCs w:val="26"/>
          <w:lang w:eastAsia="ja-JP"/>
        </w:rPr>
        <w:t>tài</w:t>
      </w:r>
      <w:proofErr w:type="spellEnd"/>
      <w:r w:rsidRPr="003E01F5">
        <w:rPr>
          <w:szCs w:val="26"/>
          <w:lang w:eastAsia="ja-JP"/>
        </w:rPr>
        <w:t xml:space="preserve">, </w:t>
      </w:r>
      <w:proofErr w:type="spellStart"/>
      <w:r w:rsidRPr="003E01F5">
        <w:rPr>
          <w:szCs w:val="26"/>
          <w:lang w:eastAsia="ja-JP"/>
        </w:rPr>
        <w:t>mục</w:t>
      </w:r>
      <w:proofErr w:type="spellEnd"/>
      <w:r w:rsidRPr="003E01F5">
        <w:rPr>
          <w:szCs w:val="26"/>
          <w:lang w:eastAsia="ja-JP"/>
        </w:rPr>
        <w:t xml:space="preserve"> </w:t>
      </w:r>
      <w:proofErr w:type="spellStart"/>
      <w:r w:rsidRPr="003E01F5">
        <w:rPr>
          <w:szCs w:val="26"/>
          <w:lang w:eastAsia="ja-JP"/>
        </w:rPr>
        <w:t>tiêu</w:t>
      </w:r>
      <w:proofErr w:type="spellEnd"/>
      <w:r w:rsidRPr="003E01F5">
        <w:rPr>
          <w:szCs w:val="26"/>
          <w:lang w:eastAsia="ja-JP"/>
        </w:rPr>
        <w:t xml:space="preserve"> </w:t>
      </w:r>
      <w:proofErr w:type="spellStart"/>
      <w:r w:rsidRPr="003E01F5">
        <w:rPr>
          <w:szCs w:val="26"/>
          <w:lang w:eastAsia="ja-JP"/>
        </w:rPr>
        <w:t>và</w:t>
      </w:r>
      <w:proofErr w:type="spellEnd"/>
      <w:r w:rsidRPr="003E01F5">
        <w:rPr>
          <w:szCs w:val="26"/>
          <w:lang w:eastAsia="ja-JP"/>
        </w:rPr>
        <w:t xml:space="preserve"> </w:t>
      </w:r>
      <w:proofErr w:type="spellStart"/>
      <w:r w:rsidRPr="003E01F5">
        <w:rPr>
          <w:szCs w:val="26"/>
          <w:lang w:eastAsia="ja-JP"/>
        </w:rPr>
        <w:t>phạm</w:t>
      </w:r>
      <w:proofErr w:type="spellEnd"/>
      <w:r w:rsidRPr="003E01F5">
        <w:rPr>
          <w:szCs w:val="26"/>
          <w:lang w:eastAsia="ja-JP"/>
        </w:rPr>
        <w:t xml:space="preserve"> vi </w:t>
      </w:r>
      <w:proofErr w:type="spellStart"/>
      <w:r w:rsidRPr="003E01F5">
        <w:rPr>
          <w:szCs w:val="26"/>
          <w:lang w:eastAsia="ja-JP"/>
        </w:rPr>
        <w:t>nghiên</w:t>
      </w:r>
      <w:proofErr w:type="spellEnd"/>
      <w:r w:rsidRPr="003E01F5">
        <w:rPr>
          <w:szCs w:val="26"/>
          <w:lang w:eastAsia="ja-JP"/>
        </w:rPr>
        <w:t xml:space="preserve"> </w:t>
      </w:r>
      <w:proofErr w:type="spellStart"/>
      <w:r w:rsidRPr="003E01F5">
        <w:rPr>
          <w:szCs w:val="26"/>
          <w:lang w:eastAsia="ja-JP"/>
        </w:rPr>
        <w:t>cứu</w:t>
      </w:r>
      <w:proofErr w:type="spellEnd"/>
      <w:r w:rsidRPr="003E01F5">
        <w:rPr>
          <w:szCs w:val="26"/>
          <w:lang w:eastAsia="ja-JP"/>
        </w:rPr>
        <w:t xml:space="preserve">. </w:t>
      </w:r>
      <w:proofErr w:type="spellStart"/>
      <w:r w:rsidRPr="003E01F5">
        <w:rPr>
          <w:szCs w:val="26"/>
          <w:lang w:eastAsia="ja-JP"/>
        </w:rPr>
        <w:t>Chương</w:t>
      </w:r>
      <w:proofErr w:type="spellEnd"/>
      <w:r w:rsidRPr="003E01F5">
        <w:rPr>
          <w:szCs w:val="26"/>
          <w:lang w:eastAsia="ja-JP"/>
        </w:rPr>
        <w:t xml:space="preserve"> </w:t>
      </w:r>
      <w:proofErr w:type="spellStart"/>
      <w:r w:rsidRPr="003E01F5">
        <w:rPr>
          <w:szCs w:val="26"/>
          <w:lang w:eastAsia="ja-JP"/>
        </w:rPr>
        <w:t>này</w:t>
      </w:r>
      <w:proofErr w:type="spellEnd"/>
      <w:r w:rsidRPr="003E01F5">
        <w:rPr>
          <w:szCs w:val="26"/>
          <w:lang w:eastAsia="ja-JP"/>
        </w:rPr>
        <w:t xml:space="preserve"> </w:t>
      </w:r>
      <w:proofErr w:type="spellStart"/>
      <w:r w:rsidRPr="003E01F5">
        <w:rPr>
          <w:szCs w:val="26"/>
          <w:lang w:eastAsia="ja-JP"/>
        </w:rPr>
        <w:t>cũng</w:t>
      </w:r>
      <w:proofErr w:type="spellEnd"/>
      <w:r w:rsidRPr="003E01F5">
        <w:rPr>
          <w:szCs w:val="26"/>
          <w:lang w:eastAsia="ja-JP"/>
        </w:rPr>
        <w:t xml:space="preserve"> </w:t>
      </w:r>
      <w:proofErr w:type="spellStart"/>
      <w:r w:rsidRPr="003E01F5">
        <w:rPr>
          <w:szCs w:val="26"/>
          <w:lang w:eastAsia="ja-JP"/>
        </w:rPr>
        <w:t>liệt</w:t>
      </w:r>
      <w:proofErr w:type="spellEnd"/>
      <w:r w:rsidRPr="003E01F5">
        <w:rPr>
          <w:szCs w:val="26"/>
          <w:lang w:eastAsia="ja-JP"/>
        </w:rPr>
        <w:t xml:space="preserve"> </w:t>
      </w:r>
      <w:proofErr w:type="spellStart"/>
      <w:r w:rsidRPr="003E01F5">
        <w:rPr>
          <w:szCs w:val="26"/>
          <w:lang w:eastAsia="ja-JP"/>
        </w:rPr>
        <w:t>kê</w:t>
      </w:r>
      <w:proofErr w:type="spellEnd"/>
      <w:r w:rsidRPr="003E01F5">
        <w:rPr>
          <w:szCs w:val="26"/>
          <w:lang w:eastAsia="ja-JP"/>
        </w:rPr>
        <w:t xml:space="preserve"> </w:t>
      </w:r>
      <w:proofErr w:type="spellStart"/>
      <w:r w:rsidRPr="003E01F5">
        <w:rPr>
          <w:szCs w:val="26"/>
          <w:lang w:eastAsia="ja-JP"/>
        </w:rPr>
        <w:t>các</w:t>
      </w:r>
      <w:proofErr w:type="spellEnd"/>
      <w:r w:rsidRPr="003E01F5">
        <w:rPr>
          <w:szCs w:val="26"/>
          <w:lang w:eastAsia="ja-JP"/>
        </w:rPr>
        <w:t xml:space="preserve"> công </w:t>
      </w:r>
      <w:proofErr w:type="spellStart"/>
      <w:r w:rsidRPr="003E01F5">
        <w:rPr>
          <w:szCs w:val="26"/>
          <w:lang w:eastAsia="ja-JP"/>
        </w:rPr>
        <w:t>cụ</w:t>
      </w:r>
      <w:proofErr w:type="spellEnd"/>
      <w:r w:rsidRPr="003E01F5">
        <w:rPr>
          <w:szCs w:val="26"/>
          <w:lang w:eastAsia="ja-JP"/>
        </w:rPr>
        <w:t xml:space="preserve">, công </w:t>
      </w:r>
      <w:proofErr w:type="spellStart"/>
      <w:r w:rsidRPr="003E01F5">
        <w:rPr>
          <w:szCs w:val="26"/>
          <w:lang w:eastAsia="ja-JP"/>
        </w:rPr>
        <w:t>nghệ</w:t>
      </w:r>
      <w:proofErr w:type="spellEnd"/>
      <w:r w:rsidRPr="003E01F5">
        <w:rPr>
          <w:szCs w:val="26"/>
          <w:lang w:eastAsia="ja-JP"/>
        </w:rPr>
        <w:t xml:space="preserve"> </w:t>
      </w:r>
      <w:proofErr w:type="spellStart"/>
      <w:r w:rsidRPr="003E01F5">
        <w:rPr>
          <w:szCs w:val="26"/>
          <w:lang w:eastAsia="ja-JP"/>
        </w:rPr>
        <w:t>hỗ</w:t>
      </w:r>
      <w:proofErr w:type="spellEnd"/>
      <w:r w:rsidRPr="003E01F5">
        <w:rPr>
          <w:szCs w:val="26"/>
          <w:lang w:eastAsia="ja-JP"/>
        </w:rPr>
        <w:t xml:space="preserve"> </w:t>
      </w:r>
      <w:proofErr w:type="spellStart"/>
      <w:r w:rsidRPr="003E01F5">
        <w:rPr>
          <w:szCs w:val="26"/>
          <w:lang w:eastAsia="ja-JP"/>
        </w:rPr>
        <w:t>trợ</w:t>
      </w:r>
      <w:proofErr w:type="spellEnd"/>
      <w:r w:rsidRPr="003E01F5">
        <w:rPr>
          <w:szCs w:val="26"/>
          <w:lang w:eastAsia="ja-JP"/>
        </w:rPr>
        <w:t xml:space="preserve"> </w:t>
      </w:r>
      <w:proofErr w:type="spellStart"/>
      <w:r w:rsidRPr="003E01F5">
        <w:rPr>
          <w:szCs w:val="26"/>
          <w:lang w:eastAsia="ja-JP"/>
        </w:rPr>
        <w:t>và</w:t>
      </w:r>
      <w:proofErr w:type="spellEnd"/>
      <w:r w:rsidRPr="003E01F5">
        <w:rPr>
          <w:szCs w:val="26"/>
          <w:lang w:eastAsia="ja-JP"/>
        </w:rPr>
        <w:t xml:space="preserve"> </w:t>
      </w:r>
      <w:proofErr w:type="spellStart"/>
      <w:r w:rsidRPr="003E01F5">
        <w:rPr>
          <w:szCs w:val="26"/>
          <w:lang w:eastAsia="ja-JP"/>
        </w:rPr>
        <w:t>tóm</w:t>
      </w:r>
      <w:proofErr w:type="spellEnd"/>
      <w:r w:rsidRPr="003E01F5">
        <w:rPr>
          <w:szCs w:val="26"/>
          <w:lang w:eastAsia="ja-JP"/>
        </w:rPr>
        <w:t xml:space="preserve"> </w:t>
      </w:r>
      <w:proofErr w:type="spellStart"/>
      <w:r w:rsidRPr="003E01F5">
        <w:rPr>
          <w:szCs w:val="26"/>
          <w:lang w:eastAsia="ja-JP"/>
        </w:rPr>
        <w:t>tắt</w:t>
      </w:r>
      <w:proofErr w:type="spellEnd"/>
      <w:r w:rsidRPr="003E01F5">
        <w:rPr>
          <w:szCs w:val="26"/>
          <w:lang w:eastAsia="ja-JP"/>
        </w:rPr>
        <w:t xml:space="preserve"> </w:t>
      </w:r>
      <w:proofErr w:type="spellStart"/>
      <w:r w:rsidRPr="003E01F5">
        <w:rPr>
          <w:szCs w:val="26"/>
          <w:lang w:eastAsia="ja-JP"/>
        </w:rPr>
        <w:t>bố</w:t>
      </w:r>
      <w:proofErr w:type="spellEnd"/>
      <w:r w:rsidRPr="003E01F5">
        <w:rPr>
          <w:szCs w:val="26"/>
          <w:lang w:eastAsia="ja-JP"/>
        </w:rPr>
        <w:t xml:space="preserve"> </w:t>
      </w:r>
      <w:proofErr w:type="spellStart"/>
      <w:r w:rsidRPr="003E01F5">
        <w:rPr>
          <w:szCs w:val="26"/>
          <w:lang w:eastAsia="ja-JP"/>
        </w:rPr>
        <w:t>cục</w:t>
      </w:r>
      <w:proofErr w:type="spellEnd"/>
      <w:r w:rsidRPr="003E01F5">
        <w:rPr>
          <w:szCs w:val="26"/>
          <w:lang w:eastAsia="ja-JP"/>
        </w:rPr>
        <w:t xml:space="preserve"> </w:t>
      </w:r>
      <w:proofErr w:type="spellStart"/>
      <w:r w:rsidRPr="003E01F5">
        <w:rPr>
          <w:szCs w:val="26"/>
          <w:lang w:eastAsia="ja-JP"/>
        </w:rPr>
        <w:t>của</w:t>
      </w:r>
      <w:proofErr w:type="spellEnd"/>
      <w:r w:rsidRPr="003E01F5">
        <w:rPr>
          <w:szCs w:val="26"/>
          <w:lang w:eastAsia="ja-JP"/>
        </w:rPr>
        <w:t xml:space="preserve"> </w:t>
      </w:r>
      <w:proofErr w:type="spellStart"/>
      <w:r w:rsidRPr="003E01F5">
        <w:rPr>
          <w:szCs w:val="26"/>
          <w:lang w:eastAsia="ja-JP"/>
        </w:rPr>
        <w:t>đồ</w:t>
      </w:r>
      <w:proofErr w:type="spellEnd"/>
      <w:r w:rsidRPr="003E01F5">
        <w:rPr>
          <w:szCs w:val="26"/>
          <w:lang w:eastAsia="ja-JP"/>
        </w:rPr>
        <w:t xml:space="preserve"> </w:t>
      </w:r>
      <w:proofErr w:type="spellStart"/>
      <w:r w:rsidRPr="003E01F5">
        <w:rPr>
          <w:szCs w:val="26"/>
          <w:lang w:eastAsia="ja-JP"/>
        </w:rPr>
        <w:t>án</w:t>
      </w:r>
      <w:proofErr w:type="spellEnd"/>
      <w:r w:rsidRPr="003E01F5">
        <w:rPr>
          <w:szCs w:val="26"/>
          <w:lang w:eastAsia="ja-JP"/>
        </w:rPr>
        <w:t>.</w:t>
      </w:r>
    </w:p>
    <w:p w14:paraId="68E24649" w14:textId="77777777" w:rsidR="003E01F5" w:rsidRDefault="0085178D" w:rsidP="00671D5D">
      <w:pPr>
        <w:pStyle w:val="ListParagraph"/>
        <w:numPr>
          <w:ilvl w:val="0"/>
          <w:numId w:val="6"/>
        </w:numPr>
        <w:ind w:left="1281" w:hanging="357"/>
        <w:rPr>
          <w:szCs w:val="26"/>
          <w:lang w:eastAsia="ja-JP"/>
        </w:rPr>
      </w:pPr>
      <w:proofErr w:type="spellStart"/>
      <w:r w:rsidRPr="0085178D">
        <w:rPr>
          <w:b/>
          <w:bCs/>
          <w:szCs w:val="26"/>
          <w:lang w:eastAsia="ja-JP"/>
        </w:rPr>
        <w:t>Chương</w:t>
      </w:r>
      <w:proofErr w:type="spellEnd"/>
      <w:r w:rsidRPr="0085178D">
        <w:rPr>
          <w:b/>
          <w:bCs/>
          <w:szCs w:val="26"/>
          <w:lang w:eastAsia="ja-JP"/>
        </w:rPr>
        <w:t xml:space="preserve"> 2: </w:t>
      </w:r>
      <w:proofErr w:type="spellStart"/>
      <w:r w:rsidRPr="0085178D">
        <w:rPr>
          <w:b/>
          <w:bCs/>
          <w:szCs w:val="26"/>
          <w:lang w:eastAsia="ja-JP"/>
        </w:rPr>
        <w:t>Phân</w:t>
      </w:r>
      <w:proofErr w:type="spellEnd"/>
      <w:r w:rsidRPr="0085178D">
        <w:rPr>
          <w:b/>
          <w:bCs/>
          <w:szCs w:val="26"/>
          <w:lang w:eastAsia="ja-JP"/>
        </w:rPr>
        <w:t xml:space="preserve"> </w:t>
      </w:r>
      <w:proofErr w:type="spellStart"/>
      <w:r w:rsidRPr="0085178D">
        <w:rPr>
          <w:b/>
          <w:bCs/>
          <w:szCs w:val="26"/>
          <w:lang w:eastAsia="ja-JP"/>
        </w:rPr>
        <w:t>tích</w:t>
      </w:r>
      <w:proofErr w:type="spellEnd"/>
      <w:r w:rsidRPr="0085178D">
        <w:rPr>
          <w:b/>
          <w:bCs/>
          <w:szCs w:val="26"/>
          <w:lang w:eastAsia="ja-JP"/>
        </w:rPr>
        <w:t xml:space="preserve"> </w:t>
      </w:r>
      <w:proofErr w:type="spellStart"/>
      <w:r w:rsidRPr="0085178D">
        <w:rPr>
          <w:b/>
          <w:bCs/>
          <w:szCs w:val="26"/>
          <w:lang w:eastAsia="ja-JP"/>
        </w:rPr>
        <w:t>và</w:t>
      </w:r>
      <w:proofErr w:type="spellEnd"/>
      <w:r w:rsidRPr="0085178D">
        <w:rPr>
          <w:b/>
          <w:bCs/>
          <w:szCs w:val="26"/>
          <w:lang w:eastAsia="ja-JP"/>
        </w:rPr>
        <w:t xml:space="preserve"> </w:t>
      </w:r>
      <w:proofErr w:type="spellStart"/>
      <w:r w:rsidRPr="0085178D">
        <w:rPr>
          <w:b/>
          <w:bCs/>
          <w:szCs w:val="26"/>
          <w:lang w:eastAsia="ja-JP"/>
        </w:rPr>
        <w:t>thiết</w:t>
      </w:r>
      <w:proofErr w:type="spellEnd"/>
      <w:r w:rsidRPr="0085178D">
        <w:rPr>
          <w:b/>
          <w:bCs/>
          <w:szCs w:val="26"/>
          <w:lang w:eastAsia="ja-JP"/>
        </w:rPr>
        <w:t xml:space="preserve"> </w:t>
      </w:r>
      <w:proofErr w:type="spellStart"/>
      <w:r w:rsidRPr="0085178D">
        <w:rPr>
          <w:b/>
          <w:bCs/>
          <w:szCs w:val="26"/>
          <w:lang w:eastAsia="ja-JP"/>
        </w:rPr>
        <w:t>kế</w:t>
      </w:r>
      <w:proofErr w:type="spellEnd"/>
      <w:r w:rsidRPr="0085178D">
        <w:rPr>
          <w:b/>
          <w:bCs/>
          <w:szCs w:val="26"/>
          <w:lang w:eastAsia="ja-JP"/>
        </w:rPr>
        <w:t xml:space="preserve"> </w:t>
      </w:r>
      <w:proofErr w:type="spellStart"/>
      <w:r w:rsidRPr="0085178D">
        <w:rPr>
          <w:b/>
          <w:bCs/>
          <w:szCs w:val="26"/>
          <w:lang w:eastAsia="ja-JP"/>
        </w:rPr>
        <w:t>hệ</w:t>
      </w:r>
      <w:proofErr w:type="spellEnd"/>
      <w:r w:rsidRPr="0085178D">
        <w:rPr>
          <w:b/>
          <w:bCs/>
          <w:szCs w:val="26"/>
          <w:lang w:eastAsia="ja-JP"/>
        </w:rPr>
        <w:t xml:space="preserve"> </w:t>
      </w:r>
      <w:proofErr w:type="spellStart"/>
      <w:r w:rsidRPr="0085178D">
        <w:rPr>
          <w:b/>
          <w:bCs/>
          <w:szCs w:val="26"/>
          <w:lang w:eastAsia="ja-JP"/>
        </w:rPr>
        <w:t>thống</w:t>
      </w:r>
      <w:proofErr w:type="spellEnd"/>
    </w:p>
    <w:p w14:paraId="124D0FD3" w14:textId="35DC8B8C" w:rsidR="0085178D" w:rsidRDefault="0085178D" w:rsidP="003E01F5">
      <w:pPr>
        <w:pStyle w:val="ListParagraph"/>
        <w:spacing w:before="0"/>
        <w:ind w:left="1287"/>
        <w:rPr>
          <w:szCs w:val="26"/>
          <w:lang w:eastAsia="ja-JP"/>
        </w:rPr>
      </w:pPr>
      <w:proofErr w:type="spellStart"/>
      <w:r w:rsidRPr="0085178D">
        <w:rPr>
          <w:szCs w:val="26"/>
          <w:lang w:eastAsia="ja-JP"/>
        </w:rPr>
        <w:t>Mô</w:t>
      </w:r>
      <w:proofErr w:type="spellEnd"/>
      <w:r w:rsidRPr="0085178D">
        <w:rPr>
          <w:szCs w:val="26"/>
          <w:lang w:eastAsia="ja-JP"/>
        </w:rPr>
        <w:t xml:space="preserve"> </w:t>
      </w:r>
      <w:proofErr w:type="spellStart"/>
      <w:r w:rsidRPr="0085178D">
        <w:rPr>
          <w:szCs w:val="26"/>
          <w:lang w:eastAsia="ja-JP"/>
        </w:rPr>
        <w:t>tả</w:t>
      </w:r>
      <w:proofErr w:type="spellEnd"/>
      <w:r w:rsidRPr="0085178D">
        <w:rPr>
          <w:szCs w:val="26"/>
          <w:lang w:eastAsia="ja-JP"/>
        </w:rPr>
        <w:t xml:space="preserve"> </w:t>
      </w:r>
      <w:proofErr w:type="spellStart"/>
      <w:r w:rsidRPr="0085178D">
        <w:rPr>
          <w:szCs w:val="26"/>
          <w:lang w:eastAsia="ja-JP"/>
        </w:rPr>
        <w:t>các</w:t>
      </w:r>
      <w:proofErr w:type="spellEnd"/>
      <w:r w:rsidRPr="0085178D">
        <w:rPr>
          <w:szCs w:val="26"/>
          <w:lang w:eastAsia="ja-JP"/>
        </w:rPr>
        <w:t xml:space="preserve"> </w:t>
      </w:r>
      <w:proofErr w:type="spellStart"/>
      <w:r w:rsidRPr="0085178D">
        <w:rPr>
          <w:szCs w:val="26"/>
          <w:lang w:eastAsia="ja-JP"/>
        </w:rPr>
        <w:t>yêu</w:t>
      </w:r>
      <w:proofErr w:type="spellEnd"/>
      <w:r w:rsidRPr="0085178D">
        <w:rPr>
          <w:szCs w:val="26"/>
          <w:lang w:eastAsia="ja-JP"/>
        </w:rPr>
        <w:t xml:space="preserve"> </w:t>
      </w:r>
      <w:proofErr w:type="spellStart"/>
      <w:r w:rsidRPr="0085178D">
        <w:rPr>
          <w:szCs w:val="26"/>
          <w:lang w:eastAsia="ja-JP"/>
        </w:rPr>
        <w:t>cầu</w:t>
      </w:r>
      <w:proofErr w:type="spellEnd"/>
      <w:r w:rsidRPr="0085178D">
        <w:rPr>
          <w:szCs w:val="26"/>
          <w:lang w:eastAsia="ja-JP"/>
        </w:rPr>
        <w:t xml:space="preserve"> </w:t>
      </w:r>
      <w:proofErr w:type="spellStart"/>
      <w:r w:rsidRPr="0085178D">
        <w:rPr>
          <w:szCs w:val="26"/>
          <w:lang w:eastAsia="ja-JP"/>
        </w:rPr>
        <w:t>chức</w:t>
      </w:r>
      <w:proofErr w:type="spellEnd"/>
      <w:r w:rsidRPr="0085178D">
        <w:rPr>
          <w:szCs w:val="26"/>
          <w:lang w:eastAsia="ja-JP"/>
        </w:rPr>
        <w:t xml:space="preserve"> </w:t>
      </w:r>
      <w:proofErr w:type="spellStart"/>
      <w:r w:rsidRPr="0085178D">
        <w:rPr>
          <w:szCs w:val="26"/>
          <w:lang w:eastAsia="ja-JP"/>
        </w:rPr>
        <w:t>năng</w:t>
      </w:r>
      <w:proofErr w:type="spellEnd"/>
      <w:r w:rsidRPr="0085178D">
        <w:rPr>
          <w:szCs w:val="26"/>
          <w:lang w:eastAsia="ja-JP"/>
        </w:rPr>
        <w:t xml:space="preserve"> </w:t>
      </w:r>
      <w:proofErr w:type="spellStart"/>
      <w:r w:rsidRPr="0085178D">
        <w:rPr>
          <w:szCs w:val="26"/>
          <w:lang w:eastAsia="ja-JP"/>
        </w:rPr>
        <w:t>và</w:t>
      </w:r>
      <w:proofErr w:type="spellEnd"/>
      <w:r w:rsidRPr="0085178D">
        <w:rPr>
          <w:szCs w:val="26"/>
          <w:lang w:eastAsia="ja-JP"/>
        </w:rPr>
        <w:t xml:space="preserve"> phi </w:t>
      </w:r>
      <w:proofErr w:type="spellStart"/>
      <w:r w:rsidRPr="0085178D">
        <w:rPr>
          <w:szCs w:val="26"/>
          <w:lang w:eastAsia="ja-JP"/>
        </w:rPr>
        <w:t>chức</w:t>
      </w:r>
      <w:proofErr w:type="spellEnd"/>
      <w:r w:rsidRPr="0085178D">
        <w:rPr>
          <w:szCs w:val="26"/>
          <w:lang w:eastAsia="ja-JP"/>
        </w:rPr>
        <w:t xml:space="preserve"> </w:t>
      </w:r>
      <w:proofErr w:type="spellStart"/>
      <w:r w:rsidRPr="0085178D">
        <w:rPr>
          <w:szCs w:val="26"/>
          <w:lang w:eastAsia="ja-JP"/>
        </w:rPr>
        <w:t>năng</w:t>
      </w:r>
      <w:proofErr w:type="spellEnd"/>
      <w:r w:rsidRPr="0085178D">
        <w:rPr>
          <w:szCs w:val="26"/>
          <w:lang w:eastAsia="ja-JP"/>
        </w:rPr>
        <w:t xml:space="preserve"> </w:t>
      </w:r>
      <w:proofErr w:type="spellStart"/>
      <w:r w:rsidRPr="0085178D">
        <w:rPr>
          <w:szCs w:val="26"/>
          <w:lang w:eastAsia="ja-JP"/>
        </w:rPr>
        <w:t>của</w:t>
      </w:r>
      <w:proofErr w:type="spellEnd"/>
      <w:r w:rsidRPr="0085178D">
        <w:rPr>
          <w:szCs w:val="26"/>
          <w:lang w:eastAsia="ja-JP"/>
        </w:rPr>
        <w:t xml:space="preserve"> </w:t>
      </w:r>
      <w:proofErr w:type="spellStart"/>
      <w:r w:rsidRPr="0085178D">
        <w:rPr>
          <w:szCs w:val="26"/>
          <w:lang w:eastAsia="ja-JP"/>
        </w:rPr>
        <w:t>hệ</w:t>
      </w:r>
      <w:proofErr w:type="spellEnd"/>
      <w:r w:rsidRPr="0085178D">
        <w:rPr>
          <w:szCs w:val="26"/>
          <w:lang w:eastAsia="ja-JP"/>
        </w:rPr>
        <w:t xml:space="preserve"> </w:t>
      </w:r>
      <w:proofErr w:type="spellStart"/>
      <w:r w:rsidRPr="0085178D">
        <w:rPr>
          <w:szCs w:val="26"/>
          <w:lang w:eastAsia="ja-JP"/>
        </w:rPr>
        <w:t>thống</w:t>
      </w:r>
      <w:proofErr w:type="spellEnd"/>
      <w:r w:rsidRPr="0085178D">
        <w:rPr>
          <w:szCs w:val="26"/>
          <w:lang w:eastAsia="ja-JP"/>
        </w:rPr>
        <w:t xml:space="preserve">. </w:t>
      </w:r>
      <w:proofErr w:type="spellStart"/>
      <w:r w:rsidRPr="0085178D">
        <w:rPr>
          <w:szCs w:val="26"/>
          <w:lang w:eastAsia="ja-JP"/>
        </w:rPr>
        <w:t>Trình</w:t>
      </w:r>
      <w:proofErr w:type="spellEnd"/>
      <w:r w:rsidRPr="0085178D">
        <w:rPr>
          <w:szCs w:val="26"/>
          <w:lang w:eastAsia="ja-JP"/>
        </w:rPr>
        <w:t xml:space="preserve"> </w:t>
      </w:r>
      <w:proofErr w:type="spellStart"/>
      <w:r w:rsidRPr="0085178D">
        <w:rPr>
          <w:szCs w:val="26"/>
          <w:lang w:eastAsia="ja-JP"/>
        </w:rPr>
        <w:t>bày</w:t>
      </w:r>
      <w:proofErr w:type="spellEnd"/>
      <w:r w:rsidRPr="0085178D">
        <w:rPr>
          <w:szCs w:val="26"/>
          <w:lang w:eastAsia="ja-JP"/>
        </w:rPr>
        <w:t xml:space="preserve"> chi </w:t>
      </w:r>
      <w:proofErr w:type="spellStart"/>
      <w:r w:rsidRPr="0085178D">
        <w:rPr>
          <w:szCs w:val="26"/>
          <w:lang w:eastAsia="ja-JP"/>
        </w:rPr>
        <w:t>tiết</w:t>
      </w:r>
      <w:proofErr w:type="spellEnd"/>
      <w:r w:rsidRPr="0085178D">
        <w:rPr>
          <w:szCs w:val="26"/>
          <w:lang w:eastAsia="ja-JP"/>
        </w:rPr>
        <w:t xml:space="preserve"> </w:t>
      </w:r>
      <w:proofErr w:type="spellStart"/>
      <w:r w:rsidRPr="0085178D">
        <w:rPr>
          <w:szCs w:val="26"/>
          <w:lang w:eastAsia="ja-JP"/>
        </w:rPr>
        <w:t>phần</w:t>
      </w:r>
      <w:proofErr w:type="spellEnd"/>
      <w:r w:rsidRPr="0085178D">
        <w:rPr>
          <w:szCs w:val="26"/>
          <w:lang w:eastAsia="ja-JP"/>
        </w:rPr>
        <w:t xml:space="preserve"> </w:t>
      </w:r>
      <w:proofErr w:type="spellStart"/>
      <w:r w:rsidRPr="0085178D">
        <w:rPr>
          <w:szCs w:val="26"/>
          <w:lang w:eastAsia="ja-JP"/>
        </w:rPr>
        <w:t>thiết</w:t>
      </w:r>
      <w:proofErr w:type="spellEnd"/>
      <w:r w:rsidRPr="0085178D">
        <w:rPr>
          <w:szCs w:val="26"/>
          <w:lang w:eastAsia="ja-JP"/>
        </w:rPr>
        <w:t xml:space="preserve"> </w:t>
      </w:r>
      <w:proofErr w:type="spellStart"/>
      <w:r w:rsidRPr="0085178D">
        <w:rPr>
          <w:szCs w:val="26"/>
          <w:lang w:eastAsia="ja-JP"/>
        </w:rPr>
        <w:t>kế</w:t>
      </w:r>
      <w:proofErr w:type="spellEnd"/>
      <w:r w:rsidRPr="0085178D">
        <w:rPr>
          <w:szCs w:val="26"/>
          <w:lang w:eastAsia="ja-JP"/>
        </w:rPr>
        <w:t xml:space="preserve"> bao </w:t>
      </w:r>
      <w:proofErr w:type="spellStart"/>
      <w:r w:rsidRPr="0085178D">
        <w:rPr>
          <w:szCs w:val="26"/>
          <w:lang w:eastAsia="ja-JP"/>
        </w:rPr>
        <w:t>gồm</w:t>
      </w:r>
      <w:proofErr w:type="spellEnd"/>
      <w:r w:rsidRPr="0085178D">
        <w:rPr>
          <w:szCs w:val="26"/>
          <w:lang w:eastAsia="ja-JP"/>
        </w:rPr>
        <w:t xml:space="preserve"> </w:t>
      </w:r>
      <w:proofErr w:type="spellStart"/>
      <w:r w:rsidRPr="0085178D">
        <w:rPr>
          <w:szCs w:val="26"/>
          <w:lang w:eastAsia="ja-JP"/>
        </w:rPr>
        <w:t>sơ</w:t>
      </w:r>
      <w:proofErr w:type="spellEnd"/>
      <w:r w:rsidRPr="0085178D">
        <w:rPr>
          <w:szCs w:val="26"/>
          <w:lang w:eastAsia="ja-JP"/>
        </w:rPr>
        <w:t xml:space="preserve"> </w:t>
      </w:r>
      <w:proofErr w:type="spellStart"/>
      <w:r w:rsidRPr="0085178D">
        <w:rPr>
          <w:szCs w:val="26"/>
          <w:lang w:eastAsia="ja-JP"/>
        </w:rPr>
        <w:t>đồ</w:t>
      </w:r>
      <w:proofErr w:type="spellEnd"/>
      <w:r w:rsidRPr="0085178D">
        <w:rPr>
          <w:szCs w:val="26"/>
          <w:lang w:eastAsia="ja-JP"/>
        </w:rPr>
        <w:t xml:space="preserve"> Use Case, </w:t>
      </w:r>
      <w:proofErr w:type="spellStart"/>
      <w:r w:rsidRPr="0085178D">
        <w:rPr>
          <w:szCs w:val="26"/>
          <w:lang w:eastAsia="ja-JP"/>
        </w:rPr>
        <w:t>biểu</w:t>
      </w:r>
      <w:proofErr w:type="spellEnd"/>
      <w:r w:rsidRPr="0085178D">
        <w:rPr>
          <w:szCs w:val="26"/>
          <w:lang w:eastAsia="ja-JP"/>
        </w:rPr>
        <w:t xml:space="preserve"> </w:t>
      </w:r>
      <w:proofErr w:type="spellStart"/>
      <w:r w:rsidRPr="0085178D">
        <w:rPr>
          <w:szCs w:val="26"/>
          <w:lang w:eastAsia="ja-JP"/>
        </w:rPr>
        <w:t>đồ</w:t>
      </w:r>
      <w:proofErr w:type="spellEnd"/>
      <w:r w:rsidRPr="0085178D">
        <w:rPr>
          <w:szCs w:val="26"/>
          <w:lang w:eastAsia="ja-JP"/>
        </w:rPr>
        <w:t xml:space="preserve"> Class </w:t>
      </w:r>
      <w:proofErr w:type="spellStart"/>
      <w:r w:rsidRPr="0085178D">
        <w:rPr>
          <w:szCs w:val="26"/>
          <w:lang w:eastAsia="ja-JP"/>
        </w:rPr>
        <w:t>và</w:t>
      </w:r>
      <w:proofErr w:type="spellEnd"/>
      <w:r w:rsidRPr="0085178D">
        <w:rPr>
          <w:szCs w:val="26"/>
          <w:lang w:eastAsia="ja-JP"/>
        </w:rPr>
        <w:t xml:space="preserve"> </w:t>
      </w:r>
      <w:proofErr w:type="spellStart"/>
      <w:r w:rsidRPr="0085178D">
        <w:rPr>
          <w:szCs w:val="26"/>
          <w:lang w:eastAsia="ja-JP"/>
        </w:rPr>
        <w:t>thiết</w:t>
      </w:r>
      <w:proofErr w:type="spellEnd"/>
      <w:r w:rsidRPr="0085178D">
        <w:rPr>
          <w:szCs w:val="26"/>
          <w:lang w:eastAsia="ja-JP"/>
        </w:rPr>
        <w:t xml:space="preserve"> </w:t>
      </w:r>
      <w:proofErr w:type="spellStart"/>
      <w:r w:rsidRPr="0085178D">
        <w:rPr>
          <w:szCs w:val="26"/>
          <w:lang w:eastAsia="ja-JP"/>
        </w:rPr>
        <w:t>kế</w:t>
      </w:r>
      <w:proofErr w:type="spellEnd"/>
      <w:r w:rsidRPr="0085178D">
        <w:rPr>
          <w:szCs w:val="26"/>
          <w:lang w:eastAsia="ja-JP"/>
        </w:rPr>
        <w:t xml:space="preserve"> </w:t>
      </w:r>
      <w:proofErr w:type="spellStart"/>
      <w:r w:rsidRPr="0085178D">
        <w:rPr>
          <w:szCs w:val="26"/>
          <w:lang w:eastAsia="ja-JP"/>
        </w:rPr>
        <w:t>cơ</w:t>
      </w:r>
      <w:proofErr w:type="spellEnd"/>
      <w:r w:rsidRPr="0085178D">
        <w:rPr>
          <w:szCs w:val="26"/>
          <w:lang w:eastAsia="ja-JP"/>
        </w:rPr>
        <w:t xml:space="preserve"> </w:t>
      </w:r>
      <w:proofErr w:type="spellStart"/>
      <w:r w:rsidRPr="0085178D">
        <w:rPr>
          <w:szCs w:val="26"/>
          <w:lang w:eastAsia="ja-JP"/>
        </w:rPr>
        <w:t>sở</w:t>
      </w:r>
      <w:proofErr w:type="spellEnd"/>
      <w:r w:rsidRPr="0085178D">
        <w:rPr>
          <w:szCs w:val="26"/>
          <w:lang w:eastAsia="ja-JP"/>
        </w:rPr>
        <w:t xml:space="preserve"> </w:t>
      </w:r>
      <w:proofErr w:type="spellStart"/>
      <w:r w:rsidRPr="0085178D">
        <w:rPr>
          <w:szCs w:val="26"/>
          <w:lang w:eastAsia="ja-JP"/>
        </w:rPr>
        <w:t>dữ</w:t>
      </w:r>
      <w:proofErr w:type="spellEnd"/>
      <w:r w:rsidRPr="0085178D">
        <w:rPr>
          <w:szCs w:val="26"/>
          <w:lang w:eastAsia="ja-JP"/>
        </w:rPr>
        <w:t xml:space="preserve"> </w:t>
      </w:r>
      <w:proofErr w:type="spellStart"/>
      <w:r w:rsidRPr="0085178D">
        <w:rPr>
          <w:szCs w:val="26"/>
          <w:lang w:eastAsia="ja-JP"/>
        </w:rPr>
        <w:t>liệu</w:t>
      </w:r>
      <w:proofErr w:type="spellEnd"/>
      <w:r w:rsidRPr="0085178D">
        <w:rPr>
          <w:szCs w:val="26"/>
          <w:lang w:eastAsia="ja-JP"/>
        </w:rPr>
        <w:t xml:space="preserve"> (ERD).</w:t>
      </w:r>
    </w:p>
    <w:p w14:paraId="6F112824" w14:textId="260FA7B1" w:rsidR="003E01F5" w:rsidRDefault="0085178D" w:rsidP="00671D5D">
      <w:pPr>
        <w:pStyle w:val="ListParagraph"/>
        <w:numPr>
          <w:ilvl w:val="0"/>
          <w:numId w:val="6"/>
        </w:numPr>
        <w:ind w:left="1281" w:hanging="357"/>
        <w:rPr>
          <w:szCs w:val="26"/>
          <w:lang w:eastAsia="ja-JP"/>
        </w:rPr>
      </w:pPr>
      <w:proofErr w:type="spellStart"/>
      <w:r w:rsidRPr="0085178D">
        <w:rPr>
          <w:b/>
          <w:bCs/>
          <w:szCs w:val="26"/>
          <w:lang w:eastAsia="ja-JP"/>
        </w:rPr>
        <w:t>Chương</w:t>
      </w:r>
      <w:proofErr w:type="spellEnd"/>
      <w:r w:rsidRPr="0085178D">
        <w:rPr>
          <w:b/>
          <w:bCs/>
          <w:szCs w:val="26"/>
          <w:lang w:eastAsia="ja-JP"/>
        </w:rPr>
        <w:t xml:space="preserve"> 3: </w:t>
      </w:r>
      <w:proofErr w:type="spellStart"/>
      <w:r w:rsidR="00C15654">
        <w:rPr>
          <w:b/>
          <w:bCs/>
          <w:szCs w:val="26"/>
          <w:lang w:eastAsia="ja-JP"/>
        </w:rPr>
        <w:t>Xây</w:t>
      </w:r>
      <w:proofErr w:type="spellEnd"/>
      <w:r w:rsidR="00C15654">
        <w:rPr>
          <w:b/>
          <w:bCs/>
          <w:szCs w:val="26"/>
          <w:lang w:eastAsia="ja-JP"/>
        </w:rPr>
        <w:t xml:space="preserve"> </w:t>
      </w:r>
      <w:proofErr w:type="spellStart"/>
      <w:r w:rsidR="00C15654">
        <w:rPr>
          <w:b/>
          <w:bCs/>
          <w:szCs w:val="26"/>
          <w:lang w:eastAsia="ja-JP"/>
        </w:rPr>
        <w:t>dựng</w:t>
      </w:r>
      <w:proofErr w:type="spellEnd"/>
      <w:r w:rsidR="00C15654">
        <w:rPr>
          <w:b/>
          <w:bCs/>
          <w:szCs w:val="26"/>
          <w:lang w:eastAsia="ja-JP"/>
        </w:rPr>
        <w:t xml:space="preserve"> Website</w:t>
      </w:r>
    </w:p>
    <w:p w14:paraId="6DB2CB09" w14:textId="436AB0E5" w:rsidR="0085178D" w:rsidRDefault="0085178D" w:rsidP="003E01F5">
      <w:pPr>
        <w:pStyle w:val="ListParagraph"/>
        <w:spacing w:before="0"/>
        <w:ind w:left="1287"/>
        <w:rPr>
          <w:szCs w:val="26"/>
          <w:lang w:eastAsia="ja-JP"/>
        </w:rPr>
      </w:pPr>
      <w:proofErr w:type="spellStart"/>
      <w:r w:rsidRPr="0085178D">
        <w:rPr>
          <w:szCs w:val="26"/>
          <w:lang w:eastAsia="ja-JP"/>
        </w:rPr>
        <w:t>Trình</w:t>
      </w:r>
      <w:proofErr w:type="spellEnd"/>
      <w:r w:rsidRPr="0085178D">
        <w:rPr>
          <w:szCs w:val="26"/>
          <w:lang w:eastAsia="ja-JP"/>
        </w:rPr>
        <w:t xml:space="preserve"> </w:t>
      </w:r>
      <w:proofErr w:type="spellStart"/>
      <w:r w:rsidRPr="0085178D">
        <w:rPr>
          <w:szCs w:val="26"/>
          <w:lang w:eastAsia="ja-JP"/>
        </w:rPr>
        <w:t>bày</w:t>
      </w:r>
      <w:proofErr w:type="spellEnd"/>
      <w:r w:rsidRPr="0085178D">
        <w:rPr>
          <w:szCs w:val="26"/>
          <w:lang w:eastAsia="ja-JP"/>
        </w:rPr>
        <w:t xml:space="preserve"> </w:t>
      </w:r>
      <w:proofErr w:type="spellStart"/>
      <w:r w:rsidRPr="0085178D">
        <w:rPr>
          <w:szCs w:val="26"/>
          <w:lang w:eastAsia="ja-JP"/>
        </w:rPr>
        <w:t>quá</w:t>
      </w:r>
      <w:proofErr w:type="spellEnd"/>
      <w:r w:rsidRPr="0085178D">
        <w:rPr>
          <w:szCs w:val="26"/>
          <w:lang w:eastAsia="ja-JP"/>
        </w:rPr>
        <w:t xml:space="preserve"> </w:t>
      </w:r>
      <w:proofErr w:type="spellStart"/>
      <w:r w:rsidRPr="0085178D">
        <w:rPr>
          <w:szCs w:val="26"/>
          <w:lang w:eastAsia="ja-JP"/>
        </w:rPr>
        <w:t>trình</w:t>
      </w:r>
      <w:proofErr w:type="spellEnd"/>
      <w:r w:rsidRPr="0085178D">
        <w:rPr>
          <w:szCs w:val="26"/>
          <w:lang w:eastAsia="ja-JP"/>
        </w:rPr>
        <w:t xml:space="preserve"> </w:t>
      </w:r>
      <w:proofErr w:type="spellStart"/>
      <w:r w:rsidRPr="0085178D">
        <w:rPr>
          <w:szCs w:val="26"/>
          <w:lang w:eastAsia="ja-JP"/>
        </w:rPr>
        <w:t>hiện</w:t>
      </w:r>
      <w:proofErr w:type="spellEnd"/>
      <w:r w:rsidRPr="0085178D">
        <w:rPr>
          <w:szCs w:val="26"/>
          <w:lang w:eastAsia="ja-JP"/>
        </w:rPr>
        <w:t xml:space="preserve"> </w:t>
      </w:r>
      <w:proofErr w:type="spellStart"/>
      <w:r w:rsidRPr="0085178D">
        <w:rPr>
          <w:szCs w:val="26"/>
          <w:lang w:eastAsia="ja-JP"/>
        </w:rPr>
        <w:t>thực</w:t>
      </w:r>
      <w:proofErr w:type="spellEnd"/>
      <w:r w:rsidRPr="0085178D">
        <w:rPr>
          <w:szCs w:val="26"/>
          <w:lang w:eastAsia="ja-JP"/>
        </w:rPr>
        <w:t xml:space="preserve"> </w:t>
      </w:r>
      <w:proofErr w:type="spellStart"/>
      <w:r w:rsidRPr="0085178D">
        <w:rPr>
          <w:szCs w:val="26"/>
          <w:lang w:eastAsia="ja-JP"/>
        </w:rPr>
        <w:t>hóa</w:t>
      </w:r>
      <w:proofErr w:type="spellEnd"/>
      <w:r w:rsidRPr="0085178D">
        <w:rPr>
          <w:szCs w:val="26"/>
          <w:lang w:eastAsia="ja-JP"/>
        </w:rPr>
        <w:t xml:space="preserve"> </w:t>
      </w:r>
      <w:proofErr w:type="spellStart"/>
      <w:r w:rsidRPr="0085178D">
        <w:rPr>
          <w:szCs w:val="26"/>
          <w:lang w:eastAsia="ja-JP"/>
        </w:rPr>
        <w:t>các</w:t>
      </w:r>
      <w:proofErr w:type="spellEnd"/>
      <w:r w:rsidRPr="0085178D">
        <w:rPr>
          <w:szCs w:val="26"/>
          <w:lang w:eastAsia="ja-JP"/>
        </w:rPr>
        <w:t xml:space="preserve"> </w:t>
      </w:r>
      <w:proofErr w:type="spellStart"/>
      <w:r w:rsidRPr="0085178D">
        <w:rPr>
          <w:szCs w:val="26"/>
          <w:lang w:eastAsia="ja-JP"/>
        </w:rPr>
        <w:t>chức</w:t>
      </w:r>
      <w:proofErr w:type="spellEnd"/>
      <w:r w:rsidRPr="0085178D">
        <w:rPr>
          <w:szCs w:val="26"/>
          <w:lang w:eastAsia="ja-JP"/>
        </w:rPr>
        <w:t xml:space="preserve"> </w:t>
      </w:r>
      <w:proofErr w:type="spellStart"/>
      <w:r w:rsidRPr="0085178D">
        <w:rPr>
          <w:szCs w:val="26"/>
          <w:lang w:eastAsia="ja-JP"/>
        </w:rPr>
        <w:t>năng</w:t>
      </w:r>
      <w:proofErr w:type="spellEnd"/>
      <w:r w:rsidRPr="0085178D">
        <w:rPr>
          <w:szCs w:val="26"/>
          <w:lang w:eastAsia="ja-JP"/>
        </w:rPr>
        <w:t xml:space="preserve"> </w:t>
      </w:r>
      <w:proofErr w:type="spellStart"/>
      <w:r w:rsidRPr="0085178D">
        <w:rPr>
          <w:szCs w:val="26"/>
          <w:lang w:eastAsia="ja-JP"/>
        </w:rPr>
        <w:t>chính</w:t>
      </w:r>
      <w:proofErr w:type="spellEnd"/>
      <w:r w:rsidRPr="0085178D">
        <w:rPr>
          <w:szCs w:val="26"/>
          <w:lang w:eastAsia="ja-JP"/>
        </w:rPr>
        <w:t xml:space="preserve"> </w:t>
      </w:r>
      <w:proofErr w:type="spellStart"/>
      <w:r w:rsidRPr="0085178D">
        <w:rPr>
          <w:szCs w:val="26"/>
          <w:lang w:eastAsia="ja-JP"/>
        </w:rPr>
        <w:t>như</w:t>
      </w:r>
      <w:proofErr w:type="spellEnd"/>
      <w:r w:rsidRPr="0085178D">
        <w:rPr>
          <w:szCs w:val="26"/>
          <w:lang w:eastAsia="ja-JP"/>
        </w:rPr>
        <w:t xml:space="preserve"> </w:t>
      </w:r>
      <w:proofErr w:type="spellStart"/>
      <w:r w:rsidRPr="0085178D">
        <w:rPr>
          <w:szCs w:val="26"/>
          <w:lang w:eastAsia="ja-JP"/>
        </w:rPr>
        <w:t>xác</w:t>
      </w:r>
      <w:proofErr w:type="spellEnd"/>
      <w:r w:rsidRPr="0085178D">
        <w:rPr>
          <w:szCs w:val="26"/>
          <w:lang w:eastAsia="ja-JP"/>
        </w:rPr>
        <w:t xml:space="preserve"> </w:t>
      </w:r>
      <w:proofErr w:type="spellStart"/>
      <w:r w:rsidRPr="0085178D">
        <w:rPr>
          <w:szCs w:val="26"/>
          <w:lang w:eastAsia="ja-JP"/>
        </w:rPr>
        <w:t>thực</w:t>
      </w:r>
      <w:proofErr w:type="spellEnd"/>
      <w:r w:rsidRPr="0085178D">
        <w:rPr>
          <w:szCs w:val="26"/>
          <w:lang w:eastAsia="ja-JP"/>
        </w:rPr>
        <w:t xml:space="preserve">, </w:t>
      </w:r>
      <w:proofErr w:type="spellStart"/>
      <w:r w:rsidRPr="0085178D">
        <w:rPr>
          <w:szCs w:val="26"/>
          <w:lang w:eastAsia="ja-JP"/>
        </w:rPr>
        <w:t>quản</w:t>
      </w:r>
      <w:proofErr w:type="spellEnd"/>
      <w:r w:rsidRPr="0085178D">
        <w:rPr>
          <w:szCs w:val="26"/>
          <w:lang w:eastAsia="ja-JP"/>
        </w:rPr>
        <w:t xml:space="preserve"> </w:t>
      </w:r>
      <w:proofErr w:type="spellStart"/>
      <w:r w:rsidRPr="0085178D">
        <w:rPr>
          <w:szCs w:val="26"/>
          <w:lang w:eastAsia="ja-JP"/>
        </w:rPr>
        <w:t>lý</w:t>
      </w:r>
      <w:proofErr w:type="spellEnd"/>
      <w:r w:rsidRPr="0085178D">
        <w:rPr>
          <w:szCs w:val="26"/>
          <w:lang w:eastAsia="ja-JP"/>
        </w:rPr>
        <w:t xml:space="preserve"> task, </w:t>
      </w:r>
      <w:proofErr w:type="spellStart"/>
      <w:r w:rsidRPr="0085178D">
        <w:rPr>
          <w:szCs w:val="26"/>
          <w:lang w:eastAsia="ja-JP"/>
        </w:rPr>
        <w:t>lịch</w:t>
      </w:r>
      <w:proofErr w:type="spellEnd"/>
      <w:r w:rsidRPr="0085178D">
        <w:rPr>
          <w:szCs w:val="26"/>
          <w:lang w:eastAsia="ja-JP"/>
        </w:rPr>
        <w:t xml:space="preserve"> </w:t>
      </w:r>
      <w:proofErr w:type="spellStart"/>
      <w:r w:rsidRPr="0085178D">
        <w:rPr>
          <w:szCs w:val="26"/>
          <w:lang w:eastAsia="ja-JP"/>
        </w:rPr>
        <w:t>trình</w:t>
      </w:r>
      <w:proofErr w:type="spellEnd"/>
      <w:r w:rsidRPr="0085178D">
        <w:rPr>
          <w:szCs w:val="26"/>
          <w:lang w:eastAsia="ja-JP"/>
        </w:rPr>
        <w:t xml:space="preserve"> </w:t>
      </w:r>
      <w:proofErr w:type="spellStart"/>
      <w:r w:rsidRPr="0085178D">
        <w:rPr>
          <w:szCs w:val="26"/>
          <w:lang w:eastAsia="ja-JP"/>
        </w:rPr>
        <w:t>và</w:t>
      </w:r>
      <w:proofErr w:type="spellEnd"/>
      <w:r w:rsidRPr="0085178D">
        <w:rPr>
          <w:szCs w:val="26"/>
          <w:lang w:eastAsia="ja-JP"/>
        </w:rPr>
        <w:t xml:space="preserve"> chat. </w:t>
      </w:r>
      <w:proofErr w:type="spellStart"/>
      <w:r w:rsidRPr="0085178D">
        <w:rPr>
          <w:szCs w:val="26"/>
          <w:lang w:eastAsia="ja-JP"/>
        </w:rPr>
        <w:t>Đánh</w:t>
      </w:r>
      <w:proofErr w:type="spellEnd"/>
      <w:r w:rsidRPr="0085178D">
        <w:rPr>
          <w:szCs w:val="26"/>
          <w:lang w:eastAsia="ja-JP"/>
        </w:rPr>
        <w:t xml:space="preserve"> </w:t>
      </w:r>
      <w:proofErr w:type="spellStart"/>
      <w:r w:rsidRPr="0085178D">
        <w:rPr>
          <w:szCs w:val="26"/>
          <w:lang w:eastAsia="ja-JP"/>
        </w:rPr>
        <w:t>giá</w:t>
      </w:r>
      <w:proofErr w:type="spellEnd"/>
      <w:r w:rsidRPr="0085178D">
        <w:rPr>
          <w:szCs w:val="26"/>
          <w:lang w:eastAsia="ja-JP"/>
        </w:rPr>
        <w:t xml:space="preserve"> </w:t>
      </w:r>
      <w:proofErr w:type="spellStart"/>
      <w:r w:rsidRPr="0085178D">
        <w:rPr>
          <w:szCs w:val="26"/>
          <w:lang w:eastAsia="ja-JP"/>
        </w:rPr>
        <w:t>kết</w:t>
      </w:r>
      <w:proofErr w:type="spellEnd"/>
      <w:r w:rsidRPr="0085178D">
        <w:rPr>
          <w:szCs w:val="26"/>
          <w:lang w:eastAsia="ja-JP"/>
        </w:rPr>
        <w:t xml:space="preserve"> </w:t>
      </w:r>
      <w:proofErr w:type="spellStart"/>
      <w:r w:rsidRPr="0085178D">
        <w:rPr>
          <w:szCs w:val="26"/>
          <w:lang w:eastAsia="ja-JP"/>
        </w:rPr>
        <w:t>quả</w:t>
      </w:r>
      <w:proofErr w:type="spellEnd"/>
      <w:r w:rsidRPr="0085178D">
        <w:rPr>
          <w:szCs w:val="26"/>
          <w:lang w:eastAsia="ja-JP"/>
        </w:rPr>
        <w:t xml:space="preserve"> </w:t>
      </w:r>
      <w:proofErr w:type="spellStart"/>
      <w:r w:rsidRPr="0085178D">
        <w:rPr>
          <w:szCs w:val="26"/>
          <w:lang w:eastAsia="ja-JP"/>
        </w:rPr>
        <w:t>đạt</w:t>
      </w:r>
      <w:proofErr w:type="spellEnd"/>
      <w:r w:rsidRPr="0085178D">
        <w:rPr>
          <w:szCs w:val="26"/>
          <w:lang w:eastAsia="ja-JP"/>
        </w:rPr>
        <w:t xml:space="preserve"> </w:t>
      </w:r>
      <w:proofErr w:type="spellStart"/>
      <w:r w:rsidRPr="0085178D">
        <w:rPr>
          <w:szCs w:val="26"/>
          <w:lang w:eastAsia="ja-JP"/>
        </w:rPr>
        <w:t>được</w:t>
      </w:r>
      <w:proofErr w:type="spellEnd"/>
      <w:r w:rsidRPr="0085178D">
        <w:rPr>
          <w:szCs w:val="26"/>
          <w:lang w:eastAsia="ja-JP"/>
        </w:rPr>
        <w:t xml:space="preserve"> </w:t>
      </w:r>
      <w:proofErr w:type="spellStart"/>
      <w:r w:rsidRPr="0085178D">
        <w:rPr>
          <w:szCs w:val="26"/>
          <w:lang w:eastAsia="ja-JP"/>
        </w:rPr>
        <w:t>thông</w:t>
      </w:r>
      <w:proofErr w:type="spellEnd"/>
      <w:r w:rsidRPr="0085178D">
        <w:rPr>
          <w:szCs w:val="26"/>
          <w:lang w:eastAsia="ja-JP"/>
        </w:rPr>
        <w:t xml:space="preserve"> qua </w:t>
      </w:r>
      <w:proofErr w:type="spellStart"/>
      <w:r w:rsidRPr="0085178D">
        <w:rPr>
          <w:szCs w:val="26"/>
          <w:lang w:eastAsia="ja-JP"/>
        </w:rPr>
        <w:t>hình</w:t>
      </w:r>
      <w:proofErr w:type="spellEnd"/>
      <w:r w:rsidRPr="0085178D">
        <w:rPr>
          <w:szCs w:val="26"/>
          <w:lang w:eastAsia="ja-JP"/>
        </w:rPr>
        <w:t xml:space="preserve"> </w:t>
      </w:r>
      <w:proofErr w:type="spellStart"/>
      <w:r w:rsidRPr="0085178D">
        <w:rPr>
          <w:szCs w:val="26"/>
          <w:lang w:eastAsia="ja-JP"/>
        </w:rPr>
        <w:t>ảnh</w:t>
      </w:r>
      <w:proofErr w:type="spellEnd"/>
      <w:r w:rsidRPr="0085178D">
        <w:rPr>
          <w:szCs w:val="26"/>
          <w:lang w:eastAsia="ja-JP"/>
        </w:rPr>
        <w:t xml:space="preserve"> </w:t>
      </w:r>
      <w:proofErr w:type="spellStart"/>
      <w:r w:rsidRPr="0085178D">
        <w:rPr>
          <w:szCs w:val="26"/>
          <w:lang w:eastAsia="ja-JP"/>
        </w:rPr>
        <w:t>giao</w:t>
      </w:r>
      <w:proofErr w:type="spellEnd"/>
      <w:r w:rsidRPr="0085178D">
        <w:rPr>
          <w:szCs w:val="26"/>
          <w:lang w:eastAsia="ja-JP"/>
        </w:rPr>
        <w:t xml:space="preserve"> </w:t>
      </w:r>
      <w:proofErr w:type="spellStart"/>
      <w:r w:rsidRPr="0085178D">
        <w:rPr>
          <w:szCs w:val="26"/>
          <w:lang w:eastAsia="ja-JP"/>
        </w:rPr>
        <w:t>diện</w:t>
      </w:r>
      <w:proofErr w:type="spellEnd"/>
      <w:r w:rsidRPr="0085178D">
        <w:rPr>
          <w:szCs w:val="26"/>
          <w:lang w:eastAsia="ja-JP"/>
        </w:rPr>
        <w:t xml:space="preserve"> </w:t>
      </w:r>
      <w:proofErr w:type="spellStart"/>
      <w:r w:rsidRPr="0085178D">
        <w:rPr>
          <w:szCs w:val="26"/>
          <w:lang w:eastAsia="ja-JP"/>
        </w:rPr>
        <w:t>thực</w:t>
      </w:r>
      <w:proofErr w:type="spellEnd"/>
      <w:r w:rsidRPr="0085178D">
        <w:rPr>
          <w:szCs w:val="26"/>
          <w:lang w:eastAsia="ja-JP"/>
        </w:rPr>
        <w:t xml:space="preserve"> </w:t>
      </w:r>
      <w:proofErr w:type="spellStart"/>
      <w:r w:rsidRPr="0085178D">
        <w:rPr>
          <w:szCs w:val="26"/>
          <w:lang w:eastAsia="ja-JP"/>
        </w:rPr>
        <w:t>tế</w:t>
      </w:r>
      <w:proofErr w:type="spellEnd"/>
      <w:r w:rsidRPr="0085178D">
        <w:rPr>
          <w:szCs w:val="26"/>
          <w:lang w:eastAsia="ja-JP"/>
        </w:rPr>
        <w:t xml:space="preserve"> </w:t>
      </w:r>
      <w:proofErr w:type="spellStart"/>
      <w:r w:rsidRPr="0085178D">
        <w:rPr>
          <w:szCs w:val="26"/>
          <w:lang w:eastAsia="ja-JP"/>
        </w:rPr>
        <w:t>của</w:t>
      </w:r>
      <w:proofErr w:type="spellEnd"/>
      <w:r w:rsidRPr="0085178D">
        <w:rPr>
          <w:szCs w:val="26"/>
          <w:lang w:eastAsia="ja-JP"/>
        </w:rPr>
        <w:t xml:space="preserve"> </w:t>
      </w:r>
      <w:proofErr w:type="spellStart"/>
      <w:r w:rsidRPr="0085178D">
        <w:rPr>
          <w:szCs w:val="26"/>
          <w:lang w:eastAsia="ja-JP"/>
        </w:rPr>
        <w:t>ứng</w:t>
      </w:r>
      <w:proofErr w:type="spellEnd"/>
      <w:r w:rsidRPr="0085178D">
        <w:rPr>
          <w:szCs w:val="26"/>
          <w:lang w:eastAsia="ja-JP"/>
        </w:rPr>
        <w:t xml:space="preserve"> </w:t>
      </w:r>
      <w:proofErr w:type="spellStart"/>
      <w:r w:rsidRPr="0085178D">
        <w:rPr>
          <w:szCs w:val="26"/>
          <w:lang w:eastAsia="ja-JP"/>
        </w:rPr>
        <w:t>dụng</w:t>
      </w:r>
      <w:proofErr w:type="spellEnd"/>
      <w:r w:rsidRPr="0085178D">
        <w:rPr>
          <w:szCs w:val="26"/>
          <w:lang w:eastAsia="ja-JP"/>
        </w:rPr>
        <w:t>.</w:t>
      </w:r>
    </w:p>
    <w:p w14:paraId="397B9BEC" w14:textId="2ABF3502" w:rsidR="003E01F5" w:rsidRDefault="0085178D" w:rsidP="00671D5D">
      <w:pPr>
        <w:pStyle w:val="ListParagraph"/>
        <w:numPr>
          <w:ilvl w:val="0"/>
          <w:numId w:val="6"/>
        </w:numPr>
        <w:ind w:left="1281" w:hanging="357"/>
        <w:rPr>
          <w:szCs w:val="26"/>
          <w:lang w:eastAsia="ja-JP"/>
        </w:rPr>
      </w:pPr>
      <w:proofErr w:type="spellStart"/>
      <w:r w:rsidRPr="0085178D">
        <w:rPr>
          <w:b/>
          <w:bCs/>
          <w:szCs w:val="26"/>
          <w:lang w:eastAsia="ja-JP"/>
        </w:rPr>
        <w:t>Chương</w:t>
      </w:r>
      <w:proofErr w:type="spellEnd"/>
      <w:r w:rsidRPr="0085178D">
        <w:rPr>
          <w:b/>
          <w:bCs/>
          <w:szCs w:val="26"/>
          <w:lang w:eastAsia="ja-JP"/>
        </w:rPr>
        <w:t xml:space="preserve"> 4: </w:t>
      </w:r>
      <w:proofErr w:type="spellStart"/>
      <w:r w:rsidRPr="0085178D">
        <w:rPr>
          <w:b/>
          <w:bCs/>
          <w:szCs w:val="26"/>
          <w:lang w:eastAsia="ja-JP"/>
        </w:rPr>
        <w:t>Kết</w:t>
      </w:r>
      <w:proofErr w:type="spellEnd"/>
      <w:r w:rsidRPr="0085178D">
        <w:rPr>
          <w:b/>
          <w:bCs/>
          <w:szCs w:val="26"/>
          <w:lang w:eastAsia="ja-JP"/>
        </w:rPr>
        <w:t xml:space="preserve"> </w:t>
      </w:r>
      <w:proofErr w:type="spellStart"/>
      <w:r w:rsidRPr="0085178D">
        <w:rPr>
          <w:b/>
          <w:bCs/>
          <w:szCs w:val="26"/>
          <w:lang w:eastAsia="ja-JP"/>
        </w:rPr>
        <w:t>luận</w:t>
      </w:r>
      <w:proofErr w:type="spellEnd"/>
      <w:r w:rsidR="003E01F5">
        <w:rPr>
          <w:b/>
          <w:bCs/>
          <w:szCs w:val="26"/>
          <w:lang w:eastAsia="ja-JP"/>
        </w:rPr>
        <w:t xml:space="preserve"> </w:t>
      </w:r>
      <w:proofErr w:type="spellStart"/>
      <w:r w:rsidR="003E01F5">
        <w:rPr>
          <w:b/>
          <w:bCs/>
          <w:szCs w:val="26"/>
          <w:lang w:eastAsia="ja-JP"/>
        </w:rPr>
        <w:t>và</w:t>
      </w:r>
      <w:proofErr w:type="spellEnd"/>
      <w:r w:rsidR="003E01F5">
        <w:rPr>
          <w:b/>
          <w:bCs/>
          <w:szCs w:val="26"/>
          <w:lang w:eastAsia="ja-JP"/>
        </w:rPr>
        <w:t xml:space="preserve"> </w:t>
      </w:r>
      <w:proofErr w:type="spellStart"/>
      <w:r w:rsidR="003E01F5">
        <w:rPr>
          <w:b/>
          <w:bCs/>
          <w:szCs w:val="26"/>
          <w:lang w:eastAsia="ja-JP"/>
        </w:rPr>
        <w:t>hướng</w:t>
      </w:r>
      <w:proofErr w:type="spellEnd"/>
      <w:r w:rsidR="003E01F5">
        <w:rPr>
          <w:b/>
          <w:bCs/>
          <w:szCs w:val="26"/>
          <w:lang w:eastAsia="ja-JP"/>
        </w:rPr>
        <w:t xml:space="preserve"> </w:t>
      </w:r>
      <w:proofErr w:type="spellStart"/>
      <w:r w:rsidR="003E01F5">
        <w:rPr>
          <w:b/>
          <w:bCs/>
          <w:szCs w:val="26"/>
          <w:lang w:eastAsia="ja-JP"/>
        </w:rPr>
        <w:t>phát</w:t>
      </w:r>
      <w:proofErr w:type="spellEnd"/>
      <w:r w:rsidR="003E01F5">
        <w:rPr>
          <w:b/>
          <w:bCs/>
          <w:szCs w:val="26"/>
          <w:lang w:eastAsia="ja-JP"/>
        </w:rPr>
        <w:t xml:space="preserve"> </w:t>
      </w:r>
      <w:proofErr w:type="spellStart"/>
      <w:r w:rsidR="003E01F5">
        <w:rPr>
          <w:b/>
          <w:bCs/>
          <w:szCs w:val="26"/>
          <w:lang w:eastAsia="ja-JP"/>
        </w:rPr>
        <w:t>triển</w:t>
      </w:r>
      <w:proofErr w:type="spellEnd"/>
    </w:p>
    <w:p w14:paraId="794774D9" w14:textId="26CA49BD" w:rsidR="0085178D" w:rsidRPr="0085178D" w:rsidRDefault="0085178D" w:rsidP="003E01F5">
      <w:pPr>
        <w:pStyle w:val="ListParagraph"/>
        <w:spacing w:before="0"/>
        <w:ind w:left="1287"/>
        <w:rPr>
          <w:szCs w:val="26"/>
          <w:lang w:eastAsia="ja-JP"/>
        </w:rPr>
      </w:pPr>
      <w:proofErr w:type="spellStart"/>
      <w:r w:rsidRPr="0085178D">
        <w:rPr>
          <w:szCs w:val="26"/>
          <w:lang w:eastAsia="ja-JP"/>
        </w:rPr>
        <w:t>Tổng</w:t>
      </w:r>
      <w:proofErr w:type="spellEnd"/>
      <w:r w:rsidRPr="0085178D">
        <w:rPr>
          <w:szCs w:val="26"/>
          <w:lang w:eastAsia="ja-JP"/>
        </w:rPr>
        <w:t xml:space="preserve"> </w:t>
      </w:r>
      <w:proofErr w:type="spellStart"/>
      <w:r w:rsidRPr="0085178D">
        <w:rPr>
          <w:szCs w:val="26"/>
          <w:lang w:eastAsia="ja-JP"/>
        </w:rPr>
        <w:t>kết</w:t>
      </w:r>
      <w:proofErr w:type="spellEnd"/>
      <w:r w:rsidRPr="0085178D">
        <w:rPr>
          <w:szCs w:val="26"/>
          <w:lang w:eastAsia="ja-JP"/>
        </w:rPr>
        <w:t xml:space="preserve"> </w:t>
      </w:r>
      <w:proofErr w:type="spellStart"/>
      <w:r w:rsidRPr="0085178D">
        <w:rPr>
          <w:szCs w:val="26"/>
          <w:lang w:eastAsia="ja-JP"/>
        </w:rPr>
        <w:t>lại</w:t>
      </w:r>
      <w:proofErr w:type="spellEnd"/>
      <w:r w:rsidRPr="0085178D">
        <w:rPr>
          <w:szCs w:val="26"/>
          <w:lang w:eastAsia="ja-JP"/>
        </w:rPr>
        <w:t xml:space="preserve"> </w:t>
      </w:r>
      <w:proofErr w:type="spellStart"/>
      <w:r w:rsidRPr="0085178D">
        <w:rPr>
          <w:szCs w:val="26"/>
          <w:lang w:eastAsia="ja-JP"/>
        </w:rPr>
        <w:t>những</w:t>
      </w:r>
      <w:proofErr w:type="spellEnd"/>
      <w:r w:rsidRPr="0085178D">
        <w:rPr>
          <w:szCs w:val="26"/>
          <w:lang w:eastAsia="ja-JP"/>
        </w:rPr>
        <w:t xml:space="preserve"> </w:t>
      </w:r>
      <w:proofErr w:type="spellStart"/>
      <w:r w:rsidRPr="0085178D">
        <w:rPr>
          <w:szCs w:val="26"/>
          <w:lang w:eastAsia="ja-JP"/>
        </w:rPr>
        <w:t>kết</w:t>
      </w:r>
      <w:proofErr w:type="spellEnd"/>
      <w:r w:rsidRPr="0085178D">
        <w:rPr>
          <w:szCs w:val="26"/>
          <w:lang w:eastAsia="ja-JP"/>
        </w:rPr>
        <w:t xml:space="preserve"> </w:t>
      </w:r>
      <w:proofErr w:type="spellStart"/>
      <w:r w:rsidRPr="0085178D">
        <w:rPr>
          <w:szCs w:val="26"/>
          <w:lang w:eastAsia="ja-JP"/>
        </w:rPr>
        <w:t>quả</w:t>
      </w:r>
      <w:proofErr w:type="spellEnd"/>
      <w:r w:rsidRPr="0085178D">
        <w:rPr>
          <w:szCs w:val="26"/>
          <w:lang w:eastAsia="ja-JP"/>
        </w:rPr>
        <w:t xml:space="preserve"> </w:t>
      </w:r>
      <w:proofErr w:type="spellStart"/>
      <w:r w:rsidRPr="0085178D">
        <w:rPr>
          <w:szCs w:val="26"/>
          <w:lang w:eastAsia="ja-JP"/>
        </w:rPr>
        <w:t>đã</w:t>
      </w:r>
      <w:proofErr w:type="spellEnd"/>
      <w:r w:rsidRPr="0085178D">
        <w:rPr>
          <w:szCs w:val="26"/>
          <w:lang w:eastAsia="ja-JP"/>
        </w:rPr>
        <w:t xml:space="preserve"> </w:t>
      </w:r>
      <w:proofErr w:type="spellStart"/>
      <w:r w:rsidRPr="0085178D">
        <w:rPr>
          <w:szCs w:val="26"/>
          <w:lang w:eastAsia="ja-JP"/>
        </w:rPr>
        <w:t>đạt</w:t>
      </w:r>
      <w:proofErr w:type="spellEnd"/>
      <w:r w:rsidRPr="0085178D">
        <w:rPr>
          <w:szCs w:val="26"/>
          <w:lang w:eastAsia="ja-JP"/>
        </w:rPr>
        <w:t xml:space="preserve"> </w:t>
      </w:r>
      <w:proofErr w:type="spellStart"/>
      <w:r w:rsidRPr="0085178D">
        <w:rPr>
          <w:szCs w:val="26"/>
          <w:lang w:eastAsia="ja-JP"/>
        </w:rPr>
        <w:t>được</w:t>
      </w:r>
      <w:proofErr w:type="spellEnd"/>
      <w:r w:rsidRPr="0085178D">
        <w:rPr>
          <w:szCs w:val="26"/>
          <w:lang w:eastAsia="ja-JP"/>
        </w:rPr>
        <w:t xml:space="preserve"> </w:t>
      </w:r>
      <w:proofErr w:type="spellStart"/>
      <w:r w:rsidRPr="0085178D">
        <w:rPr>
          <w:szCs w:val="26"/>
          <w:lang w:eastAsia="ja-JP"/>
        </w:rPr>
        <w:t>của</w:t>
      </w:r>
      <w:proofErr w:type="spellEnd"/>
      <w:r w:rsidRPr="0085178D">
        <w:rPr>
          <w:szCs w:val="26"/>
          <w:lang w:eastAsia="ja-JP"/>
        </w:rPr>
        <w:t xml:space="preserve"> </w:t>
      </w:r>
      <w:proofErr w:type="spellStart"/>
      <w:r w:rsidRPr="0085178D">
        <w:rPr>
          <w:szCs w:val="26"/>
          <w:lang w:eastAsia="ja-JP"/>
        </w:rPr>
        <w:t>đề</w:t>
      </w:r>
      <w:proofErr w:type="spellEnd"/>
      <w:r w:rsidRPr="0085178D">
        <w:rPr>
          <w:szCs w:val="26"/>
          <w:lang w:eastAsia="ja-JP"/>
        </w:rPr>
        <w:t xml:space="preserve"> </w:t>
      </w:r>
      <w:proofErr w:type="spellStart"/>
      <w:r w:rsidRPr="0085178D">
        <w:rPr>
          <w:szCs w:val="26"/>
          <w:lang w:eastAsia="ja-JP"/>
        </w:rPr>
        <w:t>tài</w:t>
      </w:r>
      <w:proofErr w:type="spellEnd"/>
      <w:r w:rsidRPr="0085178D">
        <w:rPr>
          <w:szCs w:val="26"/>
          <w:lang w:eastAsia="ja-JP"/>
        </w:rPr>
        <w:t xml:space="preserve">, </w:t>
      </w:r>
      <w:proofErr w:type="spellStart"/>
      <w:r w:rsidRPr="0085178D">
        <w:rPr>
          <w:szCs w:val="26"/>
          <w:lang w:eastAsia="ja-JP"/>
        </w:rPr>
        <w:t>đánh</w:t>
      </w:r>
      <w:proofErr w:type="spellEnd"/>
      <w:r w:rsidRPr="0085178D">
        <w:rPr>
          <w:szCs w:val="26"/>
          <w:lang w:eastAsia="ja-JP"/>
        </w:rPr>
        <w:t xml:space="preserve"> </w:t>
      </w:r>
      <w:proofErr w:type="spellStart"/>
      <w:r w:rsidRPr="0085178D">
        <w:rPr>
          <w:szCs w:val="26"/>
          <w:lang w:eastAsia="ja-JP"/>
        </w:rPr>
        <w:t>giá</w:t>
      </w:r>
      <w:proofErr w:type="spellEnd"/>
      <w:r w:rsidRPr="0085178D">
        <w:rPr>
          <w:szCs w:val="26"/>
          <w:lang w:eastAsia="ja-JP"/>
        </w:rPr>
        <w:t xml:space="preserve"> </w:t>
      </w:r>
      <w:proofErr w:type="spellStart"/>
      <w:r w:rsidRPr="0085178D">
        <w:rPr>
          <w:szCs w:val="26"/>
          <w:lang w:eastAsia="ja-JP"/>
        </w:rPr>
        <w:t>mức</w:t>
      </w:r>
      <w:proofErr w:type="spellEnd"/>
      <w:r w:rsidRPr="0085178D">
        <w:rPr>
          <w:szCs w:val="26"/>
          <w:lang w:eastAsia="ja-JP"/>
        </w:rPr>
        <w:t xml:space="preserve"> </w:t>
      </w:r>
      <w:proofErr w:type="spellStart"/>
      <w:r w:rsidRPr="0085178D">
        <w:rPr>
          <w:szCs w:val="26"/>
          <w:lang w:eastAsia="ja-JP"/>
        </w:rPr>
        <w:t>độ</w:t>
      </w:r>
      <w:proofErr w:type="spellEnd"/>
      <w:r w:rsidRPr="0085178D">
        <w:rPr>
          <w:szCs w:val="26"/>
          <w:lang w:eastAsia="ja-JP"/>
        </w:rPr>
        <w:t xml:space="preserve"> </w:t>
      </w:r>
      <w:proofErr w:type="spellStart"/>
      <w:r w:rsidRPr="0085178D">
        <w:rPr>
          <w:szCs w:val="26"/>
          <w:lang w:eastAsia="ja-JP"/>
        </w:rPr>
        <w:t>hoàn</w:t>
      </w:r>
      <w:proofErr w:type="spellEnd"/>
      <w:r w:rsidRPr="0085178D">
        <w:rPr>
          <w:szCs w:val="26"/>
          <w:lang w:eastAsia="ja-JP"/>
        </w:rPr>
        <w:t xml:space="preserve"> </w:t>
      </w:r>
      <w:proofErr w:type="spellStart"/>
      <w:r w:rsidRPr="0085178D">
        <w:rPr>
          <w:szCs w:val="26"/>
          <w:lang w:eastAsia="ja-JP"/>
        </w:rPr>
        <w:t>thành</w:t>
      </w:r>
      <w:proofErr w:type="spellEnd"/>
      <w:r w:rsidRPr="0085178D">
        <w:rPr>
          <w:szCs w:val="26"/>
          <w:lang w:eastAsia="ja-JP"/>
        </w:rPr>
        <w:t xml:space="preserve"> so </w:t>
      </w:r>
      <w:proofErr w:type="spellStart"/>
      <w:r w:rsidRPr="0085178D">
        <w:rPr>
          <w:szCs w:val="26"/>
          <w:lang w:eastAsia="ja-JP"/>
        </w:rPr>
        <w:t>với</w:t>
      </w:r>
      <w:proofErr w:type="spellEnd"/>
      <w:r w:rsidRPr="0085178D">
        <w:rPr>
          <w:szCs w:val="26"/>
          <w:lang w:eastAsia="ja-JP"/>
        </w:rPr>
        <w:t xml:space="preserve"> </w:t>
      </w:r>
      <w:proofErr w:type="spellStart"/>
      <w:r w:rsidRPr="0085178D">
        <w:rPr>
          <w:szCs w:val="26"/>
          <w:lang w:eastAsia="ja-JP"/>
        </w:rPr>
        <w:t>mục</w:t>
      </w:r>
      <w:proofErr w:type="spellEnd"/>
      <w:r w:rsidRPr="0085178D">
        <w:rPr>
          <w:szCs w:val="26"/>
          <w:lang w:eastAsia="ja-JP"/>
        </w:rPr>
        <w:t xml:space="preserve"> </w:t>
      </w:r>
      <w:proofErr w:type="spellStart"/>
      <w:r w:rsidRPr="0085178D">
        <w:rPr>
          <w:szCs w:val="26"/>
          <w:lang w:eastAsia="ja-JP"/>
        </w:rPr>
        <w:t>tiêu</w:t>
      </w:r>
      <w:proofErr w:type="spellEnd"/>
      <w:r w:rsidRPr="0085178D">
        <w:rPr>
          <w:szCs w:val="26"/>
          <w:lang w:eastAsia="ja-JP"/>
        </w:rPr>
        <w:t xml:space="preserve"> ban </w:t>
      </w:r>
      <w:proofErr w:type="spellStart"/>
      <w:r w:rsidRPr="0085178D">
        <w:rPr>
          <w:szCs w:val="26"/>
          <w:lang w:eastAsia="ja-JP"/>
        </w:rPr>
        <w:t>đầu</w:t>
      </w:r>
      <w:proofErr w:type="spellEnd"/>
      <w:r w:rsidRPr="0085178D">
        <w:rPr>
          <w:szCs w:val="26"/>
          <w:lang w:eastAsia="ja-JP"/>
        </w:rPr>
        <w:t xml:space="preserve">. </w:t>
      </w:r>
      <w:proofErr w:type="spellStart"/>
      <w:r w:rsidRPr="0085178D">
        <w:rPr>
          <w:szCs w:val="26"/>
          <w:lang w:eastAsia="ja-JP"/>
        </w:rPr>
        <w:t>Đồng</w:t>
      </w:r>
      <w:proofErr w:type="spellEnd"/>
      <w:r w:rsidRPr="0085178D">
        <w:rPr>
          <w:szCs w:val="26"/>
          <w:lang w:eastAsia="ja-JP"/>
        </w:rPr>
        <w:t xml:space="preserve"> </w:t>
      </w:r>
      <w:proofErr w:type="spellStart"/>
      <w:r w:rsidRPr="0085178D">
        <w:rPr>
          <w:szCs w:val="26"/>
          <w:lang w:eastAsia="ja-JP"/>
        </w:rPr>
        <w:t>thời</w:t>
      </w:r>
      <w:proofErr w:type="spellEnd"/>
      <w:r w:rsidRPr="0085178D">
        <w:rPr>
          <w:szCs w:val="26"/>
          <w:lang w:eastAsia="ja-JP"/>
        </w:rPr>
        <w:t xml:space="preserve"> </w:t>
      </w:r>
      <w:proofErr w:type="spellStart"/>
      <w:r w:rsidRPr="0085178D">
        <w:rPr>
          <w:szCs w:val="26"/>
          <w:lang w:eastAsia="ja-JP"/>
        </w:rPr>
        <w:t>nêu</w:t>
      </w:r>
      <w:proofErr w:type="spellEnd"/>
      <w:r w:rsidRPr="0085178D">
        <w:rPr>
          <w:szCs w:val="26"/>
          <w:lang w:eastAsia="ja-JP"/>
        </w:rPr>
        <w:t xml:space="preserve"> </w:t>
      </w:r>
      <w:proofErr w:type="spellStart"/>
      <w:r w:rsidRPr="0085178D">
        <w:rPr>
          <w:szCs w:val="26"/>
          <w:lang w:eastAsia="ja-JP"/>
        </w:rPr>
        <w:t>ra</w:t>
      </w:r>
      <w:proofErr w:type="spellEnd"/>
      <w:r w:rsidRPr="0085178D">
        <w:rPr>
          <w:szCs w:val="26"/>
          <w:lang w:eastAsia="ja-JP"/>
        </w:rPr>
        <w:t xml:space="preserve"> </w:t>
      </w:r>
      <w:proofErr w:type="spellStart"/>
      <w:r w:rsidRPr="0085178D">
        <w:rPr>
          <w:szCs w:val="26"/>
          <w:lang w:eastAsia="ja-JP"/>
        </w:rPr>
        <w:t>các</w:t>
      </w:r>
      <w:proofErr w:type="spellEnd"/>
      <w:r w:rsidRPr="0085178D">
        <w:rPr>
          <w:szCs w:val="26"/>
          <w:lang w:eastAsia="ja-JP"/>
        </w:rPr>
        <w:t xml:space="preserve"> </w:t>
      </w:r>
      <w:proofErr w:type="spellStart"/>
      <w:r w:rsidRPr="0085178D">
        <w:rPr>
          <w:szCs w:val="26"/>
          <w:lang w:eastAsia="ja-JP"/>
        </w:rPr>
        <w:t>hạn</w:t>
      </w:r>
      <w:proofErr w:type="spellEnd"/>
      <w:r w:rsidRPr="0085178D">
        <w:rPr>
          <w:szCs w:val="26"/>
          <w:lang w:eastAsia="ja-JP"/>
        </w:rPr>
        <w:t xml:space="preserve"> </w:t>
      </w:r>
      <w:proofErr w:type="spellStart"/>
      <w:r w:rsidRPr="0085178D">
        <w:rPr>
          <w:szCs w:val="26"/>
          <w:lang w:eastAsia="ja-JP"/>
        </w:rPr>
        <w:t>chế</w:t>
      </w:r>
      <w:proofErr w:type="spellEnd"/>
      <w:r w:rsidRPr="0085178D">
        <w:rPr>
          <w:szCs w:val="26"/>
          <w:lang w:eastAsia="ja-JP"/>
        </w:rPr>
        <w:t xml:space="preserve"> </w:t>
      </w:r>
      <w:proofErr w:type="spellStart"/>
      <w:r w:rsidRPr="0085178D">
        <w:rPr>
          <w:szCs w:val="26"/>
          <w:lang w:eastAsia="ja-JP"/>
        </w:rPr>
        <w:t>và</w:t>
      </w:r>
      <w:proofErr w:type="spellEnd"/>
      <w:r w:rsidRPr="0085178D">
        <w:rPr>
          <w:szCs w:val="26"/>
          <w:lang w:eastAsia="ja-JP"/>
        </w:rPr>
        <w:t xml:space="preserve"> </w:t>
      </w:r>
      <w:proofErr w:type="spellStart"/>
      <w:r w:rsidRPr="0085178D">
        <w:rPr>
          <w:szCs w:val="26"/>
          <w:lang w:eastAsia="ja-JP"/>
        </w:rPr>
        <w:t>đề</w:t>
      </w:r>
      <w:proofErr w:type="spellEnd"/>
      <w:r w:rsidRPr="0085178D">
        <w:rPr>
          <w:szCs w:val="26"/>
          <w:lang w:eastAsia="ja-JP"/>
        </w:rPr>
        <w:t xml:space="preserve"> </w:t>
      </w:r>
      <w:proofErr w:type="spellStart"/>
      <w:r w:rsidRPr="0085178D">
        <w:rPr>
          <w:szCs w:val="26"/>
          <w:lang w:eastAsia="ja-JP"/>
        </w:rPr>
        <w:t>xuất</w:t>
      </w:r>
      <w:proofErr w:type="spellEnd"/>
      <w:r w:rsidRPr="0085178D">
        <w:rPr>
          <w:szCs w:val="26"/>
          <w:lang w:eastAsia="ja-JP"/>
        </w:rPr>
        <w:t xml:space="preserve"> </w:t>
      </w:r>
      <w:proofErr w:type="spellStart"/>
      <w:r w:rsidRPr="0085178D">
        <w:rPr>
          <w:szCs w:val="26"/>
          <w:lang w:eastAsia="ja-JP"/>
        </w:rPr>
        <w:t>hướng</w:t>
      </w:r>
      <w:proofErr w:type="spellEnd"/>
      <w:r w:rsidRPr="0085178D">
        <w:rPr>
          <w:szCs w:val="26"/>
          <w:lang w:eastAsia="ja-JP"/>
        </w:rPr>
        <w:t xml:space="preserve"> </w:t>
      </w:r>
      <w:proofErr w:type="spellStart"/>
      <w:r w:rsidRPr="0085178D">
        <w:rPr>
          <w:szCs w:val="26"/>
          <w:lang w:eastAsia="ja-JP"/>
        </w:rPr>
        <w:t>phát</w:t>
      </w:r>
      <w:proofErr w:type="spellEnd"/>
      <w:r w:rsidRPr="0085178D">
        <w:rPr>
          <w:szCs w:val="26"/>
          <w:lang w:eastAsia="ja-JP"/>
        </w:rPr>
        <w:t xml:space="preserve"> </w:t>
      </w:r>
      <w:proofErr w:type="spellStart"/>
      <w:r w:rsidRPr="0085178D">
        <w:rPr>
          <w:szCs w:val="26"/>
          <w:lang w:eastAsia="ja-JP"/>
        </w:rPr>
        <w:t>triển</w:t>
      </w:r>
      <w:proofErr w:type="spellEnd"/>
      <w:r w:rsidRPr="0085178D">
        <w:rPr>
          <w:szCs w:val="26"/>
          <w:lang w:eastAsia="ja-JP"/>
        </w:rPr>
        <w:t xml:space="preserve"> </w:t>
      </w:r>
      <w:proofErr w:type="spellStart"/>
      <w:r w:rsidRPr="0085178D">
        <w:rPr>
          <w:szCs w:val="26"/>
          <w:lang w:eastAsia="ja-JP"/>
        </w:rPr>
        <w:t>trong</w:t>
      </w:r>
      <w:proofErr w:type="spellEnd"/>
      <w:r w:rsidRPr="0085178D">
        <w:rPr>
          <w:szCs w:val="26"/>
          <w:lang w:eastAsia="ja-JP"/>
        </w:rPr>
        <w:t xml:space="preserve"> </w:t>
      </w:r>
      <w:proofErr w:type="spellStart"/>
      <w:r w:rsidRPr="0085178D">
        <w:rPr>
          <w:szCs w:val="26"/>
          <w:lang w:eastAsia="ja-JP"/>
        </w:rPr>
        <w:t>tương</w:t>
      </w:r>
      <w:proofErr w:type="spellEnd"/>
      <w:r w:rsidRPr="0085178D">
        <w:rPr>
          <w:szCs w:val="26"/>
          <w:lang w:eastAsia="ja-JP"/>
        </w:rPr>
        <w:t xml:space="preserve"> </w:t>
      </w:r>
      <w:proofErr w:type="spellStart"/>
      <w:r w:rsidRPr="0085178D">
        <w:rPr>
          <w:szCs w:val="26"/>
          <w:lang w:eastAsia="ja-JP"/>
        </w:rPr>
        <w:t>lai</w:t>
      </w:r>
      <w:proofErr w:type="spellEnd"/>
      <w:r w:rsidRPr="0085178D">
        <w:rPr>
          <w:szCs w:val="26"/>
          <w:lang w:eastAsia="ja-JP"/>
        </w:rPr>
        <w:t>.</w:t>
      </w:r>
    </w:p>
    <w:p w14:paraId="13580DA7" w14:textId="77777777" w:rsidR="0085178D" w:rsidRPr="0085178D" w:rsidRDefault="0085178D" w:rsidP="0085178D">
      <w:pPr>
        <w:ind w:firstLine="567"/>
        <w:rPr>
          <w:szCs w:val="26"/>
          <w:lang w:eastAsia="ja-JP"/>
        </w:rPr>
      </w:pPr>
    </w:p>
    <w:p w14:paraId="06BC4813" w14:textId="41F90B5A" w:rsidR="00553A59" w:rsidRPr="00FA13C1" w:rsidRDefault="006D196D" w:rsidP="0085178D">
      <w:r w:rsidRPr="00911E6D">
        <w:br w:type="page"/>
      </w:r>
      <w:bookmarkStart w:id="1938" w:name="_Toc6684088"/>
      <w:bookmarkStart w:id="1939" w:name="_Toc6684149"/>
      <w:bookmarkStart w:id="1940" w:name="_Toc6688635"/>
      <w:bookmarkStart w:id="1941" w:name="_Toc7253383"/>
      <w:bookmarkStart w:id="1942" w:name="_Toc7978900"/>
      <w:bookmarkStart w:id="1943" w:name="_Toc8806014"/>
      <w:bookmarkStart w:id="1944" w:name="_Toc9016582"/>
    </w:p>
    <w:p w14:paraId="40A2A921" w14:textId="11970F82" w:rsidR="00D12650" w:rsidRPr="00E063DF" w:rsidRDefault="00D12650" w:rsidP="00793890">
      <w:pPr>
        <w:pStyle w:val="Heading1"/>
      </w:pPr>
      <w:bookmarkStart w:id="1945" w:name="_Toc215934944"/>
      <w:bookmarkStart w:id="1946" w:name="_Toc216117346"/>
      <w:r w:rsidRPr="00E063DF">
        <w:lastRenderedPageBreak/>
        <w:t>C</w:t>
      </w:r>
      <w:r w:rsidR="00E063DF">
        <w:t>HƯƠNG</w:t>
      </w:r>
      <w:r w:rsidRPr="00E063DF">
        <w:t xml:space="preserve"> 2. </w:t>
      </w:r>
      <w:r w:rsidR="00DA76D5">
        <w:t>PHÂN TÍCH VÀ THIẾT KẾ HỆ THỐNG</w:t>
      </w:r>
      <w:bookmarkEnd w:id="1945"/>
      <w:bookmarkEnd w:id="1946"/>
    </w:p>
    <w:p w14:paraId="51C29D77" w14:textId="322B555F" w:rsidR="0064145A" w:rsidRPr="00F07439" w:rsidRDefault="0064145A" w:rsidP="00124645">
      <w:pPr>
        <w:pStyle w:val="Heading2"/>
      </w:pPr>
      <w:bookmarkStart w:id="1947" w:name="_Toc57216270"/>
      <w:bookmarkStart w:id="1948" w:name="_Toc57216392"/>
      <w:bookmarkStart w:id="1949" w:name="_Toc57216271"/>
      <w:bookmarkStart w:id="1950" w:name="_Toc57216393"/>
      <w:bookmarkStart w:id="1951" w:name="_Toc57216272"/>
      <w:bookmarkStart w:id="1952" w:name="_Toc57216394"/>
      <w:bookmarkStart w:id="1953" w:name="_Toc57216273"/>
      <w:bookmarkStart w:id="1954" w:name="_Toc57216395"/>
      <w:bookmarkStart w:id="1955" w:name="_Toc57216274"/>
      <w:bookmarkStart w:id="1956" w:name="_Toc57216396"/>
      <w:bookmarkStart w:id="1957" w:name="_Toc57216275"/>
      <w:bookmarkStart w:id="1958" w:name="_Toc57216397"/>
      <w:bookmarkStart w:id="1959" w:name="_Toc57216276"/>
      <w:bookmarkStart w:id="1960" w:name="_Toc57216398"/>
      <w:bookmarkStart w:id="1961" w:name="_Toc57216277"/>
      <w:bookmarkStart w:id="1962" w:name="_Toc57216399"/>
      <w:bookmarkStart w:id="1963" w:name="_Toc57216278"/>
      <w:bookmarkStart w:id="1964" w:name="_Toc57216400"/>
      <w:bookmarkStart w:id="1965" w:name="_Toc57216279"/>
      <w:bookmarkStart w:id="1966" w:name="_Toc57216401"/>
      <w:bookmarkStart w:id="1967" w:name="_Toc57216280"/>
      <w:bookmarkStart w:id="1968" w:name="_Toc57216402"/>
      <w:bookmarkStart w:id="1969" w:name="_Toc57216281"/>
      <w:bookmarkStart w:id="1970" w:name="_Toc57216403"/>
      <w:bookmarkStart w:id="1971" w:name="_Toc57216282"/>
      <w:bookmarkStart w:id="1972" w:name="_Toc57216404"/>
      <w:bookmarkStart w:id="1973" w:name="_Toc57216283"/>
      <w:bookmarkStart w:id="1974" w:name="_Toc57216405"/>
      <w:bookmarkStart w:id="1975" w:name="_Toc57216284"/>
      <w:bookmarkStart w:id="1976" w:name="_Toc57216406"/>
      <w:bookmarkStart w:id="1977" w:name="_Toc57216285"/>
      <w:bookmarkStart w:id="1978" w:name="_Toc57216407"/>
      <w:bookmarkStart w:id="1979" w:name="_Toc57216286"/>
      <w:bookmarkStart w:id="1980" w:name="_Toc57216408"/>
      <w:bookmarkStart w:id="1981" w:name="_Toc57216287"/>
      <w:bookmarkStart w:id="1982" w:name="_Toc57216409"/>
      <w:bookmarkStart w:id="1983" w:name="_Toc57216288"/>
      <w:bookmarkStart w:id="1984" w:name="_Toc57216410"/>
      <w:bookmarkStart w:id="1985" w:name="_Toc57216289"/>
      <w:bookmarkStart w:id="1986" w:name="_Toc57216411"/>
      <w:bookmarkStart w:id="1987" w:name="_Toc57216290"/>
      <w:bookmarkStart w:id="1988" w:name="_Toc57216412"/>
      <w:bookmarkStart w:id="1989" w:name="_Toc57216291"/>
      <w:bookmarkStart w:id="1990" w:name="_Toc57216413"/>
      <w:bookmarkStart w:id="1991" w:name="_Toc57216292"/>
      <w:bookmarkStart w:id="1992" w:name="_Toc57216414"/>
      <w:bookmarkStart w:id="1993" w:name="_Toc57216293"/>
      <w:bookmarkStart w:id="1994" w:name="_Toc57216415"/>
      <w:bookmarkStart w:id="1995" w:name="_Toc57216294"/>
      <w:bookmarkStart w:id="1996" w:name="_Toc57216416"/>
      <w:bookmarkStart w:id="1997" w:name="_Toc57216295"/>
      <w:bookmarkStart w:id="1998" w:name="_Toc57216417"/>
      <w:bookmarkStart w:id="1999" w:name="_Toc57216296"/>
      <w:bookmarkStart w:id="2000" w:name="_Toc57216418"/>
      <w:bookmarkStart w:id="2001" w:name="_Toc57216297"/>
      <w:bookmarkStart w:id="2002" w:name="_Toc57216419"/>
      <w:bookmarkStart w:id="2003" w:name="_Toc57216298"/>
      <w:bookmarkStart w:id="2004" w:name="_Toc57216420"/>
      <w:bookmarkStart w:id="2005" w:name="_Toc57216299"/>
      <w:bookmarkStart w:id="2006" w:name="_Toc57216421"/>
      <w:bookmarkStart w:id="2007" w:name="_Toc57216300"/>
      <w:bookmarkStart w:id="2008" w:name="_Toc57216422"/>
      <w:bookmarkStart w:id="2009" w:name="_Toc57216301"/>
      <w:bookmarkStart w:id="2010" w:name="_Toc57216423"/>
      <w:bookmarkStart w:id="2011" w:name="_Toc57216302"/>
      <w:bookmarkStart w:id="2012" w:name="_Toc57216424"/>
      <w:bookmarkStart w:id="2013" w:name="_Toc57216303"/>
      <w:bookmarkStart w:id="2014" w:name="_Toc57216425"/>
      <w:bookmarkStart w:id="2015" w:name="_Toc57216304"/>
      <w:bookmarkStart w:id="2016" w:name="_Toc57216426"/>
      <w:bookmarkStart w:id="2017" w:name="_Toc57216305"/>
      <w:bookmarkStart w:id="2018" w:name="_Toc57216427"/>
      <w:bookmarkStart w:id="2019" w:name="_Toc57216306"/>
      <w:bookmarkStart w:id="2020" w:name="_Toc57216428"/>
      <w:bookmarkStart w:id="2021" w:name="_Toc57216307"/>
      <w:bookmarkStart w:id="2022" w:name="_Toc57216429"/>
      <w:bookmarkStart w:id="2023" w:name="_Toc57216308"/>
      <w:bookmarkStart w:id="2024" w:name="_Toc57216430"/>
      <w:bookmarkStart w:id="2025" w:name="_Toc57216309"/>
      <w:bookmarkStart w:id="2026" w:name="_Toc57216431"/>
      <w:bookmarkStart w:id="2027" w:name="_Toc57216310"/>
      <w:bookmarkStart w:id="2028" w:name="_Toc57216432"/>
      <w:bookmarkStart w:id="2029" w:name="_Toc57216311"/>
      <w:bookmarkStart w:id="2030" w:name="_Toc57216433"/>
      <w:bookmarkStart w:id="2031" w:name="_Toc57216312"/>
      <w:bookmarkStart w:id="2032" w:name="_Toc57216434"/>
      <w:bookmarkStart w:id="2033" w:name="_Toc57216313"/>
      <w:bookmarkStart w:id="2034" w:name="_Toc57216435"/>
      <w:bookmarkStart w:id="2035" w:name="_Toc57216314"/>
      <w:bookmarkStart w:id="2036" w:name="_Toc57216436"/>
      <w:bookmarkStart w:id="2037" w:name="_Toc57216315"/>
      <w:bookmarkStart w:id="2038" w:name="_Toc57216437"/>
      <w:bookmarkStart w:id="2039" w:name="_Toc57216316"/>
      <w:bookmarkStart w:id="2040" w:name="_Toc57216438"/>
      <w:bookmarkStart w:id="2041" w:name="_Toc57216317"/>
      <w:bookmarkStart w:id="2042" w:name="_Toc57216439"/>
      <w:bookmarkStart w:id="2043" w:name="_Toc57216318"/>
      <w:bookmarkStart w:id="2044" w:name="_Toc57216440"/>
      <w:bookmarkStart w:id="2045" w:name="_Toc57216319"/>
      <w:bookmarkStart w:id="2046" w:name="_Toc57216441"/>
      <w:bookmarkStart w:id="2047" w:name="_Toc57216320"/>
      <w:bookmarkStart w:id="2048" w:name="_Toc57216442"/>
      <w:bookmarkStart w:id="2049" w:name="_Toc57216321"/>
      <w:bookmarkStart w:id="2050" w:name="_Toc57216443"/>
      <w:bookmarkStart w:id="2051" w:name="_Toc57216322"/>
      <w:bookmarkStart w:id="2052" w:name="_Toc57216444"/>
      <w:bookmarkStart w:id="2053" w:name="_Toc57216323"/>
      <w:bookmarkStart w:id="2054" w:name="_Toc57216445"/>
      <w:bookmarkStart w:id="2055" w:name="_Toc57216324"/>
      <w:bookmarkStart w:id="2056" w:name="_Toc57216446"/>
      <w:bookmarkStart w:id="2057" w:name="_Toc57216325"/>
      <w:bookmarkStart w:id="2058" w:name="_Toc57216447"/>
      <w:bookmarkStart w:id="2059" w:name="_Toc57216326"/>
      <w:bookmarkStart w:id="2060" w:name="_Toc57216448"/>
      <w:bookmarkStart w:id="2061" w:name="_Toc57216327"/>
      <w:bookmarkStart w:id="2062" w:name="_Toc57216449"/>
      <w:bookmarkStart w:id="2063" w:name="_Toc57216328"/>
      <w:bookmarkStart w:id="2064" w:name="_Toc57216450"/>
      <w:bookmarkStart w:id="2065" w:name="_Toc57216329"/>
      <w:bookmarkStart w:id="2066" w:name="_Toc57216451"/>
      <w:bookmarkStart w:id="2067" w:name="_Toc57216330"/>
      <w:bookmarkStart w:id="2068" w:name="_Toc57216452"/>
      <w:bookmarkStart w:id="2069" w:name="_Toc57216331"/>
      <w:bookmarkStart w:id="2070" w:name="_Toc57216453"/>
      <w:bookmarkStart w:id="2071" w:name="_Toc57216332"/>
      <w:bookmarkStart w:id="2072" w:name="_Toc57216454"/>
      <w:bookmarkStart w:id="2073" w:name="_Toc57216333"/>
      <w:bookmarkStart w:id="2074" w:name="_Toc57216455"/>
      <w:bookmarkStart w:id="2075" w:name="_Toc57216334"/>
      <w:bookmarkStart w:id="2076" w:name="_Toc57216456"/>
      <w:bookmarkStart w:id="2077" w:name="_Toc57216335"/>
      <w:bookmarkStart w:id="2078" w:name="_Toc57216457"/>
      <w:bookmarkStart w:id="2079" w:name="_Toc57216336"/>
      <w:bookmarkStart w:id="2080" w:name="_Toc57216458"/>
      <w:bookmarkStart w:id="2081" w:name="_Toc57216337"/>
      <w:bookmarkStart w:id="2082" w:name="_Toc57216459"/>
      <w:bookmarkStart w:id="2083" w:name="_Toc57216338"/>
      <w:bookmarkStart w:id="2084" w:name="_Toc57216460"/>
      <w:bookmarkStart w:id="2085" w:name="_Toc57216339"/>
      <w:bookmarkStart w:id="2086" w:name="_Toc57216461"/>
      <w:bookmarkStart w:id="2087" w:name="_Toc57216340"/>
      <w:bookmarkStart w:id="2088" w:name="_Toc57216462"/>
      <w:bookmarkStart w:id="2089" w:name="_Toc57216341"/>
      <w:bookmarkStart w:id="2090" w:name="_Toc57216463"/>
      <w:bookmarkStart w:id="2091" w:name="_Toc57216342"/>
      <w:bookmarkStart w:id="2092" w:name="_Toc57216464"/>
      <w:bookmarkStart w:id="2093" w:name="_Toc57216343"/>
      <w:bookmarkStart w:id="2094" w:name="_Toc57216465"/>
      <w:bookmarkStart w:id="2095" w:name="_Toc57216344"/>
      <w:bookmarkStart w:id="2096" w:name="_Toc57216466"/>
      <w:bookmarkStart w:id="2097" w:name="_Toc57216345"/>
      <w:bookmarkStart w:id="2098" w:name="_Toc57216467"/>
      <w:bookmarkStart w:id="2099" w:name="_Toc57216346"/>
      <w:bookmarkStart w:id="2100" w:name="_Toc57216468"/>
      <w:bookmarkStart w:id="2101" w:name="_Toc57216347"/>
      <w:bookmarkStart w:id="2102" w:name="_Toc57216469"/>
      <w:bookmarkStart w:id="2103" w:name="_Toc57216348"/>
      <w:bookmarkStart w:id="2104" w:name="_Toc57216470"/>
      <w:bookmarkStart w:id="2105" w:name="_Toc57216349"/>
      <w:bookmarkStart w:id="2106" w:name="_Toc57216471"/>
      <w:bookmarkStart w:id="2107" w:name="_Toc57216350"/>
      <w:bookmarkStart w:id="2108" w:name="_Toc57216472"/>
      <w:bookmarkStart w:id="2109" w:name="_Toc57216351"/>
      <w:bookmarkStart w:id="2110" w:name="_Toc57216473"/>
      <w:bookmarkStart w:id="2111" w:name="_Toc57216352"/>
      <w:bookmarkStart w:id="2112" w:name="_Toc57216474"/>
      <w:bookmarkStart w:id="2113" w:name="_Toc57216353"/>
      <w:bookmarkStart w:id="2114" w:name="_Toc57216475"/>
      <w:bookmarkStart w:id="2115" w:name="_Toc57216354"/>
      <w:bookmarkStart w:id="2116" w:name="_Toc57216476"/>
      <w:bookmarkStart w:id="2117" w:name="_Toc57216355"/>
      <w:bookmarkStart w:id="2118" w:name="_Toc57216477"/>
      <w:bookmarkStart w:id="2119" w:name="_Toc57216356"/>
      <w:bookmarkStart w:id="2120" w:name="_Toc57216478"/>
      <w:bookmarkStart w:id="2121" w:name="_Toc57216357"/>
      <w:bookmarkStart w:id="2122" w:name="_Toc57216479"/>
      <w:bookmarkStart w:id="2123" w:name="_Toc57216358"/>
      <w:bookmarkStart w:id="2124" w:name="_Toc57216480"/>
      <w:bookmarkStart w:id="2125" w:name="_Toc215934945"/>
      <w:bookmarkStart w:id="2126" w:name="_Toc216117347"/>
      <w:bookmarkEnd w:id="1938"/>
      <w:bookmarkEnd w:id="1939"/>
      <w:bookmarkEnd w:id="1940"/>
      <w:bookmarkEnd w:id="1941"/>
      <w:bookmarkEnd w:id="1942"/>
      <w:bookmarkEnd w:id="1943"/>
      <w:bookmarkEnd w:id="1944"/>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r w:rsidRPr="00F07439">
        <w:t>2.1</w:t>
      </w:r>
      <w:r w:rsidR="00C15654" w:rsidRPr="00F07439">
        <w:t>.</w:t>
      </w:r>
      <w:r w:rsidRPr="00F07439">
        <w:t xml:space="preserve"> </w:t>
      </w:r>
      <w:proofErr w:type="spellStart"/>
      <w:r w:rsidR="00195E13" w:rsidRPr="00F07439">
        <w:t>Xác</w:t>
      </w:r>
      <w:proofErr w:type="spellEnd"/>
      <w:r w:rsidR="00195E13" w:rsidRPr="00F07439">
        <w:t xml:space="preserve"> </w:t>
      </w:r>
      <w:proofErr w:type="spellStart"/>
      <w:r w:rsidR="00195E13" w:rsidRPr="00F07439">
        <w:t>định</w:t>
      </w:r>
      <w:proofErr w:type="spellEnd"/>
      <w:r w:rsidRPr="00F07439">
        <w:t xml:space="preserve"> </w:t>
      </w:r>
      <w:proofErr w:type="spellStart"/>
      <w:r w:rsidRPr="00F07439">
        <w:t>yêu</w:t>
      </w:r>
      <w:proofErr w:type="spellEnd"/>
      <w:r w:rsidRPr="00F07439">
        <w:t xml:space="preserve"> </w:t>
      </w:r>
      <w:proofErr w:type="spellStart"/>
      <w:r w:rsidRPr="00F07439">
        <w:t>cầu</w:t>
      </w:r>
      <w:bookmarkEnd w:id="2125"/>
      <w:bookmarkEnd w:id="2126"/>
      <w:proofErr w:type="spellEnd"/>
    </w:p>
    <w:p w14:paraId="2B8ECC3E" w14:textId="7209CF19" w:rsidR="00DA76D5" w:rsidRPr="00F07439" w:rsidRDefault="00DA76D5" w:rsidP="00F07439">
      <w:pPr>
        <w:pStyle w:val="Heading3"/>
      </w:pPr>
      <w:bookmarkStart w:id="2127" w:name="_Toc215934946"/>
      <w:bookmarkStart w:id="2128" w:name="_Toc216117348"/>
      <w:r w:rsidRPr="00F07439">
        <w:t>2.1.1</w:t>
      </w:r>
      <w:r w:rsidR="00C15654" w:rsidRPr="00F07439">
        <w:t>.</w:t>
      </w:r>
      <w:r w:rsidRPr="00F07439">
        <w:t xml:space="preserve"> </w:t>
      </w:r>
      <w:proofErr w:type="spellStart"/>
      <w:r w:rsidRPr="00F07439">
        <w:t>Yêu</w:t>
      </w:r>
      <w:proofErr w:type="spellEnd"/>
      <w:r w:rsidRPr="00F07439">
        <w:t xml:space="preserve"> </w:t>
      </w:r>
      <w:proofErr w:type="spellStart"/>
      <w:r w:rsidRPr="00F07439">
        <w:t>cầu</w:t>
      </w:r>
      <w:proofErr w:type="spellEnd"/>
      <w:r w:rsidRPr="00F07439">
        <w:t xml:space="preserve"> </w:t>
      </w:r>
      <w:proofErr w:type="spellStart"/>
      <w:r w:rsidRPr="00F07439">
        <w:t>của</w:t>
      </w:r>
      <w:proofErr w:type="spellEnd"/>
      <w:r w:rsidRPr="00F07439">
        <w:t xml:space="preserve"> </w:t>
      </w:r>
      <w:proofErr w:type="spellStart"/>
      <w:r w:rsidRPr="00F07439">
        <w:t>người</w:t>
      </w:r>
      <w:proofErr w:type="spellEnd"/>
      <w:r w:rsidRPr="00F07439">
        <w:t xml:space="preserve"> </w:t>
      </w:r>
      <w:proofErr w:type="spellStart"/>
      <w:r w:rsidRPr="00F07439">
        <w:t>dùng</w:t>
      </w:r>
      <w:bookmarkEnd w:id="2127"/>
      <w:bookmarkEnd w:id="2128"/>
      <w:proofErr w:type="spellEnd"/>
    </w:p>
    <w:p w14:paraId="65F7F952" w14:textId="77777777" w:rsidR="00DA76D5" w:rsidRPr="00DA76D5" w:rsidRDefault="00DA76D5" w:rsidP="00DA76D5">
      <w:pPr>
        <w:ind w:firstLine="567"/>
      </w:pPr>
      <w:proofErr w:type="spellStart"/>
      <w:r w:rsidRPr="00DA76D5">
        <w:t>Yêu</w:t>
      </w:r>
      <w:proofErr w:type="spellEnd"/>
      <w:r w:rsidRPr="00DA76D5">
        <w:t xml:space="preserve"> </w:t>
      </w:r>
      <w:proofErr w:type="spellStart"/>
      <w:r w:rsidRPr="00DA76D5">
        <w:t>cầu</w:t>
      </w:r>
      <w:proofErr w:type="spellEnd"/>
      <w:r w:rsidRPr="00DA76D5">
        <w:t xml:space="preserve"> </w:t>
      </w:r>
      <w:proofErr w:type="spellStart"/>
      <w:r w:rsidRPr="00DA76D5">
        <w:t>của</w:t>
      </w:r>
      <w:proofErr w:type="spellEnd"/>
      <w:r w:rsidRPr="00DA76D5">
        <w:t xml:space="preserve"> </w:t>
      </w:r>
      <w:proofErr w:type="spellStart"/>
      <w:r w:rsidRPr="00DA76D5">
        <w:t>người</w:t>
      </w:r>
      <w:proofErr w:type="spellEnd"/>
      <w:r w:rsidRPr="00DA76D5">
        <w:t xml:space="preserve"> </w:t>
      </w:r>
      <w:proofErr w:type="spellStart"/>
      <w:r w:rsidRPr="00DA76D5">
        <w:t>dùng</w:t>
      </w:r>
      <w:proofErr w:type="spellEnd"/>
      <w:r w:rsidRPr="00DA76D5">
        <w:t xml:space="preserve"> </w:t>
      </w:r>
      <w:proofErr w:type="spellStart"/>
      <w:r w:rsidRPr="00DA76D5">
        <w:t>được</w:t>
      </w:r>
      <w:proofErr w:type="spellEnd"/>
      <w:r w:rsidRPr="00DA76D5">
        <w:t xml:space="preserve"> </w:t>
      </w:r>
      <w:proofErr w:type="spellStart"/>
      <w:r w:rsidRPr="00DA76D5">
        <w:t>mô</w:t>
      </w:r>
      <w:proofErr w:type="spellEnd"/>
      <w:r w:rsidRPr="00DA76D5">
        <w:t xml:space="preserve"> </w:t>
      </w:r>
      <w:proofErr w:type="spellStart"/>
      <w:r w:rsidRPr="00DA76D5">
        <w:t>tả</w:t>
      </w:r>
      <w:proofErr w:type="spellEnd"/>
      <w:r w:rsidRPr="00DA76D5">
        <w:t xml:space="preserve"> </w:t>
      </w:r>
      <w:proofErr w:type="spellStart"/>
      <w:r w:rsidRPr="00DA76D5">
        <w:t>thông</w:t>
      </w:r>
      <w:proofErr w:type="spellEnd"/>
      <w:r w:rsidRPr="00DA76D5">
        <w:t xml:space="preserve"> qua </w:t>
      </w:r>
      <w:proofErr w:type="spellStart"/>
      <w:r w:rsidRPr="00DA76D5">
        <w:t>các</w:t>
      </w:r>
      <w:proofErr w:type="spellEnd"/>
      <w:r w:rsidRPr="00DA76D5">
        <w:t xml:space="preserve"> </w:t>
      </w:r>
      <w:proofErr w:type="spellStart"/>
      <w:r w:rsidRPr="00DA76D5">
        <w:t>kịch</w:t>
      </w:r>
      <w:proofErr w:type="spellEnd"/>
      <w:r w:rsidRPr="00DA76D5">
        <w:t xml:space="preserve"> </w:t>
      </w:r>
      <w:proofErr w:type="spellStart"/>
      <w:r w:rsidRPr="00DA76D5">
        <w:t>bản</w:t>
      </w:r>
      <w:proofErr w:type="spellEnd"/>
      <w:r w:rsidRPr="00DA76D5">
        <w:t xml:space="preserve"> </w:t>
      </w:r>
      <w:proofErr w:type="spellStart"/>
      <w:r w:rsidRPr="00DA76D5">
        <w:t>sử</w:t>
      </w:r>
      <w:proofErr w:type="spellEnd"/>
      <w:r w:rsidRPr="00DA76D5">
        <w:t xml:space="preserve"> </w:t>
      </w:r>
      <w:proofErr w:type="spellStart"/>
      <w:r w:rsidRPr="00DA76D5">
        <w:t>dụng</w:t>
      </w:r>
      <w:proofErr w:type="spellEnd"/>
      <w:r w:rsidRPr="00DA76D5">
        <w:t xml:space="preserve"> (User Stories), </w:t>
      </w:r>
      <w:proofErr w:type="spellStart"/>
      <w:r w:rsidRPr="00DA76D5">
        <w:t>phản</w:t>
      </w:r>
      <w:proofErr w:type="spellEnd"/>
      <w:r w:rsidRPr="00DA76D5">
        <w:t xml:space="preserve"> </w:t>
      </w:r>
      <w:proofErr w:type="spellStart"/>
      <w:r w:rsidRPr="00DA76D5">
        <w:t>ánh</w:t>
      </w:r>
      <w:proofErr w:type="spellEnd"/>
      <w:r w:rsidRPr="00DA76D5">
        <w:t xml:space="preserve"> </w:t>
      </w:r>
      <w:proofErr w:type="spellStart"/>
      <w:r w:rsidRPr="00DA76D5">
        <w:t>mong</w:t>
      </w:r>
      <w:proofErr w:type="spellEnd"/>
      <w:r w:rsidRPr="00DA76D5">
        <w:t xml:space="preserve"> </w:t>
      </w:r>
      <w:proofErr w:type="spellStart"/>
      <w:r w:rsidRPr="00DA76D5">
        <w:t>muốn</w:t>
      </w:r>
      <w:proofErr w:type="spellEnd"/>
      <w:r w:rsidRPr="00DA76D5">
        <w:t xml:space="preserve"> </w:t>
      </w:r>
      <w:proofErr w:type="spellStart"/>
      <w:r w:rsidRPr="00DA76D5">
        <w:t>và</w:t>
      </w:r>
      <w:proofErr w:type="spellEnd"/>
      <w:r w:rsidRPr="00DA76D5">
        <w:t xml:space="preserve"> </w:t>
      </w:r>
      <w:proofErr w:type="spellStart"/>
      <w:r w:rsidRPr="00DA76D5">
        <w:t>mục</w:t>
      </w:r>
      <w:proofErr w:type="spellEnd"/>
      <w:r w:rsidRPr="00DA76D5">
        <w:t xml:space="preserve"> </w:t>
      </w:r>
      <w:proofErr w:type="spellStart"/>
      <w:r w:rsidRPr="00DA76D5">
        <w:t>đích</w:t>
      </w:r>
      <w:proofErr w:type="spellEnd"/>
      <w:r w:rsidRPr="00DA76D5">
        <w:t xml:space="preserve"> </w:t>
      </w:r>
      <w:proofErr w:type="spellStart"/>
      <w:r w:rsidRPr="00DA76D5">
        <w:t>của</w:t>
      </w:r>
      <w:proofErr w:type="spellEnd"/>
      <w:r w:rsidRPr="00DA76D5">
        <w:t xml:space="preserve"> </w:t>
      </w:r>
      <w:proofErr w:type="spellStart"/>
      <w:r w:rsidRPr="00DA76D5">
        <w:t>từng</w:t>
      </w:r>
      <w:proofErr w:type="spellEnd"/>
      <w:r w:rsidRPr="00DA76D5">
        <w:t xml:space="preserve"> </w:t>
      </w:r>
      <w:proofErr w:type="spellStart"/>
      <w:r w:rsidRPr="00DA76D5">
        <w:t>đối</w:t>
      </w:r>
      <w:proofErr w:type="spellEnd"/>
      <w:r w:rsidRPr="00DA76D5">
        <w:t xml:space="preserve"> </w:t>
      </w:r>
      <w:proofErr w:type="spellStart"/>
      <w:r w:rsidRPr="00DA76D5">
        <w:t>tượng</w:t>
      </w:r>
      <w:proofErr w:type="spellEnd"/>
      <w:r w:rsidRPr="00DA76D5">
        <w:t xml:space="preserve"> </w:t>
      </w:r>
      <w:proofErr w:type="spellStart"/>
      <w:r w:rsidRPr="00DA76D5">
        <w:t>khi</w:t>
      </w:r>
      <w:proofErr w:type="spellEnd"/>
      <w:r w:rsidRPr="00DA76D5">
        <w:t xml:space="preserve"> </w:t>
      </w:r>
      <w:proofErr w:type="spellStart"/>
      <w:r w:rsidRPr="00DA76D5">
        <w:t>tương</w:t>
      </w:r>
      <w:proofErr w:type="spellEnd"/>
      <w:r w:rsidRPr="00DA76D5">
        <w:t xml:space="preserve"> </w:t>
      </w:r>
      <w:proofErr w:type="spellStart"/>
      <w:r w:rsidRPr="00DA76D5">
        <w:t>tác</w:t>
      </w:r>
      <w:proofErr w:type="spellEnd"/>
      <w:r w:rsidRPr="00DA76D5">
        <w:t xml:space="preserve"> </w:t>
      </w:r>
      <w:proofErr w:type="spellStart"/>
      <w:r w:rsidRPr="00DA76D5">
        <w:t>với</w:t>
      </w:r>
      <w:proofErr w:type="spellEnd"/>
      <w:r w:rsidRPr="00DA76D5">
        <w:t xml:space="preserve"> </w:t>
      </w:r>
      <w:proofErr w:type="spellStart"/>
      <w:r w:rsidRPr="00DA76D5">
        <w:t>hệ</w:t>
      </w:r>
      <w:proofErr w:type="spellEnd"/>
      <w:r w:rsidRPr="00DA76D5">
        <w:t xml:space="preserve"> </w:t>
      </w:r>
      <w:proofErr w:type="spellStart"/>
      <w:r w:rsidRPr="00DA76D5">
        <w:t>thống</w:t>
      </w:r>
      <w:proofErr w:type="spellEnd"/>
      <w:r w:rsidRPr="00DA76D5">
        <w:t xml:space="preserve">. Trong </w:t>
      </w:r>
      <w:proofErr w:type="spellStart"/>
      <w:r w:rsidRPr="00DA76D5">
        <w:t>phạm</w:t>
      </w:r>
      <w:proofErr w:type="spellEnd"/>
      <w:r w:rsidRPr="00DA76D5">
        <w:t xml:space="preserve"> vi </w:t>
      </w:r>
      <w:proofErr w:type="spellStart"/>
      <w:r w:rsidRPr="00DA76D5">
        <w:t>đồ</w:t>
      </w:r>
      <w:proofErr w:type="spellEnd"/>
      <w:r w:rsidRPr="00DA76D5">
        <w:t xml:space="preserve"> </w:t>
      </w:r>
      <w:proofErr w:type="spellStart"/>
      <w:r w:rsidRPr="00DA76D5">
        <w:t>án</w:t>
      </w:r>
      <w:proofErr w:type="spellEnd"/>
      <w:r w:rsidRPr="00DA76D5">
        <w:t xml:space="preserve"> </w:t>
      </w:r>
      <w:proofErr w:type="spellStart"/>
      <w:r w:rsidRPr="00DA76D5">
        <w:t>này</w:t>
      </w:r>
      <w:proofErr w:type="spellEnd"/>
      <w:r w:rsidRPr="00DA76D5">
        <w:t xml:space="preserve">, </w:t>
      </w:r>
      <w:proofErr w:type="spellStart"/>
      <w:r w:rsidRPr="00DA76D5">
        <w:t>có</w:t>
      </w:r>
      <w:proofErr w:type="spellEnd"/>
      <w:r w:rsidRPr="00DA76D5">
        <w:t xml:space="preserve"> </w:t>
      </w:r>
      <w:proofErr w:type="spellStart"/>
      <w:r w:rsidRPr="00DA76D5">
        <w:t>hai</w:t>
      </w:r>
      <w:proofErr w:type="spellEnd"/>
      <w:r w:rsidRPr="00DA76D5">
        <w:t xml:space="preserve"> </w:t>
      </w:r>
      <w:proofErr w:type="spellStart"/>
      <w:r w:rsidRPr="00DA76D5">
        <w:t>nhóm</w:t>
      </w:r>
      <w:proofErr w:type="spellEnd"/>
      <w:r w:rsidRPr="00DA76D5">
        <w:t xml:space="preserve"> </w:t>
      </w:r>
      <w:proofErr w:type="spellStart"/>
      <w:r w:rsidRPr="00DA76D5">
        <w:t>người</w:t>
      </w:r>
      <w:proofErr w:type="spellEnd"/>
      <w:r w:rsidRPr="00DA76D5">
        <w:t xml:space="preserve"> </w:t>
      </w:r>
      <w:proofErr w:type="spellStart"/>
      <w:r w:rsidRPr="00DA76D5">
        <w:t>dùng</w:t>
      </w:r>
      <w:proofErr w:type="spellEnd"/>
      <w:r w:rsidRPr="00DA76D5">
        <w:t xml:space="preserve"> </w:t>
      </w:r>
      <w:proofErr w:type="spellStart"/>
      <w:r w:rsidRPr="00DA76D5">
        <w:t>chính</w:t>
      </w:r>
      <w:proofErr w:type="spellEnd"/>
      <w:r w:rsidRPr="00DA76D5">
        <w:t xml:space="preserve"> </w:t>
      </w:r>
      <w:proofErr w:type="spellStart"/>
      <w:r w:rsidRPr="00DA76D5">
        <w:t>là</w:t>
      </w:r>
      <w:proofErr w:type="spellEnd"/>
      <w:r w:rsidRPr="00DA76D5">
        <w:t xml:space="preserve"> </w:t>
      </w:r>
      <w:proofErr w:type="spellStart"/>
      <w:r w:rsidRPr="00DA76D5">
        <w:t>Người</w:t>
      </w:r>
      <w:proofErr w:type="spellEnd"/>
      <w:r w:rsidRPr="00DA76D5">
        <w:t xml:space="preserve"> </w:t>
      </w:r>
      <w:proofErr w:type="spellStart"/>
      <w:r w:rsidRPr="00DA76D5">
        <w:t>dùng</w:t>
      </w:r>
      <w:proofErr w:type="spellEnd"/>
      <w:r w:rsidRPr="00DA76D5">
        <w:t xml:space="preserve"> </w:t>
      </w:r>
      <w:proofErr w:type="spellStart"/>
      <w:r w:rsidRPr="00DA76D5">
        <w:t>phổ</w:t>
      </w:r>
      <w:proofErr w:type="spellEnd"/>
      <w:r w:rsidRPr="00DA76D5">
        <w:t xml:space="preserve"> </w:t>
      </w:r>
      <w:proofErr w:type="spellStart"/>
      <w:r w:rsidRPr="00DA76D5">
        <w:t>thông</w:t>
      </w:r>
      <w:proofErr w:type="spellEnd"/>
      <w:r w:rsidRPr="00DA76D5">
        <w:t xml:space="preserve"> (User) </w:t>
      </w:r>
      <w:proofErr w:type="spellStart"/>
      <w:r w:rsidRPr="00DA76D5">
        <w:t>và</w:t>
      </w:r>
      <w:proofErr w:type="spellEnd"/>
      <w:r w:rsidRPr="00DA76D5">
        <w:t xml:space="preserve"> </w:t>
      </w:r>
      <w:proofErr w:type="spellStart"/>
      <w:r w:rsidRPr="00DA76D5">
        <w:t>Quản</w:t>
      </w:r>
      <w:proofErr w:type="spellEnd"/>
      <w:r w:rsidRPr="00DA76D5">
        <w:t xml:space="preserve"> </w:t>
      </w:r>
      <w:proofErr w:type="spellStart"/>
      <w:r w:rsidRPr="00DA76D5">
        <w:t>trị</w:t>
      </w:r>
      <w:proofErr w:type="spellEnd"/>
      <w:r w:rsidRPr="00DA76D5">
        <w:t xml:space="preserve"> </w:t>
      </w:r>
      <w:proofErr w:type="spellStart"/>
      <w:r w:rsidRPr="00DA76D5">
        <w:t>viên</w:t>
      </w:r>
      <w:proofErr w:type="spellEnd"/>
      <w:r w:rsidRPr="00DA76D5">
        <w:t xml:space="preserve"> (Admin).</w:t>
      </w:r>
    </w:p>
    <w:p w14:paraId="066A73BA" w14:textId="77777777" w:rsidR="00DA76D5" w:rsidRDefault="00DA76D5" w:rsidP="00DA76D5">
      <w:pPr>
        <w:ind w:firstLine="567"/>
      </w:pPr>
      <w:proofErr w:type="spellStart"/>
      <w:r w:rsidRPr="00DA76D5">
        <w:t>Đối</w:t>
      </w:r>
      <w:proofErr w:type="spellEnd"/>
      <w:r w:rsidRPr="00DA76D5">
        <w:t xml:space="preserve"> </w:t>
      </w:r>
      <w:proofErr w:type="spellStart"/>
      <w:r w:rsidRPr="00DA76D5">
        <w:t>với</w:t>
      </w:r>
      <w:proofErr w:type="spellEnd"/>
      <w:r w:rsidRPr="00DA76D5">
        <w:t xml:space="preserve"> </w:t>
      </w:r>
      <w:proofErr w:type="spellStart"/>
      <w:r w:rsidRPr="00DA76D5">
        <w:t>Người</w:t>
      </w:r>
      <w:proofErr w:type="spellEnd"/>
      <w:r w:rsidRPr="00DA76D5">
        <w:t xml:space="preserve"> </w:t>
      </w:r>
      <w:proofErr w:type="spellStart"/>
      <w:r w:rsidRPr="00DA76D5">
        <w:t>dùng</w:t>
      </w:r>
      <w:proofErr w:type="spellEnd"/>
      <w:r w:rsidRPr="00DA76D5">
        <w:t xml:space="preserve"> </w:t>
      </w:r>
      <w:proofErr w:type="spellStart"/>
      <w:r w:rsidRPr="00DA76D5">
        <w:t>phổ</w:t>
      </w:r>
      <w:proofErr w:type="spellEnd"/>
      <w:r w:rsidRPr="00DA76D5">
        <w:t xml:space="preserve"> </w:t>
      </w:r>
      <w:proofErr w:type="spellStart"/>
      <w:r w:rsidRPr="00DA76D5">
        <w:t>thông</w:t>
      </w:r>
      <w:proofErr w:type="spellEnd"/>
      <w:r w:rsidRPr="00DA76D5">
        <w:t xml:space="preserve">, </w:t>
      </w:r>
      <w:proofErr w:type="spellStart"/>
      <w:r w:rsidRPr="00DA76D5">
        <w:t>nhu</w:t>
      </w:r>
      <w:proofErr w:type="spellEnd"/>
      <w:r w:rsidRPr="00DA76D5">
        <w:t xml:space="preserve"> </w:t>
      </w:r>
      <w:proofErr w:type="spellStart"/>
      <w:r w:rsidRPr="00DA76D5">
        <w:t>cầu</w:t>
      </w:r>
      <w:proofErr w:type="spellEnd"/>
      <w:r w:rsidRPr="00DA76D5">
        <w:t xml:space="preserve"> </w:t>
      </w:r>
      <w:proofErr w:type="spellStart"/>
      <w:r w:rsidRPr="00DA76D5">
        <w:t>cốt</w:t>
      </w:r>
      <w:proofErr w:type="spellEnd"/>
      <w:r w:rsidRPr="00DA76D5">
        <w:t xml:space="preserve"> </w:t>
      </w:r>
      <w:proofErr w:type="spellStart"/>
      <w:r w:rsidRPr="00DA76D5">
        <w:t>lõi</w:t>
      </w:r>
      <w:proofErr w:type="spellEnd"/>
      <w:r w:rsidRPr="00DA76D5">
        <w:t xml:space="preserve"> </w:t>
      </w:r>
      <w:proofErr w:type="spellStart"/>
      <w:r w:rsidRPr="00DA76D5">
        <w:t>xoay</w:t>
      </w:r>
      <w:proofErr w:type="spellEnd"/>
      <w:r w:rsidRPr="00DA76D5">
        <w:t xml:space="preserve"> </w:t>
      </w:r>
      <w:proofErr w:type="spellStart"/>
      <w:r w:rsidRPr="00DA76D5">
        <w:t>quanh</w:t>
      </w:r>
      <w:proofErr w:type="spellEnd"/>
      <w:r w:rsidRPr="00DA76D5">
        <w:t xml:space="preserve"> </w:t>
      </w:r>
      <w:proofErr w:type="spellStart"/>
      <w:r w:rsidRPr="00DA76D5">
        <w:t>việc</w:t>
      </w:r>
      <w:proofErr w:type="spellEnd"/>
      <w:r w:rsidRPr="00DA76D5">
        <w:t xml:space="preserve"> </w:t>
      </w:r>
      <w:proofErr w:type="spellStart"/>
      <w:r w:rsidRPr="00DA76D5">
        <w:t>quản</w:t>
      </w:r>
      <w:proofErr w:type="spellEnd"/>
      <w:r w:rsidRPr="00DA76D5">
        <w:t xml:space="preserve"> </w:t>
      </w:r>
      <w:proofErr w:type="spellStart"/>
      <w:r w:rsidRPr="00DA76D5">
        <w:t>lý</w:t>
      </w:r>
      <w:proofErr w:type="spellEnd"/>
      <w:r w:rsidRPr="00DA76D5">
        <w:t xml:space="preserve"> </w:t>
      </w:r>
      <w:proofErr w:type="spellStart"/>
      <w:r w:rsidRPr="00DA76D5">
        <w:t>hiệu</w:t>
      </w:r>
      <w:proofErr w:type="spellEnd"/>
      <w:r w:rsidRPr="00DA76D5">
        <w:t xml:space="preserve"> </w:t>
      </w:r>
      <w:proofErr w:type="spellStart"/>
      <w:r w:rsidRPr="00DA76D5">
        <w:t>quả</w:t>
      </w:r>
      <w:proofErr w:type="spellEnd"/>
      <w:r w:rsidRPr="00DA76D5">
        <w:t xml:space="preserve"> </w:t>
      </w:r>
      <w:proofErr w:type="spellStart"/>
      <w:r w:rsidRPr="00DA76D5">
        <w:t>các</w:t>
      </w:r>
      <w:proofErr w:type="spellEnd"/>
      <w:r w:rsidRPr="00DA76D5">
        <w:t xml:space="preserve"> </w:t>
      </w:r>
      <w:proofErr w:type="spellStart"/>
      <w:r w:rsidRPr="00DA76D5">
        <w:t>hoạt</w:t>
      </w:r>
      <w:proofErr w:type="spellEnd"/>
      <w:r w:rsidRPr="00DA76D5">
        <w:t xml:space="preserve"> </w:t>
      </w:r>
      <w:proofErr w:type="spellStart"/>
      <w:r w:rsidRPr="00DA76D5">
        <w:t>động</w:t>
      </w:r>
      <w:proofErr w:type="spellEnd"/>
      <w:r w:rsidRPr="00DA76D5">
        <w:t xml:space="preserve"> </w:t>
      </w:r>
      <w:proofErr w:type="spellStart"/>
      <w:r w:rsidRPr="00DA76D5">
        <w:t>cá</w:t>
      </w:r>
      <w:proofErr w:type="spellEnd"/>
      <w:r w:rsidRPr="00DA76D5">
        <w:t xml:space="preserve"> </w:t>
      </w:r>
      <w:proofErr w:type="spellStart"/>
      <w:r w:rsidRPr="00DA76D5">
        <w:t>nhân</w:t>
      </w:r>
      <w:proofErr w:type="spellEnd"/>
      <w:r w:rsidRPr="00DA76D5">
        <w:t xml:space="preserve">. </w:t>
      </w:r>
      <w:proofErr w:type="spellStart"/>
      <w:r w:rsidRPr="00DA76D5">
        <w:t>Họ</w:t>
      </w:r>
      <w:proofErr w:type="spellEnd"/>
      <w:r w:rsidRPr="00DA76D5">
        <w:t xml:space="preserve"> </w:t>
      </w:r>
      <w:proofErr w:type="spellStart"/>
      <w:r w:rsidRPr="00DA76D5">
        <w:t>mong</w:t>
      </w:r>
      <w:proofErr w:type="spellEnd"/>
      <w:r w:rsidRPr="00DA76D5">
        <w:t xml:space="preserve"> </w:t>
      </w:r>
      <w:proofErr w:type="spellStart"/>
      <w:r w:rsidRPr="00DA76D5">
        <w:t>muốn</w:t>
      </w:r>
      <w:proofErr w:type="spellEnd"/>
      <w:r w:rsidRPr="00DA76D5">
        <w:t xml:space="preserve"> </w:t>
      </w:r>
      <w:proofErr w:type="spellStart"/>
      <w:r w:rsidRPr="00DA76D5">
        <w:t>một</w:t>
      </w:r>
      <w:proofErr w:type="spellEnd"/>
      <w:r w:rsidRPr="00DA76D5">
        <w:t xml:space="preserve"> </w:t>
      </w:r>
      <w:proofErr w:type="spellStart"/>
      <w:r w:rsidRPr="00DA76D5">
        <w:t>quy</w:t>
      </w:r>
      <w:proofErr w:type="spellEnd"/>
      <w:r w:rsidRPr="00DA76D5">
        <w:t xml:space="preserve"> </w:t>
      </w:r>
      <w:proofErr w:type="spellStart"/>
      <w:r w:rsidRPr="00DA76D5">
        <w:t>trình</w:t>
      </w:r>
      <w:proofErr w:type="spellEnd"/>
      <w:r w:rsidRPr="00DA76D5">
        <w:t xml:space="preserve"> </w:t>
      </w:r>
      <w:proofErr w:type="spellStart"/>
      <w:r w:rsidRPr="00DA76D5">
        <w:t>đăng</w:t>
      </w:r>
      <w:proofErr w:type="spellEnd"/>
      <w:r w:rsidRPr="00DA76D5">
        <w:t xml:space="preserve"> </w:t>
      </w:r>
      <w:proofErr w:type="spellStart"/>
      <w:r w:rsidRPr="00DA76D5">
        <w:t>ký</w:t>
      </w:r>
      <w:proofErr w:type="spellEnd"/>
      <w:r w:rsidRPr="00DA76D5">
        <w:t xml:space="preserve"> </w:t>
      </w:r>
      <w:proofErr w:type="spellStart"/>
      <w:r w:rsidRPr="00DA76D5">
        <w:t>và</w:t>
      </w:r>
      <w:proofErr w:type="spellEnd"/>
      <w:r w:rsidRPr="00DA76D5">
        <w:t xml:space="preserve"> </w:t>
      </w:r>
      <w:proofErr w:type="spellStart"/>
      <w:r w:rsidRPr="00DA76D5">
        <w:t>đăng</w:t>
      </w:r>
      <w:proofErr w:type="spellEnd"/>
      <w:r w:rsidRPr="00DA76D5">
        <w:t xml:space="preserve"> </w:t>
      </w:r>
      <w:proofErr w:type="spellStart"/>
      <w:r w:rsidRPr="00DA76D5">
        <w:t>nhập</w:t>
      </w:r>
      <w:proofErr w:type="spellEnd"/>
      <w:r w:rsidRPr="00DA76D5">
        <w:t xml:space="preserve"> </w:t>
      </w:r>
      <w:proofErr w:type="spellStart"/>
      <w:r w:rsidRPr="00DA76D5">
        <w:t>nhanh</w:t>
      </w:r>
      <w:proofErr w:type="spellEnd"/>
      <w:r w:rsidRPr="00DA76D5">
        <w:t xml:space="preserve"> </w:t>
      </w:r>
      <w:proofErr w:type="spellStart"/>
      <w:r w:rsidRPr="00DA76D5">
        <w:t>chóng</w:t>
      </w:r>
      <w:proofErr w:type="spellEnd"/>
      <w:r w:rsidRPr="00DA76D5">
        <w:t xml:space="preserve"> </w:t>
      </w:r>
      <w:proofErr w:type="spellStart"/>
      <w:r w:rsidRPr="00DA76D5">
        <w:t>nhưng</w:t>
      </w:r>
      <w:proofErr w:type="spellEnd"/>
      <w:r w:rsidRPr="00DA76D5">
        <w:t xml:space="preserve"> </w:t>
      </w:r>
      <w:proofErr w:type="spellStart"/>
      <w:r w:rsidRPr="00DA76D5">
        <w:t>phải</w:t>
      </w:r>
      <w:proofErr w:type="spellEnd"/>
      <w:r w:rsidRPr="00DA76D5">
        <w:t xml:space="preserve"> </w:t>
      </w:r>
      <w:proofErr w:type="spellStart"/>
      <w:r w:rsidRPr="00DA76D5">
        <w:t>đảm</w:t>
      </w:r>
      <w:proofErr w:type="spellEnd"/>
      <w:r w:rsidRPr="00DA76D5">
        <w:t xml:space="preserve"> </w:t>
      </w:r>
      <w:proofErr w:type="spellStart"/>
      <w:r w:rsidRPr="00DA76D5">
        <w:t>bảo</w:t>
      </w:r>
      <w:proofErr w:type="spellEnd"/>
      <w:r w:rsidRPr="00DA76D5">
        <w:t xml:space="preserve"> an </w:t>
      </w:r>
      <w:proofErr w:type="spellStart"/>
      <w:r w:rsidRPr="00DA76D5">
        <w:t>toàn</w:t>
      </w:r>
      <w:proofErr w:type="spellEnd"/>
      <w:r w:rsidRPr="00DA76D5">
        <w:t xml:space="preserve">. </w:t>
      </w:r>
      <w:proofErr w:type="spellStart"/>
      <w:r w:rsidRPr="00DA76D5">
        <w:t>Cụ</w:t>
      </w:r>
      <w:proofErr w:type="spellEnd"/>
      <w:r w:rsidRPr="00DA76D5">
        <w:t xml:space="preserve"> </w:t>
      </w:r>
      <w:proofErr w:type="spellStart"/>
      <w:r w:rsidRPr="00DA76D5">
        <w:t>thể</w:t>
      </w:r>
      <w:proofErr w:type="spellEnd"/>
      <w:r w:rsidRPr="00DA76D5">
        <w:t>:</w:t>
      </w:r>
    </w:p>
    <w:p w14:paraId="5D2B9D07" w14:textId="56139DA7" w:rsidR="00DA76D5" w:rsidRDefault="00195E13" w:rsidP="00671D5D">
      <w:pPr>
        <w:pStyle w:val="ListParagraph"/>
        <w:numPr>
          <w:ilvl w:val="0"/>
          <w:numId w:val="6"/>
        </w:numPr>
      </w:pPr>
      <w:proofErr w:type="spellStart"/>
      <w:r>
        <w:t>Đ</w:t>
      </w:r>
      <w:r w:rsidR="00DA76D5" w:rsidRPr="00DA76D5">
        <w:t>ăng</w:t>
      </w:r>
      <w:proofErr w:type="spellEnd"/>
      <w:r w:rsidR="00DA76D5" w:rsidRPr="00DA76D5">
        <w:t xml:space="preserve"> </w:t>
      </w:r>
      <w:proofErr w:type="spellStart"/>
      <w:r w:rsidR="00DA76D5" w:rsidRPr="00DA76D5">
        <w:t>ký</w:t>
      </w:r>
      <w:proofErr w:type="spellEnd"/>
      <w:r w:rsidR="00DA76D5" w:rsidRPr="00DA76D5">
        <w:t xml:space="preserve"> </w:t>
      </w:r>
      <w:proofErr w:type="spellStart"/>
      <w:r w:rsidR="00DA76D5" w:rsidRPr="00DA76D5">
        <w:t>tài</w:t>
      </w:r>
      <w:proofErr w:type="spellEnd"/>
      <w:r w:rsidR="00DA76D5" w:rsidRPr="00DA76D5">
        <w:t xml:space="preserve"> </w:t>
      </w:r>
      <w:proofErr w:type="spellStart"/>
      <w:r w:rsidR="00DA76D5" w:rsidRPr="00DA76D5">
        <w:t>khoản</w:t>
      </w:r>
      <w:proofErr w:type="spellEnd"/>
      <w:r w:rsidR="00DA76D5" w:rsidRPr="00DA76D5">
        <w:t xml:space="preserve"> </w:t>
      </w:r>
      <w:proofErr w:type="spellStart"/>
      <w:r w:rsidR="00DA76D5" w:rsidRPr="00DA76D5">
        <w:t>và</w:t>
      </w:r>
      <w:proofErr w:type="spellEnd"/>
      <w:r w:rsidR="00DA76D5" w:rsidRPr="00DA76D5">
        <w:t xml:space="preserve"> </w:t>
      </w:r>
      <w:proofErr w:type="spellStart"/>
      <w:r w:rsidR="00DA76D5" w:rsidRPr="00DA76D5">
        <w:t>xác</w:t>
      </w:r>
      <w:proofErr w:type="spellEnd"/>
      <w:r w:rsidR="00DA76D5" w:rsidRPr="00DA76D5">
        <w:t xml:space="preserve"> </w:t>
      </w:r>
      <w:proofErr w:type="spellStart"/>
      <w:r w:rsidR="00DA76D5" w:rsidRPr="00DA76D5">
        <w:t>thực</w:t>
      </w:r>
      <w:proofErr w:type="spellEnd"/>
      <w:r w:rsidR="00DA76D5" w:rsidRPr="00DA76D5">
        <w:t xml:space="preserve"> qua </w:t>
      </w:r>
      <w:proofErr w:type="gramStart"/>
      <w:r w:rsidR="00DA76D5" w:rsidRPr="00DA76D5">
        <w:t>Email</w:t>
      </w:r>
      <w:proofErr w:type="gramEnd"/>
      <w:r w:rsidR="00DA76D5" w:rsidRPr="00DA76D5">
        <w:t xml:space="preserve"> </w:t>
      </w:r>
      <w:proofErr w:type="spellStart"/>
      <w:r w:rsidR="00DA76D5" w:rsidRPr="00DA76D5">
        <w:t>để</w:t>
      </w:r>
      <w:proofErr w:type="spellEnd"/>
      <w:r w:rsidR="00DA76D5" w:rsidRPr="00DA76D5">
        <w:t xml:space="preserve"> </w:t>
      </w:r>
      <w:proofErr w:type="spellStart"/>
      <w:r w:rsidR="00DA76D5" w:rsidRPr="00DA76D5">
        <w:t>đảm</w:t>
      </w:r>
      <w:proofErr w:type="spellEnd"/>
      <w:r w:rsidR="00DA76D5" w:rsidRPr="00DA76D5">
        <w:t xml:space="preserve"> </w:t>
      </w:r>
      <w:proofErr w:type="spellStart"/>
      <w:r w:rsidR="00DA76D5" w:rsidRPr="00DA76D5">
        <w:t>bảo</w:t>
      </w:r>
      <w:proofErr w:type="spellEnd"/>
      <w:r w:rsidR="00DA76D5" w:rsidRPr="00DA76D5">
        <w:t xml:space="preserve"> </w:t>
      </w:r>
      <w:proofErr w:type="spellStart"/>
      <w:r w:rsidR="00DA76D5" w:rsidRPr="00DA76D5">
        <w:t>tài</w:t>
      </w:r>
      <w:proofErr w:type="spellEnd"/>
      <w:r w:rsidR="00DA76D5" w:rsidRPr="00DA76D5">
        <w:t xml:space="preserve"> </w:t>
      </w:r>
      <w:proofErr w:type="spellStart"/>
      <w:r w:rsidR="00DA76D5" w:rsidRPr="00DA76D5">
        <w:t>khoản</w:t>
      </w:r>
      <w:proofErr w:type="spellEnd"/>
      <w:r w:rsidR="00DA76D5" w:rsidRPr="00DA76D5">
        <w:t xml:space="preserve"> </w:t>
      </w:r>
      <w:proofErr w:type="spellStart"/>
      <w:r w:rsidR="00DA76D5" w:rsidRPr="00DA76D5">
        <w:t>là</w:t>
      </w:r>
      <w:proofErr w:type="spellEnd"/>
      <w:r w:rsidR="00DA76D5" w:rsidRPr="00DA76D5">
        <w:t xml:space="preserve"> </w:t>
      </w:r>
      <w:proofErr w:type="spellStart"/>
      <w:r>
        <w:t>của</w:t>
      </w:r>
      <w:proofErr w:type="spellEnd"/>
      <w:r>
        <w:t xml:space="preserve"> </w:t>
      </w:r>
      <w:proofErr w:type="spellStart"/>
      <w:r w:rsidR="00DA76D5" w:rsidRPr="00DA76D5">
        <w:t>chính</w:t>
      </w:r>
      <w:proofErr w:type="spellEnd"/>
      <w:r w:rsidR="00DA76D5" w:rsidRPr="00DA76D5">
        <w:t xml:space="preserve"> </w:t>
      </w:r>
      <w:proofErr w:type="spellStart"/>
      <w:r w:rsidR="00DA76D5" w:rsidRPr="00DA76D5">
        <w:t>chủ</w:t>
      </w:r>
      <w:proofErr w:type="spellEnd"/>
      <w:r w:rsidR="00DA76D5" w:rsidRPr="00DA76D5">
        <w:t>.</w:t>
      </w:r>
    </w:p>
    <w:p w14:paraId="7DEA5357" w14:textId="1E38CAA5" w:rsidR="00DA76D5" w:rsidRDefault="00195E13" w:rsidP="00671D5D">
      <w:pPr>
        <w:pStyle w:val="ListParagraph"/>
        <w:numPr>
          <w:ilvl w:val="0"/>
          <w:numId w:val="6"/>
        </w:numPr>
      </w:pPr>
      <w:proofErr w:type="spellStart"/>
      <w:r>
        <w:t>Đ</w:t>
      </w:r>
      <w:r w:rsidR="00DA76D5" w:rsidRPr="00DA76D5">
        <w:t>ăng</w:t>
      </w:r>
      <w:proofErr w:type="spellEnd"/>
      <w:r w:rsidR="00DA76D5" w:rsidRPr="00DA76D5">
        <w:t xml:space="preserve"> </w:t>
      </w:r>
      <w:proofErr w:type="spellStart"/>
      <w:r w:rsidR="00DA76D5" w:rsidRPr="00DA76D5">
        <w:t>nhập</w:t>
      </w:r>
      <w:proofErr w:type="spellEnd"/>
      <w:r w:rsidR="00DA76D5" w:rsidRPr="00DA76D5">
        <w:t xml:space="preserve"> </w:t>
      </w:r>
      <w:proofErr w:type="spellStart"/>
      <w:r w:rsidR="00DA76D5" w:rsidRPr="00DA76D5">
        <w:t>nhanh</w:t>
      </w:r>
      <w:proofErr w:type="spellEnd"/>
      <w:r w:rsidR="00DA76D5" w:rsidRPr="00DA76D5">
        <w:t xml:space="preserve"> </w:t>
      </w:r>
      <w:proofErr w:type="spellStart"/>
      <w:r w:rsidR="00DA76D5" w:rsidRPr="00DA76D5">
        <w:t>bằng</w:t>
      </w:r>
      <w:proofErr w:type="spellEnd"/>
      <w:r w:rsidR="00DA76D5" w:rsidRPr="00DA76D5">
        <w:t xml:space="preserve"> </w:t>
      </w:r>
      <w:proofErr w:type="spellStart"/>
      <w:r w:rsidR="00DA76D5" w:rsidRPr="00DA76D5">
        <w:t>tài</w:t>
      </w:r>
      <w:proofErr w:type="spellEnd"/>
      <w:r w:rsidR="00DA76D5" w:rsidRPr="00DA76D5">
        <w:t xml:space="preserve"> </w:t>
      </w:r>
      <w:proofErr w:type="spellStart"/>
      <w:r w:rsidR="00DA76D5" w:rsidRPr="00DA76D5">
        <w:t>khoản</w:t>
      </w:r>
      <w:proofErr w:type="spellEnd"/>
      <w:r w:rsidR="00DA76D5" w:rsidRPr="00DA76D5">
        <w:t xml:space="preserve"> Google.</w:t>
      </w:r>
    </w:p>
    <w:p w14:paraId="0A2EF2A2" w14:textId="72F8B53C" w:rsidR="00DA76D5" w:rsidRDefault="00195E13" w:rsidP="00671D5D">
      <w:pPr>
        <w:pStyle w:val="ListParagraph"/>
        <w:numPr>
          <w:ilvl w:val="0"/>
          <w:numId w:val="6"/>
        </w:numPr>
      </w:pPr>
      <w:proofErr w:type="spellStart"/>
      <w:r>
        <w:t>X</w:t>
      </w:r>
      <w:r w:rsidR="00DA76D5" w:rsidRPr="00DA76D5">
        <w:t>ác</w:t>
      </w:r>
      <w:proofErr w:type="spellEnd"/>
      <w:r w:rsidR="00DA76D5" w:rsidRPr="00DA76D5">
        <w:t xml:space="preserve"> </w:t>
      </w:r>
      <w:proofErr w:type="spellStart"/>
      <w:r w:rsidR="00DA76D5" w:rsidRPr="00DA76D5">
        <w:t>thực</w:t>
      </w:r>
      <w:proofErr w:type="spellEnd"/>
      <w:r w:rsidR="00DA76D5" w:rsidRPr="00DA76D5">
        <w:t xml:space="preserve"> 2 </w:t>
      </w:r>
      <w:proofErr w:type="spellStart"/>
      <w:r w:rsidR="00DA76D5" w:rsidRPr="00DA76D5">
        <w:t>lớp</w:t>
      </w:r>
      <w:proofErr w:type="spellEnd"/>
      <w:r w:rsidR="00DA76D5" w:rsidRPr="00DA76D5">
        <w:t xml:space="preserve"> (2FA) </w:t>
      </w:r>
      <w:proofErr w:type="spellStart"/>
      <w:r w:rsidR="00DA76D5" w:rsidRPr="00DA76D5">
        <w:t>để</w:t>
      </w:r>
      <w:proofErr w:type="spellEnd"/>
      <w:r w:rsidR="00DA76D5" w:rsidRPr="00DA76D5">
        <w:t xml:space="preserve"> </w:t>
      </w:r>
      <w:proofErr w:type="spellStart"/>
      <w:r w:rsidR="00DA76D5" w:rsidRPr="00DA76D5">
        <w:t>bảo</w:t>
      </w:r>
      <w:proofErr w:type="spellEnd"/>
      <w:r w:rsidR="00DA76D5" w:rsidRPr="00DA76D5">
        <w:t xml:space="preserve"> </w:t>
      </w:r>
      <w:proofErr w:type="spellStart"/>
      <w:r w:rsidR="00DA76D5" w:rsidRPr="00DA76D5">
        <w:t>vệ</w:t>
      </w:r>
      <w:proofErr w:type="spellEnd"/>
      <w:r w:rsidR="00DA76D5" w:rsidRPr="00DA76D5">
        <w:t xml:space="preserve"> </w:t>
      </w:r>
      <w:proofErr w:type="spellStart"/>
      <w:r w:rsidR="00DA76D5" w:rsidRPr="00DA76D5">
        <w:t>thông</w:t>
      </w:r>
      <w:proofErr w:type="spellEnd"/>
      <w:r w:rsidR="00DA76D5" w:rsidRPr="00DA76D5">
        <w:t xml:space="preserve"> tin </w:t>
      </w:r>
      <w:proofErr w:type="spellStart"/>
      <w:r w:rsidR="00DA76D5" w:rsidRPr="00DA76D5">
        <w:t>cá</w:t>
      </w:r>
      <w:proofErr w:type="spellEnd"/>
      <w:r w:rsidR="00DA76D5" w:rsidRPr="00DA76D5">
        <w:t xml:space="preserve"> </w:t>
      </w:r>
      <w:proofErr w:type="spellStart"/>
      <w:r w:rsidR="00DA76D5" w:rsidRPr="00DA76D5">
        <w:t>nhân</w:t>
      </w:r>
      <w:proofErr w:type="spellEnd"/>
      <w:r w:rsidR="00DA76D5" w:rsidRPr="00DA76D5">
        <w:t xml:space="preserve"> </w:t>
      </w:r>
      <w:proofErr w:type="spellStart"/>
      <w:r w:rsidR="00DA76D5" w:rsidRPr="00DA76D5">
        <w:t>tốt</w:t>
      </w:r>
      <w:proofErr w:type="spellEnd"/>
      <w:r w:rsidR="00DA76D5" w:rsidRPr="00DA76D5">
        <w:t xml:space="preserve"> </w:t>
      </w:r>
      <w:proofErr w:type="spellStart"/>
      <w:r w:rsidR="00DA76D5" w:rsidRPr="00DA76D5">
        <w:t>hơn</w:t>
      </w:r>
      <w:proofErr w:type="spellEnd"/>
      <w:r w:rsidR="00DA76D5" w:rsidRPr="00DA76D5">
        <w:t>.</w:t>
      </w:r>
    </w:p>
    <w:p w14:paraId="4CE342E0" w14:textId="7E9F2215" w:rsidR="00DA76D5" w:rsidRDefault="00195E13" w:rsidP="00671D5D">
      <w:pPr>
        <w:pStyle w:val="ListParagraph"/>
        <w:numPr>
          <w:ilvl w:val="0"/>
          <w:numId w:val="6"/>
        </w:numPr>
      </w:pPr>
      <w:proofErr w:type="spellStart"/>
      <w:r>
        <w:t>T</w:t>
      </w:r>
      <w:r w:rsidR="00DA76D5" w:rsidRPr="00DA76D5">
        <w:t>ạo</w:t>
      </w:r>
      <w:proofErr w:type="spellEnd"/>
      <w:r w:rsidR="00DA76D5" w:rsidRPr="00DA76D5">
        <w:t xml:space="preserve"> </w:t>
      </w:r>
      <w:proofErr w:type="spellStart"/>
      <w:r w:rsidR="00DA76D5" w:rsidRPr="00DA76D5">
        <w:t>các</w:t>
      </w:r>
      <w:proofErr w:type="spellEnd"/>
      <w:r w:rsidR="00DA76D5" w:rsidRPr="00DA76D5">
        <w:t xml:space="preserve"> </w:t>
      </w:r>
      <w:proofErr w:type="spellStart"/>
      <w:r w:rsidR="00DA76D5" w:rsidRPr="00DA76D5">
        <w:t>nhiệm</w:t>
      </w:r>
      <w:proofErr w:type="spellEnd"/>
      <w:r w:rsidR="00DA76D5" w:rsidRPr="00DA76D5">
        <w:t xml:space="preserve"> </w:t>
      </w:r>
      <w:proofErr w:type="spellStart"/>
      <w:r w:rsidR="00DA76D5" w:rsidRPr="00DA76D5">
        <w:t>vụ</w:t>
      </w:r>
      <w:proofErr w:type="spellEnd"/>
      <w:r w:rsidR="00DA76D5" w:rsidRPr="00DA76D5">
        <w:t xml:space="preserve"> (Task) </w:t>
      </w:r>
      <w:proofErr w:type="spellStart"/>
      <w:r w:rsidR="00DA76D5" w:rsidRPr="00DA76D5">
        <w:t>với</w:t>
      </w:r>
      <w:proofErr w:type="spellEnd"/>
      <w:r w:rsidR="00DA76D5" w:rsidRPr="00DA76D5">
        <w:t xml:space="preserve"> </w:t>
      </w:r>
      <w:proofErr w:type="spellStart"/>
      <w:r w:rsidR="00DA76D5" w:rsidRPr="00DA76D5">
        <w:t>đầy</w:t>
      </w:r>
      <w:proofErr w:type="spellEnd"/>
      <w:r w:rsidR="00DA76D5" w:rsidRPr="00DA76D5">
        <w:t xml:space="preserve"> </w:t>
      </w:r>
      <w:proofErr w:type="spellStart"/>
      <w:r w:rsidR="00DA76D5" w:rsidRPr="00DA76D5">
        <w:t>đủ</w:t>
      </w:r>
      <w:proofErr w:type="spellEnd"/>
      <w:r w:rsidR="00DA76D5" w:rsidRPr="00DA76D5">
        <w:t xml:space="preserve"> </w:t>
      </w:r>
      <w:proofErr w:type="spellStart"/>
      <w:r w:rsidR="00DA76D5" w:rsidRPr="00DA76D5">
        <w:t>thông</w:t>
      </w:r>
      <w:proofErr w:type="spellEnd"/>
      <w:r w:rsidR="00DA76D5" w:rsidRPr="00DA76D5">
        <w:t xml:space="preserve"> tin </w:t>
      </w:r>
      <w:proofErr w:type="spellStart"/>
      <w:r w:rsidR="00DA76D5" w:rsidRPr="00DA76D5">
        <w:t>như</w:t>
      </w:r>
      <w:proofErr w:type="spellEnd"/>
      <w:r w:rsidR="00DA76D5" w:rsidRPr="00DA76D5">
        <w:t xml:space="preserve"> </w:t>
      </w:r>
      <w:proofErr w:type="spellStart"/>
      <w:r w:rsidR="00DA76D5" w:rsidRPr="00DA76D5">
        <w:t>tiêu</w:t>
      </w:r>
      <w:proofErr w:type="spellEnd"/>
      <w:r w:rsidR="00DA76D5" w:rsidRPr="00DA76D5">
        <w:t xml:space="preserve"> </w:t>
      </w:r>
      <w:proofErr w:type="spellStart"/>
      <w:r w:rsidR="00DA76D5" w:rsidRPr="00DA76D5">
        <w:t>đề</w:t>
      </w:r>
      <w:proofErr w:type="spellEnd"/>
      <w:r w:rsidR="00DA76D5" w:rsidRPr="00DA76D5">
        <w:t xml:space="preserve">, </w:t>
      </w:r>
      <w:proofErr w:type="spellStart"/>
      <w:r w:rsidR="00DA76D5" w:rsidRPr="00DA76D5">
        <w:t>mô</w:t>
      </w:r>
      <w:proofErr w:type="spellEnd"/>
      <w:r w:rsidR="00DA76D5" w:rsidRPr="00DA76D5">
        <w:t xml:space="preserve"> </w:t>
      </w:r>
      <w:proofErr w:type="spellStart"/>
      <w:r w:rsidR="00DA76D5" w:rsidRPr="00DA76D5">
        <w:t>tả</w:t>
      </w:r>
      <w:proofErr w:type="spellEnd"/>
      <w:r w:rsidR="00DA76D5" w:rsidRPr="00DA76D5">
        <w:t xml:space="preserve">, </w:t>
      </w:r>
      <w:proofErr w:type="spellStart"/>
      <w:r w:rsidR="00DA76D5" w:rsidRPr="00DA76D5">
        <w:t>hạn</w:t>
      </w:r>
      <w:proofErr w:type="spellEnd"/>
      <w:r w:rsidR="00DA76D5" w:rsidRPr="00DA76D5">
        <w:t xml:space="preserve"> </w:t>
      </w:r>
      <w:proofErr w:type="spellStart"/>
      <w:r w:rsidR="00DA76D5" w:rsidRPr="00DA76D5">
        <w:t>chót</w:t>
      </w:r>
      <w:proofErr w:type="spellEnd"/>
      <w:r w:rsidR="00DA76D5" w:rsidRPr="00DA76D5">
        <w:t xml:space="preserve"> </w:t>
      </w:r>
      <w:proofErr w:type="spellStart"/>
      <w:r w:rsidR="00DA76D5" w:rsidRPr="00DA76D5">
        <w:t>và</w:t>
      </w:r>
      <w:proofErr w:type="spellEnd"/>
      <w:r w:rsidR="00DA76D5" w:rsidRPr="00DA76D5">
        <w:t xml:space="preserve"> </w:t>
      </w:r>
      <w:proofErr w:type="spellStart"/>
      <w:r w:rsidR="00DA76D5" w:rsidRPr="00DA76D5">
        <w:t>mức</w:t>
      </w:r>
      <w:proofErr w:type="spellEnd"/>
      <w:r w:rsidR="00DA76D5" w:rsidRPr="00DA76D5">
        <w:t xml:space="preserve"> </w:t>
      </w:r>
      <w:proofErr w:type="spellStart"/>
      <w:r w:rsidR="00DA76D5" w:rsidRPr="00DA76D5">
        <w:t>độ</w:t>
      </w:r>
      <w:proofErr w:type="spellEnd"/>
      <w:r w:rsidR="00DA76D5" w:rsidRPr="00DA76D5">
        <w:t xml:space="preserve"> </w:t>
      </w:r>
      <w:proofErr w:type="spellStart"/>
      <w:r w:rsidR="00DA76D5" w:rsidRPr="00DA76D5">
        <w:t>ưu</w:t>
      </w:r>
      <w:proofErr w:type="spellEnd"/>
      <w:r w:rsidR="00DA76D5" w:rsidRPr="00DA76D5">
        <w:t xml:space="preserve"> </w:t>
      </w:r>
      <w:proofErr w:type="spellStart"/>
      <w:r w:rsidR="00DA76D5" w:rsidRPr="00DA76D5">
        <w:t>tiên</w:t>
      </w:r>
      <w:proofErr w:type="spellEnd"/>
      <w:r w:rsidR="00DA76D5" w:rsidRPr="00DA76D5">
        <w:t xml:space="preserve"> </w:t>
      </w:r>
      <w:proofErr w:type="spellStart"/>
      <w:r w:rsidR="00DA76D5" w:rsidRPr="00DA76D5">
        <w:t>để</w:t>
      </w:r>
      <w:proofErr w:type="spellEnd"/>
      <w:r w:rsidR="00DA76D5" w:rsidRPr="00DA76D5">
        <w:t xml:space="preserve"> </w:t>
      </w:r>
      <w:proofErr w:type="spellStart"/>
      <w:r w:rsidR="00DA76D5" w:rsidRPr="00DA76D5">
        <w:t>dễ</w:t>
      </w:r>
      <w:proofErr w:type="spellEnd"/>
      <w:r w:rsidR="00DA76D5" w:rsidRPr="00DA76D5">
        <w:t xml:space="preserve"> </w:t>
      </w:r>
      <w:proofErr w:type="spellStart"/>
      <w:r w:rsidR="00DA76D5" w:rsidRPr="00DA76D5">
        <w:t>dàng</w:t>
      </w:r>
      <w:proofErr w:type="spellEnd"/>
      <w:r w:rsidR="00DA76D5" w:rsidRPr="00DA76D5">
        <w:t xml:space="preserve"> </w:t>
      </w:r>
      <w:proofErr w:type="spellStart"/>
      <w:r w:rsidR="00DA76D5" w:rsidRPr="00DA76D5">
        <w:t>theo</w:t>
      </w:r>
      <w:proofErr w:type="spellEnd"/>
      <w:r w:rsidR="00DA76D5" w:rsidRPr="00DA76D5">
        <w:t xml:space="preserve"> </w:t>
      </w:r>
      <w:proofErr w:type="spellStart"/>
      <w:r w:rsidR="00DA76D5" w:rsidRPr="00DA76D5">
        <w:t>dõi</w:t>
      </w:r>
      <w:proofErr w:type="spellEnd"/>
      <w:r w:rsidR="00DA76D5" w:rsidRPr="00DA76D5">
        <w:t>.</w:t>
      </w:r>
    </w:p>
    <w:p w14:paraId="00C8296D" w14:textId="37F0F00C" w:rsidR="00DA76D5" w:rsidRDefault="00195E13" w:rsidP="00671D5D">
      <w:pPr>
        <w:pStyle w:val="ListParagraph"/>
        <w:numPr>
          <w:ilvl w:val="0"/>
          <w:numId w:val="6"/>
        </w:numPr>
      </w:pPr>
      <w:proofErr w:type="spellStart"/>
      <w:r>
        <w:t>X</w:t>
      </w:r>
      <w:r w:rsidR="00DA76D5" w:rsidRPr="00DA76D5">
        <w:t>em</w:t>
      </w:r>
      <w:proofErr w:type="spellEnd"/>
      <w:r w:rsidR="00DA76D5" w:rsidRPr="00DA76D5">
        <w:t xml:space="preserve"> </w:t>
      </w:r>
      <w:proofErr w:type="spellStart"/>
      <w:r w:rsidR="00DA76D5" w:rsidRPr="00DA76D5">
        <w:t>và</w:t>
      </w:r>
      <w:proofErr w:type="spellEnd"/>
      <w:r w:rsidR="00DA76D5" w:rsidRPr="00DA76D5">
        <w:t xml:space="preserve"> </w:t>
      </w:r>
      <w:proofErr w:type="spellStart"/>
      <w:r w:rsidR="00DA76D5" w:rsidRPr="00DA76D5">
        <w:t>kéo</w:t>
      </w:r>
      <w:proofErr w:type="spellEnd"/>
      <w:r w:rsidR="00DA76D5" w:rsidRPr="00DA76D5">
        <w:t xml:space="preserve"> </w:t>
      </w:r>
      <w:proofErr w:type="spellStart"/>
      <w:r w:rsidR="00DA76D5" w:rsidRPr="00DA76D5">
        <w:t>thả</w:t>
      </w:r>
      <w:proofErr w:type="spellEnd"/>
      <w:r w:rsidR="00DA76D5" w:rsidRPr="00DA76D5">
        <w:t xml:space="preserve"> công </w:t>
      </w:r>
      <w:proofErr w:type="spellStart"/>
      <w:r w:rsidR="00DA76D5" w:rsidRPr="00DA76D5">
        <w:t>việc</w:t>
      </w:r>
      <w:proofErr w:type="spellEnd"/>
      <w:r w:rsidR="00DA76D5" w:rsidRPr="00DA76D5">
        <w:t xml:space="preserve"> </w:t>
      </w:r>
      <w:proofErr w:type="spellStart"/>
      <w:r w:rsidR="00DA76D5" w:rsidRPr="00DA76D5">
        <w:t>trên</w:t>
      </w:r>
      <w:proofErr w:type="spellEnd"/>
      <w:r w:rsidR="00DA76D5" w:rsidRPr="00DA76D5">
        <w:t xml:space="preserve"> </w:t>
      </w:r>
      <w:proofErr w:type="spellStart"/>
      <w:r w:rsidR="00DA76D5" w:rsidRPr="00DA76D5">
        <w:t>bảng</w:t>
      </w:r>
      <w:proofErr w:type="spellEnd"/>
      <w:r w:rsidR="00DA76D5" w:rsidRPr="00DA76D5">
        <w:t xml:space="preserve"> Kanban </w:t>
      </w:r>
      <w:proofErr w:type="spellStart"/>
      <w:r w:rsidR="00DA76D5" w:rsidRPr="00DA76D5">
        <w:t>để</w:t>
      </w:r>
      <w:proofErr w:type="spellEnd"/>
      <w:r w:rsidR="00DA76D5" w:rsidRPr="00DA76D5">
        <w:t xml:space="preserve"> </w:t>
      </w:r>
      <w:proofErr w:type="spellStart"/>
      <w:r w:rsidR="00DA76D5" w:rsidRPr="00DA76D5">
        <w:t>cập</w:t>
      </w:r>
      <w:proofErr w:type="spellEnd"/>
      <w:r w:rsidR="00DA76D5" w:rsidRPr="00DA76D5">
        <w:t xml:space="preserve"> </w:t>
      </w:r>
      <w:proofErr w:type="spellStart"/>
      <w:r w:rsidR="00DA76D5" w:rsidRPr="00DA76D5">
        <w:t>nhật</w:t>
      </w:r>
      <w:proofErr w:type="spellEnd"/>
      <w:r w:rsidR="00DA76D5" w:rsidRPr="00DA76D5">
        <w:t xml:space="preserve"> </w:t>
      </w:r>
      <w:proofErr w:type="spellStart"/>
      <w:r w:rsidR="00DA76D5" w:rsidRPr="00DA76D5">
        <w:t>trạng</w:t>
      </w:r>
      <w:proofErr w:type="spellEnd"/>
      <w:r w:rsidR="00DA76D5" w:rsidRPr="00DA76D5">
        <w:t xml:space="preserve"> </w:t>
      </w:r>
      <w:proofErr w:type="spellStart"/>
      <w:r w:rsidR="00DA76D5" w:rsidRPr="00DA76D5">
        <w:t>thái</w:t>
      </w:r>
      <w:proofErr w:type="spellEnd"/>
      <w:r w:rsidR="00DA76D5" w:rsidRPr="00DA76D5">
        <w:t xml:space="preserve"> tiến </w:t>
      </w:r>
      <w:proofErr w:type="spellStart"/>
      <w:r w:rsidR="00DA76D5" w:rsidRPr="00DA76D5">
        <w:t>độ</w:t>
      </w:r>
      <w:proofErr w:type="spellEnd"/>
      <w:r w:rsidR="00DA76D5" w:rsidRPr="00DA76D5">
        <w:t xml:space="preserve"> </w:t>
      </w:r>
      <w:proofErr w:type="spellStart"/>
      <w:r w:rsidR="00DA76D5" w:rsidRPr="00DA76D5">
        <w:t>nhanh</w:t>
      </w:r>
      <w:proofErr w:type="spellEnd"/>
      <w:r w:rsidR="00DA76D5" w:rsidRPr="00DA76D5">
        <w:t xml:space="preserve"> </w:t>
      </w:r>
      <w:proofErr w:type="spellStart"/>
      <w:r w:rsidR="00DA76D5" w:rsidRPr="00DA76D5">
        <w:t>chóng</w:t>
      </w:r>
      <w:proofErr w:type="spellEnd"/>
      <w:r w:rsidR="00DA76D5" w:rsidRPr="00DA76D5">
        <w:t>.</w:t>
      </w:r>
    </w:p>
    <w:p w14:paraId="35E11D7C" w14:textId="1B09F933" w:rsidR="00DA76D5" w:rsidRDefault="00195E13" w:rsidP="00671D5D">
      <w:pPr>
        <w:pStyle w:val="ListParagraph"/>
        <w:numPr>
          <w:ilvl w:val="0"/>
          <w:numId w:val="6"/>
        </w:numPr>
      </w:pPr>
      <w:proofErr w:type="spellStart"/>
      <w:r>
        <w:t>X</w:t>
      </w:r>
      <w:r w:rsidR="00DA76D5" w:rsidRPr="00DA76D5">
        <w:t>em</w:t>
      </w:r>
      <w:proofErr w:type="spellEnd"/>
      <w:r w:rsidR="00DA76D5" w:rsidRPr="00DA76D5">
        <w:t xml:space="preserve"> </w:t>
      </w:r>
      <w:proofErr w:type="spellStart"/>
      <w:r w:rsidR="00DA76D5" w:rsidRPr="00DA76D5">
        <w:t>lịch</w:t>
      </w:r>
      <w:proofErr w:type="spellEnd"/>
      <w:r w:rsidR="00DA76D5" w:rsidRPr="00DA76D5">
        <w:t xml:space="preserve"> </w:t>
      </w:r>
      <w:proofErr w:type="spellStart"/>
      <w:r w:rsidR="00DA76D5" w:rsidRPr="00DA76D5">
        <w:t>trình</w:t>
      </w:r>
      <w:proofErr w:type="spellEnd"/>
      <w:r w:rsidR="00DA76D5" w:rsidRPr="00DA76D5">
        <w:t xml:space="preserve"> </w:t>
      </w:r>
      <w:proofErr w:type="spellStart"/>
      <w:r w:rsidR="00DA76D5" w:rsidRPr="00DA76D5">
        <w:t>theo</w:t>
      </w:r>
      <w:proofErr w:type="spellEnd"/>
      <w:r w:rsidR="00DA76D5" w:rsidRPr="00DA76D5">
        <w:t xml:space="preserve"> </w:t>
      </w:r>
      <w:proofErr w:type="spellStart"/>
      <w:r w:rsidR="00DA76D5" w:rsidRPr="00DA76D5">
        <w:t>tháng</w:t>
      </w:r>
      <w:proofErr w:type="spellEnd"/>
      <w:r w:rsidR="00DA76D5" w:rsidRPr="00DA76D5">
        <w:t xml:space="preserve"> </w:t>
      </w:r>
      <w:proofErr w:type="spellStart"/>
      <w:r w:rsidR="00DA76D5" w:rsidRPr="00DA76D5">
        <w:t>hoặc</w:t>
      </w:r>
      <w:proofErr w:type="spellEnd"/>
      <w:r w:rsidR="00DA76D5" w:rsidRPr="00DA76D5">
        <w:t xml:space="preserve"> </w:t>
      </w:r>
      <w:proofErr w:type="spellStart"/>
      <w:r w:rsidR="00DA76D5" w:rsidRPr="00DA76D5">
        <w:t>tuần</w:t>
      </w:r>
      <w:proofErr w:type="spellEnd"/>
      <w:r w:rsidR="00DA76D5" w:rsidRPr="00DA76D5">
        <w:t xml:space="preserve"> </w:t>
      </w:r>
      <w:proofErr w:type="spellStart"/>
      <w:r w:rsidR="00DA76D5" w:rsidRPr="00DA76D5">
        <w:t>và</w:t>
      </w:r>
      <w:proofErr w:type="spellEnd"/>
      <w:r w:rsidR="00DA76D5" w:rsidRPr="00DA76D5">
        <w:t xml:space="preserve"> </w:t>
      </w:r>
      <w:proofErr w:type="spellStart"/>
      <w:r w:rsidR="00DA76D5" w:rsidRPr="00DA76D5">
        <w:t>tạo</w:t>
      </w:r>
      <w:proofErr w:type="spellEnd"/>
      <w:r w:rsidR="00DA76D5" w:rsidRPr="00DA76D5">
        <w:t xml:space="preserve"> </w:t>
      </w:r>
      <w:proofErr w:type="spellStart"/>
      <w:r w:rsidR="00DA76D5" w:rsidRPr="00DA76D5">
        <w:t>các</w:t>
      </w:r>
      <w:proofErr w:type="spellEnd"/>
      <w:r w:rsidR="00DA76D5" w:rsidRPr="00DA76D5">
        <w:t xml:space="preserve"> </w:t>
      </w:r>
      <w:proofErr w:type="spellStart"/>
      <w:r w:rsidR="00DA76D5" w:rsidRPr="00DA76D5">
        <w:t>sự</w:t>
      </w:r>
      <w:proofErr w:type="spellEnd"/>
      <w:r w:rsidR="00DA76D5" w:rsidRPr="00DA76D5">
        <w:t xml:space="preserve"> </w:t>
      </w:r>
      <w:proofErr w:type="spellStart"/>
      <w:r w:rsidR="00DA76D5" w:rsidRPr="00DA76D5">
        <w:t>kiện</w:t>
      </w:r>
      <w:proofErr w:type="spellEnd"/>
      <w:r w:rsidR="00DA76D5" w:rsidRPr="00DA76D5">
        <w:t xml:space="preserve"> (Event) </w:t>
      </w:r>
      <w:proofErr w:type="spellStart"/>
      <w:r w:rsidR="00DA76D5" w:rsidRPr="00DA76D5">
        <w:t>để</w:t>
      </w:r>
      <w:proofErr w:type="spellEnd"/>
      <w:r w:rsidR="00DA76D5" w:rsidRPr="00DA76D5">
        <w:t xml:space="preserve"> </w:t>
      </w:r>
      <w:proofErr w:type="spellStart"/>
      <w:r w:rsidR="00DA76D5" w:rsidRPr="00DA76D5">
        <w:t>không</w:t>
      </w:r>
      <w:proofErr w:type="spellEnd"/>
      <w:r w:rsidR="00DA76D5" w:rsidRPr="00DA76D5">
        <w:t xml:space="preserve"> </w:t>
      </w:r>
      <w:proofErr w:type="spellStart"/>
      <w:r w:rsidR="00DA76D5" w:rsidRPr="00DA76D5">
        <w:t>bỏ</w:t>
      </w:r>
      <w:proofErr w:type="spellEnd"/>
      <w:r w:rsidR="00DA76D5" w:rsidRPr="00DA76D5">
        <w:t xml:space="preserve"> </w:t>
      </w:r>
      <w:proofErr w:type="spellStart"/>
      <w:r w:rsidR="00DA76D5" w:rsidRPr="00DA76D5">
        <w:t>lỡ</w:t>
      </w:r>
      <w:proofErr w:type="spellEnd"/>
      <w:r w:rsidR="00DA76D5" w:rsidRPr="00DA76D5">
        <w:t xml:space="preserve"> </w:t>
      </w:r>
      <w:proofErr w:type="spellStart"/>
      <w:r w:rsidR="00DA76D5" w:rsidRPr="00DA76D5">
        <w:t>các</w:t>
      </w:r>
      <w:proofErr w:type="spellEnd"/>
      <w:r w:rsidR="00DA76D5" w:rsidRPr="00DA76D5">
        <w:t xml:space="preserve"> </w:t>
      </w:r>
      <w:proofErr w:type="spellStart"/>
      <w:r w:rsidR="00DA76D5" w:rsidRPr="00DA76D5">
        <w:t>cuộc</w:t>
      </w:r>
      <w:proofErr w:type="spellEnd"/>
      <w:r w:rsidR="00DA76D5" w:rsidRPr="00DA76D5">
        <w:t xml:space="preserve"> </w:t>
      </w:r>
      <w:proofErr w:type="spellStart"/>
      <w:r w:rsidR="00DA76D5" w:rsidRPr="00DA76D5">
        <w:t>họp</w:t>
      </w:r>
      <w:proofErr w:type="spellEnd"/>
      <w:r w:rsidR="00DA76D5" w:rsidRPr="00DA76D5">
        <w:t xml:space="preserve"> </w:t>
      </w:r>
      <w:proofErr w:type="spellStart"/>
      <w:r w:rsidR="00DA76D5" w:rsidRPr="00DA76D5">
        <w:t>quan</w:t>
      </w:r>
      <w:proofErr w:type="spellEnd"/>
      <w:r w:rsidR="00DA76D5" w:rsidRPr="00DA76D5">
        <w:t xml:space="preserve"> </w:t>
      </w:r>
      <w:proofErr w:type="spellStart"/>
      <w:r w:rsidR="00DA76D5" w:rsidRPr="00DA76D5">
        <w:t>trọng</w:t>
      </w:r>
      <w:proofErr w:type="spellEnd"/>
      <w:r w:rsidR="00DA76D5" w:rsidRPr="00DA76D5">
        <w:t>.</w:t>
      </w:r>
    </w:p>
    <w:p w14:paraId="777C752C" w14:textId="7C638D3B" w:rsidR="00DA76D5" w:rsidRDefault="00195E13" w:rsidP="00671D5D">
      <w:pPr>
        <w:pStyle w:val="ListParagraph"/>
        <w:numPr>
          <w:ilvl w:val="0"/>
          <w:numId w:val="6"/>
        </w:numPr>
      </w:pPr>
      <w:proofErr w:type="spellStart"/>
      <w:r>
        <w:t>T</w:t>
      </w:r>
      <w:r w:rsidR="00DA76D5" w:rsidRPr="00DA76D5">
        <w:t>ạo</w:t>
      </w:r>
      <w:proofErr w:type="spellEnd"/>
      <w:r w:rsidR="00DA76D5" w:rsidRPr="00DA76D5">
        <w:t xml:space="preserve"> </w:t>
      </w:r>
      <w:proofErr w:type="spellStart"/>
      <w:r w:rsidR="00DA76D5" w:rsidRPr="00DA76D5">
        <w:t>nhóm</w:t>
      </w:r>
      <w:proofErr w:type="spellEnd"/>
      <w:r w:rsidR="00DA76D5" w:rsidRPr="00DA76D5">
        <w:t xml:space="preserve"> chat </w:t>
      </w:r>
      <w:proofErr w:type="spellStart"/>
      <w:r w:rsidR="00DA76D5" w:rsidRPr="00DA76D5">
        <w:t>và</w:t>
      </w:r>
      <w:proofErr w:type="spellEnd"/>
      <w:r w:rsidR="00DA76D5" w:rsidRPr="00DA76D5">
        <w:t xml:space="preserve"> </w:t>
      </w:r>
      <w:proofErr w:type="spellStart"/>
      <w:r w:rsidR="00DA76D5" w:rsidRPr="00DA76D5">
        <w:t>gửi</w:t>
      </w:r>
      <w:proofErr w:type="spellEnd"/>
      <w:r w:rsidR="00DA76D5" w:rsidRPr="00DA76D5">
        <w:t xml:space="preserve"> tin </w:t>
      </w:r>
      <w:proofErr w:type="spellStart"/>
      <w:r w:rsidR="00DA76D5" w:rsidRPr="00DA76D5">
        <w:t>nhắn</w:t>
      </w:r>
      <w:proofErr w:type="spellEnd"/>
      <w:r w:rsidR="00DA76D5" w:rsidRPr="00DA76D5">
        <w:t xml:space="preserve"> </w:t>
      </w:r>
      <w:proofErr w:type="spellStart"/>
      <w:r w:rsidR="00DA76D5" w:rsidRPr="00DA76D5">
        <w:t>để</w:t>
      </w:r>
      <w:proofErr w:type="spellEnd"/>
      <w:r w:rsidR="00DA76D5" w:rsidRPr="00DA76D5">
        <w:t xml:space="preserve"> </w:t>
      </w:r>
      <w:proofErr w:type="spellStart"/>
      <w:r w:rsidR="00DA76D5" w:rsidRPr="00DA76D5">
        <w:t>trao</w:t>
      </w:r>
      <w:proofErr w:type="spellEnd"/>
      <w:r w:rsidR="00DA76D5" w:rsidRPr="00DA76D5">
        <w:t xml:space="preserve"> </w:t>
      </w:r>
      <w:proofErr w:type="spellStart"/>
      <w:r w:rsidR="00DA76D5" w:rsidRPr="00DA76D5">
        <w:t>đổi</w:t>
      </w:r>
      <w:proofErr w:type="spellEnd"/>
      <w:r w:rsidR="00DA76D5" w:rsidRPr="00DA76D5">
        <w:t xml:space="preserve"> công </w:t>
      </w:r>
      <w:proofErr w:type="spellStart"/>
      <w:r w:rsidR="00DA76D5" w:rsidRPr="00DA76D5">
        <w:t>việc</w:t>
      </w:r>
      <w:proofErr w:type="spellEnd"/>
      <w:r w:rsidR="00DA76D5" w:rsidRPr="00DA76D5">
        <w:t xml:space="preserve"> </w:t>
      </w:r>
      <w:proofErr w:type="spellStart"/>
      <w:r w:rsidR="00DA76D5" w:rsidRPr="00DA76D5">
        <w:t>với</w:t>
      </w:r>
      <w:proofErr w:type="spellEnd"/>
      <w:r w:rsidR="00DA76D5" w:rsidRPr="00DA76D5">
        <w:t xml:space="preserve"> </w:t>
      </w:r>
      <w:proofErr w:type="spellStart"/>
      <w:r w:rsidR="00DA76D5" w:rsidRPr="00DA76D5">
        <w:t>đồng</w:t>
      </w:r>
      <w:proofErr w:type="spellEnd"/>
      <w:r w:rsidR="00DA76D5" w:rsidRPr="00DA76D5">
        <w:t xml:space="preserve"> </w:t>
      </w:r>
      <w:proofErr w:type="spellStart"/>
      <w:r w:rsidR="00DA76D5" w:rsidRPr="00DA76D5">
        <w:t>nghiệp</w:t>
      </w:r>
      <w:proofErr w:type="spellEnd"/>
      <w:r w:rsidR="00DA76D5" w:rsidRPr="00DA76D5">
        <w:t>.</w:t>
      </w:r>
    </w:p>
    <w:p w14:paraId="63BC413A" w14:textId="4E753322" w:rsidR="00DA76D5" w:rsidRPr="00DA76D5" w:rsidRDefault="00195E13" w:rsidP="00671D5D">
      <w:pPr>
        <w:pStyle w:val="ListParagraph"/>
        <w:numPr>
          <w:ilvl w:val="0"/>
          <w:numId w:val="6"/>
        </w:numPr>
      </w:pPr>
      <w:proofErr w:type="spellStart"/>
      <w:r>
        <w:t>X</w:t>
      </w:r>
      <w:r w:rsidR="00DA76D5" w:rsidRPr="00DA76D5">
        <w:t>em</w:t>
      </w:r>
      <w:proofErr w:type="spellEnd"/>
      <w:r w:rsidR="00DA76D5" w:rsidRPr="00DA76D5">
        <w:t xml:space="preserve"> </w:t>
      </w:r>
      <w:proofErr w:type="spellStart"/>
      <w:r w:rsidR="00DA76D5" w:rsidRPr="00DA76D5">
        <w:t>biểu</w:t>
      </w:r>
      <w:proofErr w:type="spellEnd"/>
      <w:r w:rsidR="00DA76D5" w:rsidRPr="00DA76D5">
        <w:t xml:space="preserve"> </w:t>
      </w:r>
      <w:proofErr w:type="spellStart"/>
      <w:r w:rsidR="00DA76D5" w:rsidRPr="00DA76D5">
        <w:t>đồ</w:t>
      </w:r>
      <w:proofErr w:type="spellEnd"/>
      <w:r w:rsidR="00DA76D5" w:rsidRPr="00DA76D5">
        <w:t xml:space="preserve"> </w:t>
      </w:r>
      <w:proofErr w:type="spellStart"/>
      <w:r w:rsidR="00DA76D5" w:rsidRPr="00DA76D5">
        <w:t>thống</w:t>
      </w:r>
      <w:proofErr w:type="spellEnd"/>
      <w:r w:rsidR="00DA76D5" w:rsidRPr="00DA76D5">
        <w:t xml:space="preserve"> </w:t>
      </w:r>
      <w:proofErr w:type="spellStart"/>
      <w:r w:rsidR="00DA76D5" w:rsidRPr="00DA76D5">
        <w:t>kê</w:t>
      </w:r>
      <w:proofErr w:type="spellEnd"/>
      <w:r w:rsidR="00DA76D5" w:rsidRPr="00DA76D5">
        <w:t xml:space="preserve"> </w:t>
      </w:r>
      <w:proofErr w:type="spellStart"/>
      <w:r w:rsidR="00DA76D5" w:rsidRPr="00DA76D5">
        <w:t>để</w:t>
      </w:r>
      <w:proofErr w:type="spellEnd"/>
      <w:r w:rsidR="00DA76D5" w:rsidRPr="00DA76D5">
        <w:t xml:space="preserve"> </w:t>
      </w:r>
      <w:proofErr w:type="spellStart"/>
      <w:r w:rsidR="00DA76D5" w:rsidRPr="00DA76D5">
        <w:t>biết</w:t>
      </w:r>
      <w:proofErr w:type="spellEnd"/>
      <w:r w:rsidR="00DA76D5" w:rsidRPr="00DA76D5">
        <w:t xml:space="preserve"> </w:t>
      </w:r>
      <w:proofErr w:type="spellStart"/>
      <w:r w:rsidR="00DA76D5" w:rsidRPr="00DA76D5">
        <w:t>mình</w:t>
      </w:r>
      <w:proofErr w:type="spellEnd"/>
      <w:r w:rsidR="00DA76D5" w:rsidRPr="00DA76D5">
        <w:t xml:space="preserve"> </w:t>
      </w:r>
      <w:proofErr w:type="spellStart"/>
      <w:r w:rsidR="00DA76D5" w:rsidRPr="00DA76D5">
        <w:t>đã</w:t>
      </w:r>
      <w:proofErr w:type="spellEnd"/>
      <w:r w:rsidR="00DA76D5" w:rsidRPr="00DA76D5">
        <w:t xml:space="preserve"> </w:t>
      </w:r>
      <w:proofErr w:type="spellStart"/>
      <w:r w:rsidR="00DA76D5" w:rsidRPr="00DA76D5">
        <w:t>hoàn</w:t>
      </w:r>
      <w:proofErr w:type="spellEnd"/>
      <w:r w:rsidR="00DA76D5" w:rsidRPr="00DA76D5">
        <w:t xml:space="preserve"> </w:t>
      </w:r>
      <w:proofErr w:type="spellStart"/>
      <w:r w:rsidR="00DA76D5" w:rsidRPr="00DA76D5">
        <w:t>thành</w:t>
      </w:r>
      <w:proofErr w:type="spellEnd"/>
      <w:r w:rsidR="00DA76D5" w:rsidRPr="00DA76D5">
        <w:t xml:space="preserve"> bao </w:t>
      </w:r>
      <w:proofErr w:type="spellStart"/>
      <w:r w:rsidR="00DA76D5" w:rsidRPr="00DA76D5">
        <w:t>nhiêu</w:t>
      </w:r>
      <w:proofErr w:type="spellEnd"/>
      <w:r w:rsidR="00DA76D5" w:rsidRPr="00DA76D5">
        <w:t xml:space="preserve"> </w:t>
      </w:r>
      <w:proofErr w:type="spellStart"/>
      <w:r w:rsidR="00DA76D5" w:rsidRPr="00DA76D5">
        <w:t>phần</w:t>
      </w:r>
      <w:proofErr w:type="spellEnd"/>
      <w:r w:rsidR="00DA76D5" w:rsidRPr="00DA76D5">
        <w:t xml:space="preserve"> </w:t>
      </w:r>
      <w:proofErr w:type="spellStart"/>
      <w:r w:rsidR="00DA76D5" w:rsidRPr="00DA76D5">
        <w:t>trăm</w:t>
      </w:r>
      <w:proofErr w:type="spellEnd"/>
      <w:r w:rsidR="00DA76D5" w:rsidRPr="00DA76D5">
        <w:t xml:space="preserve"> công </w:t>
      </w:r>
      <w:proofErr w:type="spellStart"/>
      <w:r w:rsidR="00DA76D5" w:rsidRPr="00DA76D5">
        <w:t>việc</w:t>
      </w:r>
      <w:proofErr w:type="spellEnd"/>
      <w:r w:rsidR="00DA76D5" w:rsidRPr="00DA76D5">
        <w:t xml:space="preserve"> </w:t>
      </w:r>
      <w:proofErr w:type="spellStart"/>
      <w:r w:rsidR="00DA76D5" w:rsidRPr="00DA76D5">
        <w:t>trong</w:t>
      </w:r>
      <w:proofErr w:type="spellEnd"/>
      <w:r w:rsidR="00DA76D5" w:rsidRPr="00DA76D5">
        <w:t xml:space="preserve"> </w:t>
      </w:r>
      <w:proofErr w:type="spellStart"/>
      <w:r w:rsidR="00DA76D5" w:rsidRPr="00DA76D5">
        <w:t>tuần</w:t>
      </w:r>
      <w:proofErr w:type="spellEnd"/>
      <w:r w:rsidR="00DA76D5" w:rsidRPr="00DA76D5">
        <w:t>.</w:t>
      </w:r>
    </w:p>
    <w:p w14:paraId="2D88228F" w14:textId="77777777" w:rsidR="00DA76D5" w:rsidRDefault="00DA76D5" w:rsidP="00DA76D5">
      <w:pPr>
        <w:ind w:firstLine="567"/>
      </w:pPr>
      <w:proofErr w:type="spellStart"/>
      <w:r w:rsidRPr="00DA76D5">
        <w:t>Đối</w:t>
      </w:r>
      <w:proofErr w:type="spellEnd"/>
      <w:r w:rsidRPr="00DA76D5">
        <w:t xml:space="preserve"> </w:t>
      </w:r>
      <w:proofErr w:type="spellStart"/>
      <w:r w:rsidRPr="00DA76D5">
        <w:t>với</w:t>
      </w:r>
      <w:proofErr w:type="spellEnd"/>
      <w:r w:rsidRPr="00DA76D5">
        <w:t xml:space="preserve"> </w:t>
      </w:r>
      <w:proofErr w:type="spellStart"/>
      <w:r w:rsidRPr="00DA76D5">
        <w:t>Quản</w:t>
      </w:r>
      <w:proofErr w:type="spellEnd"/>
      <w:r w:rsidRPr="00DA76D5">
        <w:t xml:space="preserve"> </w:t>
      </w:r>
      <w:proofErr w:type="spellStart"/>
      <w:r w:rsidRPr="00DA76D5">
        <w:t>trị</w:t>
      </w:r>
      <w:proofErr w:type="spellEnd"/>
      <w:r w:rsidRPr="00DA76D5">
        <w:t xml:space="preserve"> </w:t>
      </w:r>
      <w:proofErr w:type="spellStart"/>
      <w:r w:rsidRPr="00DA76D5">
        <w:t>viên</w:t>
      </w:r>
      <w:proofErr w:type="spellEnd"/>
      <w:r w:rsidRPr="00DA76D5">
        <w:t xml:space="preserve"> (Admin), </w:t>
      </w:r>
      <w:proofErr w:type="spellStart"/>
      <w:r w:rsidRPr="00DA76D5">
        <w:t>nhu</w:t>
      </w:r>
      <w:proofErr w:type="spellEnd"/>
      <w:r w:rsidRPr="00DA76D5">
        <w:t xml:space="preserve"> </w:t>
      </w:r>
      <w:proofErr w:type="spellStart"/>
      <w:r w:rsidRPr="00DA76D5">
        <w:t>cầu</w:t>
      </w:r>
      <w:proofErr w:type="spellEnd"/>
      <w:r w:rsidRPr="00DA76D5">
        <w:t xml:space="preserve"> </w:t>
      </w:r>
      <w:proofErr w:type="spellStart"/>
      <w:r w:rsidRPr="00DA76D5">
        <w:t>tập</w:t>
      </w:r>
      <w:proofErr w:type="spellEnd"/>
      <w:r w:rsidRPr="00DA76D5">
        <w:t xml:space="preserve"> </w:t>
      </w:r>
      <w:proofErr w:type="spellStart"/>
      <w:r w:rsidRPr="00DA76D5">
        <w:t>trung</w:t>
      </w:r>
      <w:proofErr w:type="spellEnd"/>
      <w:r w:rsidRPr="00DA76D5">
        <w:t xml:space="preserve"> </w:t>
      </w:r>
      <w:proofErr w:type="spellStart"/>
      <w:r w:rsidRPr="00DA76D5">
        <w:t>vào</w:t>
      </w:r>
      <w:proofErr w:type="spellEnd"/>
      <w:r w:rsidRPr="00DA76D5">
        <w:t xml:space="preserve"> </w:t>
      </w:r>
      <w:proofErr w:type="spellStart"/>
      <w:r w:rsidRPr="00DA76D5">
        <w:t>việc</w:t>
      </w:r>
      <w:proofErr w:type="spellEnd"/>
      <w:r w:rsidRPr="00DA76D5">
        <w:t xml:space="preserve"> </w:t>
      </w:r>
      <w:proofErr w:type="spellStart"/>
      <w:r w:rsidRPr="00DA76D5">
        <w:t>vận</w:t>
      </w:r>
      <w:proofErr w:type="spellEnd"/>
      <w:r w:rsidRPr="00DA76D5">
        <w:t xml:space="preserve"> </w:t>
      </w:r>
      <w:proofErr w:type="spellStart"/>
      <w:r w:rsidRPr="00DA76D5">
        <w:t>hành</w:t>
      </w:r>
      <w:proofErr w:type="spellEnd"/>
      <w:r w:rsidRPr="00DA76D5">
        <w:t xml:space="preserve"> </w:t>
      </w:r>
      <w:proofErr w:type="spellStart"/>
      <w:r w:rsidRPr="00DA76D5">
        <w:t>và</w:t>
      </w:r>
      <w:proofErr w:type="spellEnd"/>
      <w:r w:rsidRPr="00DA76D5">
        <w:t xml:space="preserve"> </w:t>
      </w:r>
      <w:proofErr w:type="spellStart"/>
      <w:r w:rsidRPr="00DA76D5">
        <w:t>kiểm</w:t>
      </w:r>
      <w:proofErr w:type="spellEnd"/>
      <w:r w:rsidRPr="00DA76D5">
        <w:t xml:space="preserve"> </w:t>
      </w:r>
      <w:proofErr w:type="spellStart"/>
      <w:r w:rsidRPr="00DA76D5">
        <w:t>soát</w:t>
      </w:r>
      <w:proofErr w:type="spellEnd"/>
      <w:r w:rsidRPr="00DA76D5">
        <w:t xml:space="preserve"> </w:t>
      </w:r>
      <w:proofErr w:type="spellStart"/>
      <w:r w:rsidRPr="00DA76D5">
        <w:t>hệ</w:t>
      </w:r>
      <w:proofErr w:type="spellEnd"/>
      <w:r w:rsidRPr="00DA76D5">
        <w:t xml:space="preserve"> </w:t>
      </w:r>
      <w:proofErr w:type="spellStart"/>
      <w:r w:rsidRPr="00DA76D5">
        <w:t>thống</w:t>
      </w:r>
      <w:proofErr w:type="spellEnd"/>
      <w:r w:rsidRPr="00DA76D5">
        <w:t>:</w:t>
      </w:r>
    </w:p>
    <w:p w14:paraId="1CC25CF9" w14:textId="1F6AE15A" w:rsidR="00DA76D5" w:rsidRDefault="00195E13" w:rsidP="00671D5D">
      <w:pPr>
        <w:pStyle w:val="ListParagraph"/>
        <w:numPr>
          <w:ilvl w:val="0"/>
          <w:numId w:val="6"/>
        </w:numPr>
      </w:pPr>
      <w:proofErr w:type="spellStart"/>
      <w:r>
        <w:t>X</w:t>
      </w:r>
      <w:r w:rsidR="00DA76D5" w:rsidRPr="00DA76D5">
        <w:t>em</w:t>
      </w:r>
      <w:proofErr w:type="spellEnd"/>
      <w:r w:rsidR="00DA76D5" w:rsidRPr="00DA76D5">
        <w:t xml:space="preserve"> </w:t>
      </w:r>
      <w:proofErr w:type="spellStart"/>
      <w:r w:rsidR="00DA76D5" w:rsidRPr="00DA76D5">
        <w:t>danh</w:t>
      </w:r>
      <w:proofErr w:type="spellEnd"/>
      <w:r w:rsidR="00DA76D5" w:rsidRPr="00DA76D5">
        <w:t xml:space="preserve"> </w:t>
      </w:r>
      <w:proofErr w:type="spellStart"/>
      <w:r w:rsidR="00DA76D5" w:rsidRPr="00DA76D5">
        <w:t>sách</w:t>
      </w:r>
      <w:proofErr w:type="spellEnd"/>
      <w:r w:rsidR="00DA76D5" w:rsidRPr="00DA76D5">
        <w:t xml:space="preserve"> </w:t>
      </w:r>
      <w:proofErr w:type="spellStart"/>
      <w:r w:rsidR="00DA76D5" w:rsidRPr="00DA76D5">
        <w:t>người</w:t>
      </w:r>
      <w:proofErr w:type="spellEnd"/>
      <w:r w:rsidR="00DA76D5" w:rsidRPr="00DA76D5">
        <w:t xml:space="preserve"> </w:t>
      </w:r>
      <w:proofErr w:type="spellStart"/>
      <w:r w:rsidR="00DA76D5" w:rsidRPr="00DA76D5">
        <w:t>dùng</w:t>
      </w:r>
      <w:proofErr w:type="spellEnd"/>
      <w:r w:rsidR="00DA76D5" w:rsidRPr="00DA76D5">
        <w:t xml:space="preserve"> </w:t>
      </w:r>
      <w:proofErr w:type="spellStart"/>
      <w:r w:rsidR="00DA76D5" w:rsidRPr="00DA76D5">
        <w:t>để</w:t>
      </w:r>
      <w:proofErr w:type="spellEnd"/>
      <w:r w:rsidR="00DA76D5" w:rsidRPr="00DA76D5">
        <w:t xml:space="preserve"> </w:t>
      </w:r>
      <w:proofErr w:type="spellStart"/>
      <w:r w:rsidR="00DA76D5" w:rsidRPr="00DA76D5">
        <w:t>nắm</w:t>
      </w:r>
      <w:proofErr w:type="spellEnd"/>
      <w:r w:rsidR="00DA76D5" w:rsidRPr="00DA76D5">
        <w:t xml:space="preserve"> </w:t>
      </w:r>
      <w:proofErr w:type="spellStart"/>
      <w:r w:rsidR="00DA76D5" w:rsidRPr="00DA76D5">
        <w:t>bắt</w:t>
      </w:r>
      <w:proofErr w:type="spellEnd"/>
      <w:r w:rsidR="00DA76D5" w:rsidRPr="00DA76D5">
        <w:t xml:space="preserve"> </w:t>
      </w:r>
      <w:proofErr w:type="spellStart"/>
      <w:r w:rsidR="00DA76D5" w:rsidRPr="00DA76D5">
        <w:t>số</w:t>
      </w:r>
      <w:proofErr w:type="spellEnd"/>
      <w:r w:rsidR="00DA76D5" w:rsidRPr="00DA76D5">
        <w:t xml:space="preserve"> </w:t>
      </w:r>
      <w:proofErr w:type="spellStart"/>
      <w:r w:rsidR="00DA76D5" w:rsidRPr="00DA76D5">
        <w:t>lượng</w:t>
      </w:r>
      <w:proofErr w:type="spellEnd"/>
      <w:r w:rsidR="00DA76D5" w:rsidRPr="00DA76D5">
        <w:t xml:space="preserve"> </w:t>
      </w:r>
      <w:proofErr w:type="spellStart"/>
      <w:r w:rsidR="00DA76D5" w:rsidRPr="00DA76D5">
        <w:t>thành</w:t>
      </w:r>
      <w:proofErr w:type="spellEnd"/>
      <w:r w:rsidR="00DA76D5" w:rsidRPr="00DA76D5">
        <w:t xml:space="preserve"> </w:t>
      </w:r>
      <w:proofErr w:type="spellStart"/>
      <w:r w:rsidR="00DA76D5" w:rsidRPr="00DA76D5">
        <w:t>viên</w:t>
      </w:r>
      <w:proofErr w:type="spellEnd"/>
      <w:r w:rsidR="00DA76D5" w:rsidRPr="00DA76D5">
        <w:t xml:space="preserve"> </w:t>
      </w:r>
      <w:proofErr w:type="spellStart"/>
      <w:r w:rsidR="00DA76D5" w:rsidRPr="00DA76D5">
        <w:t>đang</w:t>
      </w:r>
      <w:proofErr w:type="spellEnd"/>
      <w:r w:rsidR="00DA76D5" w:rsidRPr="00DA76D5">
        <w:t xml:space="preserve"> </w:t>
      </w:r>
      <w:proofErr w:type="spellStart"/>
      <w:r w:rsidR="00DA76D5" w:rsidRPr="00DA76D5">
        <w:t>hoạt</w:t>
      </w:r>
      <w:proofErr w:type="spellEnd"/>
      <w:r w:rsidR="00DA76D5" w:rsidRPr="00DA76D5">
        <w:t xml:space="preserve"> </w:t>
      </w:r>
      <w:proofErr w:type="spellStart"/>
      <w:r w:rsidR="00DA76D5" w:rsidRPr="00DA76D5">
        <w:t>động</w:t>
      </w:r>
      <w:proofErr w:type="spellEnd"/>
      <w:r w:rsidR="00DA76D5" w:rsidRPr="00DA76D5">
        <w:t>.</w:t>
      </w:r>
    </w:p>
    <w:p w14:paraId="1AE29778" w14:textId="731A6CA3" w:rsidR="00DA76D5" w:rsidRDefault="00195E13" w:rsidP="00671D5D">
      <w:pPr>
        <w:pStyle w:val="ListParagraph"/>
        <w:numPr>
          <w:ilvl w:val="0"/>
          <w:numId w:val="6"/>
        </w:numPr>
      </w:pPr>
      <w:proofErr w:type="spellStart"/>
      <w:r>
        <w:t>Q</w:t>
      </w:r>
      <w:r w:rsidR="00DA76D5" w:rsidRPr="00DA76D5">
        <w:t>uản</w:t>
      </w:r>
      <w:proofErr w:type="spellEnd"/>
      <w:r w:rsidR="00DA76D5" w:rsidRPr="00DA76D5">
        <w:t xml:space="preserve"> </w:t>
      </w:r>
      <w:proofErr w:type="spellStart"/>
      <w:r w:rsidR="00DA76D5" w:rsidRPr="00DA76D5">
        <w:t>lý</w:t>
      </w:r>
      <w:proofErr w:type="spellEnd"/>
      <w:r w:rsidR="00DA76D5" w:rsidRPr="00DA76D5">
        <w:t xml:space="preserve"> </w:t>
      </w:r>
      <w:proofErr w:type="spellStart"/>
      <w:r w:rsidR="00DA76D5" w:rsidRPr="00DA76D5">
        <w:t>các</w:t>
      </w:r>
      <w:proofErr w:type="spellEnd"/>
      <w:r w:rsidR="00DA76D5" w:rsidRPr="00DA76D5">
        <w:t xml:space="preserve"> </w:t>
      </w:r>
      <w:proofErr w:type="spellStart"/>
      <w:r w:rsidR="00DA76D5" w:rsidRPr="00DA76D5">
        <w:t>cấu</w:t>
      </w:r>
      <w:proofErr w:type="spellEnd"/>
      <w:r w:rsidR="00DA76D5" w:rsidRPr="00DA76D5">
        <w:t xml:space="preserve"> </w:t>
      </w:r>
      <w:proofErr w:type="spellStart"/>
      <w:r w:rsidR="00DA76D5" w:rsidRPr="00DA76D5">
        <w:t>hình</w:t>
      </w:r>
      <w:proofErr w:type="spellEnd"/>
      <w:r w:rsidR="00DA76D5" w:rsidRPr="00DA76D5">
        <w:t xml:space="preserve"> </w:t>
      </w:r>
      <w:proofErr w:type="spellStart"/>
      <w:r w:rsidR="00DA76D5" w:rsidRPr="00DA76D5">
        <w:t>hệ</w:t>
      </w:r>
      <w:proofErr w:type="spellEnd"/>
      <w:r w:rsidR="00DA76D5" w:rsidRPr="00DA76D5">
        <w:t xml:space="preserve"> </w:t>
      </w:r>
      <w:proofErr w:type="spellStart"/>
      <w:r w:rsidR="00DA76D5" w:rsidRPr="00DA76D5">
        <w:t>thống</w:t>
      </w:r>
      <w:proofErr w:type="spellEnd"/>
      <w:r w:rsidR="00DA76D5" w:rsidRPr="00DA76D5">
        <w:t xml:space="preserve"> </w:t>
      </w:r>
      <w:proofErr w:type="spellStart"/>
      <w:r w:rsidR="00DA76D5" w:rsidRPr="00DA76D5">
        <w:t>để</w:t>
      </w:r>
      <w:proofErr w:type="spellEnd"/>
      <w:r w:rsidR="00DA76D5" w:rsidRPr="00DA76D5">
        <w:t xml:space="preserve"> </w:t>
      </w:r>
      <w:proofErr w:type="spellStart"/>
      <w:r w:rsidR="00DA76D5" w:rsidRPr="00DA76D5">
        <w:t>đảm</w:t>
      </w:r>
      <w:proofErr w:type="spellEnd"/>
      <w:r w:rsidR="00DA76D5" w:rsidRPr="00DA76D5">
        <w:t xml:space="preserve"> </w:t>
      </w:r>
      <w:proofErr w:type="spellStart"/>
      <w:r w:rsidR="00DA76D5" w:rsidRPr="00DA76D5">
        <w:t>bảo</w:t>
      </w:r>
      <w:proofErr w:type="spellEnd"/>
      <w:r w:rsidR="00DA76D5" w:rsidRPr="00DA76D5">
        <w:t xml:space="preserve"> </w:t>
      </w:r>
      <w:proofErr w:type="spellStart"/>
      <w:r w:rsidR="00DA76D5" w:rsidRPr="00DA76D5">
        <w:t>ứng</w:t>
      </w:r>
      <w:proofErr w:type="spellEnd"/>
      <w:r w:rsidR="00DA76D5" w:rsidRPr="00DA76D5">
        <w:t xml:space="preserve"> </w:t>
      </w:r>
      <w:proofErr w:type="spellStart"/>
      <w:r w:rsidR="00DA76D5" w:rsidRPr="00DA76D5">
        <w:t>dụng</w:t>
      </w:r>
      <w:proofErr w:type="spellEnd"/>
      <w:r w:rsidR="00DA76D5" w:rsidRPr="00DA76D5">
        <w:t xml:space="preserve"> </w:t>
      </w:r>
      <w:proofErr w:type="spellStart"/>
      <w:r w:rsidR="00DA76D5" w:rsidRPr="00DA76D5">
        <w:t>vận</w:t>
      </w:r>
      <w:proofErr w:type="spellEnd"/>
      <w:r w:rsidR="00DA76D5" w:rsidRPr="00DA76D5">
        <w:t xml:space="preserve"> </w:t>
      </w:r>
      <w:proofErr w:type="spellStart"/>
      <w:r w:rsidR="00DA76D5" w:rsidRPr="00DA76D5">
        <w:t>hành</w:t>
      </w:r>
      <w:proofErr w:type="spellEnd"/>
      <w:r w:rsidR="00DA76D5" w:rsidRPr="00DA76D5">
        <w:t xml:space="preserve"> </w:t>
      </w:r>
      <w:proofErr w:type="spellStart"/>
      <w:r w:rsidR="00DA76D5" w:rsidRPr="00DA76D5">
        <w:t>ổn</w:t>
      </w:r>
      <w:proofErr w:type="spellEnd"/>
      <w:r w:rsidR="00DA76D5" w:rsidRPr="00DA76D5">
        <w:t xml:space="preserve"> </w:t>
      </w:r>
      <w:proofErr w:type="spellStart"/>
      <w:r w:rsidR="00DA76D5" w:rsidRPr="00DA76D5">
        <w:t>định</w:t>
      </w:r>
      <w:proofErr w:type="spellEnd"/>
      <w:r w:rsidR="00DA76D5" w:rsidRPr="00DA76D5">
        <w:t>.</w:t>
      </w:r>
    </w:p>
    <w:p w14:paraId="02E054A8" w14:textId="2B7F8FC8" w:rsidR="00A876BE" w:rsidRPr="00A876BE" w:rsidRDefault="00C46FF9" w:rsidP="00F07439">
      <w:pPr>
        <w:pStyle w:val="Heading3"/>
      </w:pPr>
      <w:bookmarkStart w:id="2129" w:name="_Toc215934947"/>
      <w:bookmarkStart w:id="2130" w:name="_Toc216117349"/>
      <w:r>
        <w:t>2.1.2</w:t>
      </w:r>
      <w:r w:rsidR="00134AA4">
        <w:t>.</w:t>
      </w:r>
      <w:r>
        <w:t xml:space="preserve"> </w:t>
      </w:r>
      <w:proofErr w:type="spellStart"/>
      <w:r w:rsidR="00A876BE" w:rsidRPr="00A876BE">
        <w:t>Yêu</w:t>
      </w:r>
      <w:proofErr w:type="spellEnd"/>
      <w:r w:rsidR="00A876BE" w:rsidRPr="00A876BE">
        <w:t xml:space="preserve"> </w:t>
      </w:r>
      <w:proofErr w:type="spellStart"/>
      <w:r w:rsidR="00A876BE" w:rsidRPr="00A876BE">
        <w:t>cầu</w:t>
      </w:r>
      <w:proofErr w:type="spellEnd"/>
      <w:r w:rsidR="00A876BE" w:rsidRPr="00A876BE">
        <w:t xml:space="preserve"> </w:t>
      </w:r>
      <w:proofErr w:type="spellStart"/>
      <w:r w:rsidR="00A876BE" w:rsidRPr="00A876BE">
        <w:t>chức</w:t>
      </w:r>
      <w:proofErr w:type="spellEnd"/>
      <w:r w:rsidR="00A876BE" w:rsidRPr="00A876BE">
        <w:t xml:space="preserve"> </w:t>
      </w:r>
      <w:proofErr w:type="spellStart"/>
      <w:r w:rsidR="00A876BE" w:rsidRPr="00A876BE">
        <w:t>năng</w:t>
      </w:r>
      <w:bookmarkEnd w:id="2129"/>
      <w:bookmarkEnd w:id="2130"/>
      <w:proofErr w:type="spellEnd"/>
    </w:p>
    <w:p w14:paraId="0C508C10" w14:textId="77777777" w:rsidR="00A876BE" w:rsidRPr="00A876BE" w:rsidRDefault="00A876BE" w:rsidP="00A876BE">
      <w:pPr>
        <w:ind w:firstLine="567"/>
      </w:pPr>
      <w:proofErr w:type="spellStart"/>
      <w:r w:rsidRPr="00A876BE">
        <w:t>Từ</w:t>
      </w:r>
      <w:proofErr w:type="spellEnd"/>
      <w:r w:rsidRPr="00A876BE">
        <w:t xml:space="preserve"> </w:t>
      </w:r>
      <w:proofErr w:type="spellStart"/>
      <w:r w:rsidRPr="00A876BE">
        <w:t>việc</w:t>
      </w:r>
      <w:proofErr w:type="spellEnd"/>
      <w:r w:rsidRPr="00A876BE">
        <w:t xml:space="preserve"> </w:t>
      </w:r>
      <w:proofErr w:type="spellStart"/>
      <w:r w:rsidRPr="00A876BE">
        <w:t>phân</w:t>
      </w:r>
      <w:proofErr w:type="spellEnd"/>
      <w:r w:rsidRPr="00A876BE">
        <w:t xml:space="preserve"> </w:t>
      </w:r>
      <w:proofErr w:type="spellStart"/>
      <w:r w:rsidRPr="00A876BE">
        <w:t>tích</w:t>
      </w:r>
      <w:proofErr w:type="spellEnd"/>
      <w:r w:rsidRPr="00A876BE">
        <w:t xml:space="preserve"> </w:t>
      </w:r>
      <w:proofErr w:type="spellStart"/>
      <w:r w:rsidRPr="00A876BE">
        <w:t>các</w:t>
      </w:r>
      <w:proofErr w:type="spellEnd"/>
      <w:r w:rsidRPr="00A876BE">
        <w:t xml:space="preserve"> </w:t>
      </w:r>
      <w:proofErr w:type="spellStart"/>
      <w:r w:rsidRPr="00A876BE">
        <w:t>kịch</w:t>
      </w:r>
      <w:proofErr w:type="spellEnd"/>
      <w:r w:rsidRPr="00A876BE">
        <w:t xml:space="preserve"> </w:t>
      </w:r>
      <w:proofErr w:type="spellStart"/>
      <w:r w:rsidRPr="00A876BE">
        <w:t>bản</w:t>
      </w:r>
      <w:proofErr w:type="spellEnd"/>
      <w:r w:rsidRPr="00A876BE">
        <w:t xml:space="preserve"> </w:t>
      </w:r>
      <w:proofErr w:type="spellStart"/>
      <w:r w:rsidRPr="00A876BE">
        <w:t>người</w:t>
      </w:r>
      <w:proofErr w:type="spellEnd"/>
      <w:r w:rsidRPr="00A876BE">
        <w:t xml:space="preserve"> </w:t>
      </w:r>
      <w:proofErr w:type="spellStart"/>
      <w:r w:rsidRPr="00A876BE">
        <w:t>dùng</w:t>
      </w:r>
      <w:proofErr w:type="spellEnd"/>
      <w:r w:rsidRPr="00A876BE">
        <w:t xml:space="preserve"> ở </w:t>
      </w:r>
      <w:proofErr w:type="spellStart"/>
      <w:r w:rsidRPr="00A876BE">
        <w:t>trên</w:t>
      </w:r>
      <w:proofErr w:type="spellEnd"/>
      <w:r w:rsidRPr="00A876BE">
        <w:t xml:space="preserve">, </w:t>
      </w:r>
      <w:proofErr w:type="spellStart"/>
      <w:r w:rsidRPr="00A876BE">
        <w:t>hệ</w:t>
      </w:r>
      <w:proofErr w:type="spellEnd"/>
      <w:r w:rsidRPr="00A876BE">
        <w:t xml:space="preserve"> </w:t>
      </w:r>
      <w:proofErr w:type="spellStart"/>
      <w:r w:rsidRPr="00A876BE">
        <w:t>thống</w:t>
      </w:r>
      <w:proofErr w:type="spellEnd"/>
      <w:r w:rsidRPr="00A876BE">
        <w:t xml:space="preserve"> </w:t>
      </w:r>
      <w:proofErr w:type="spellStart"/>
      <w:r w:rsidRPr="00A876BE">
        <w:t>được</w:t>
      </w:r>
      <w:proofErr w:type="spellEnd"/>
      <w:r w:rsidRPr="00A876BE">
        <w:t xml:space="preserve"> </w:t>
      </w:r>
      <w:proofErr w:type="spellStart"/>
      <w:r w:rsidRPr="00A876BE">
        <w:t>xác</w:t>
      </w:r>
      <w:proofErr w:type="spellEnd"/>
      <w:r w:rsidRPr="00A876BE">
        <w:t xml:space="preserve"> </w:t>
      </w:r>
      <w:proofErr w:type="spellStart"/>
      <w:r w:rsidRPr="00A876BE">
        <w:t>định</w:t>
      </w:r>
      <w:proofErr w:type="spellEnd"/>
      <w:r w:rsidRPr="00A876BE">
        <w:t xml:space="preserve"> bao </w:t>
      </w:r>
      <w:proofErr w:type="spellStart"/>
      <w:r w:rsidRPr="00A876BE">
        <w:t>gồm</w:t>
      </w:r>
      <w:proofErr w:type="spellEnd"/>
      <w:r w:rsidRPr="00A876BE">
        <w:t xml:space="preserve"> </w:t>
      </w:r>
      <w:proofErr w:type="spellStart"/>
      <w:r w:rsidRPr="00A876BE">
        <w:t>các</w:t>
      </w:r>
      <w:proofErr w:type="spellEnd"/>
      <w:r w:rsidRPr="00A876BE">
        <w:t xml:space="preserve"> </w:t>
      </w:r>
      <w:proofErr w:type="spellStart"/>
      <w:r w:rsidRPr="00A876BE">
        <w:t>nhóm</w:t>
      </w:r>
      <w:proofErr w:type="spellEnd"/>
      <w:r w:rsidRPr="00A876BE">
        <w:t xml:space="preserve"> </w:t>
      </w:r>
      <w:proofErr w:type="spellStart"/>
      <w:r w:rsidRPr="00A876BE">
        <w:t>chức</w:t>
      </w:r>
      <w:proofErr w:type="spellEnd"/>
      <w:r w:rsidRPr="00A876BE">
        <w:t xml:space="preserve"> </w:t>
      </w:r>
      <w:proofErr w:type="spellStart"/>
      <w:r w:rsidRPr="00A876BE">
        <w:t>năng</w:t>
      </w:r>
      <w:proofErr w:type="spellEnd"/>
      <w:r w:rsidRPr="00A876BE">
        <w:t xml:space="preserve"> </w:t>
      </w:r>
      <w:proofErr w:type="spellStart"/>
      <w:r w:rsidRPr="00A876BE">
        <w:t>chính</w:t>
      </w:r>
      <w:proofErr w:type="spellEnd"/>
      <w:r w:rsidRPr="00A876BE">
        <w:t xml:space="preserve"> </w:t>
      </w:r>
      <w:proofErr w:type="spellStart"/>
      <w:r w:rsidRPr="00A876BE">
        <w:t>sau</w:t>
      </w:r>
      <w:proofErr w:type="spellEnd"/>
      <w:r w:rsidRPr="00A876BE">
        <w:t xml:space="preserve"> </w:t>
      </w:r>
      <w:proofErr w:type="spellStart"/>
      <w:r w:rsidRPr="00A876BE">
        <w:t>đây</w:t>
      </w:r>
      <w:proofErr w:type="spellEnd"/>
      <w:r w:rsidRPr="00A876BE">
        <w:t xml:space="preserve"> </w:t>
      </w:r>
      <w:proofErr w:type="spellStart"/>
      <w:r w:rsidRPr="00A876BE">
        <w:t>nhằm</w:t>
      </w:r>
      <w:proofErr w:type="spellEnd"/>
      <w:r w:rsidRPr="00A876BE">
        <w:t xml:space="preserve"> </w:t>
      </w:r>
      <w:proofErr w:type="spellStart"/>
      <w:r w:rsidRPr="00A876BE">
        <w:t>đáp</w:t>
      </w:r>
      <w:proofErr w:type="spellEnd"/>
      <w:r w:rsidRPr="00A876BE">
        <w:t xml:space="preserve"> </w:t>
      </w:r>
      <w:proofErr w:type="spellStart"/>
      <w:r w:rsidRPr="00A876BE">
        <w:t>ứng</w:t>
      </w:r>
      <w:proofErr w:type="spellEnd"/>
      <w:r w:rsidRPr="00A876BE">
        <w:t xml:space="preserve"> </w:t>
      </w:r>
      <w:proofErr w:type="spellStart"/>
      <w:r w:rsidRPr="00A876BE">
        <w:t>đầy</w:t>
      </w:r>
      <w:proofErr w:type="spellEnd"/>
      <w:r w:rsidRPr="00A876BE">
        <w:t xml:space="preserve"> </w:t>
      </w:r>
      <w:proofErr w:type="spellStart"/>
      <w:r w:rsidRPr="00A876BE">
        <w:t>đủ</w:t>
      </w:r>
      <w:proofErr w:type="spellEnd"/>
      <w:r w:rsidRPr="00A876BE">
        <w:t xml:space="preserve"> </w:t>
      </w:r>
      <w:proofErr w:type="spellStart"/>
      <w:r w:rsidRPr="00A876BE">
        <w:t>các</w:t>
      </w:r>
      <w:proofErr w:type="spellEnd"/>
      <w:r w:rsidRPr="00A876BE">
        <w:t xml:space="preserve"> </w:t>
      </w:r>
      <w:proofErr w:type="spellStart"/>
      <w:r w:rsidRPr="00A876BE">
        <w:t>nhu</w:t>
      </w:r>
      <w:proofErr w:type="spellEnd"/>
      <w:r w:rsidRPr="00A876BE">
        <w:t xml:space="preserve"> </w:t>
      </w:r>
      <w:proofErr w:type="spellStart"/>
      <w:r w:rsidRPr="00A876BE">
        <w:t>cầu</w:t>
      </w:r>
      <w:proofErr w:type="spellEnd"/>
      <w:r w:rsidRPr="00A876BE">
        <w:t xml:space="preserve"> </w:t>
      </w:r>
      <w:proofErr w:type="spellStart"/>
      <w:r w:rsidRPr="00A876BE">
        <w:t>nghiệp</w:t>
      </w:r>
      <w:proofErr w:type="spellEnd"/>
      <w:r w:rsidRPr="00A876BE">
        <w:t xml:space="preserve"> </w:t>
      </w:r>
      <w:proofErr w:type="spellStart"/>
      <w:r w:rsidRPr="00A876BE">
        <w:t>vụ</w:t>
      </w:r>
      <w:proofErr w:type="spellEnd"/>
      <w:r w:rsidRPr="00A876BE">
        <w:t>.</w:t>
      </w:r>
    </w:p>
    <w:p w14:paraId="0919F9A3" w14:textId="67F267E8" w:rsidR="00A876BE" w:rsidRPr="00A876BE" w:rsidRDefault="00A876BE" w:rsidP="00A876BE">
      <w:pPr>
        <w:ind w:firstLine="567"/>
      </w:pPr>
      <w:proofErr w:type="spellStart"/>
      <w:r w:rsidRPr="00A876BE">
        <w:t>Nhóm</w:t>
      </w:r>
      <w:proofErr w:type="spellEnd"/>
      <w:r w:rsidRPr="00A876BE">
        <w:t xml:space="preserve"> </w:t>
      </w:r>
      <w:proofErr w:type="spellStart"/>
      <w:r w:rsidRPr="00A876BE">
        <w:t>chức</w:t>
      </w:r>
      <w:proofErr w:type="spellEnd"/>
      <w:r w:rsidRPr="00A876BE">
        <w:t xml:space="preserve"> </w:t>
      </w:r>
      <w:proofErr w:type="spellStart"/>
      <w:r w:rsidRPr="00A876BE">
        <w:t>năng</w:t>
      </w:r>
      <w:proofErr w:type="spellEnd"/>
      <w:r w:rsidRPr="00A876BE">
        <w:t xml:space="preserve"> </w:t>
      </w:r>
      <w:proofErr w:type="spellStart"/>
      <w:r w:rsidRPr="00A876BE">
        <w:t>Xác</w:t>
      </w:r>
      <w:proofErr w:type="spellEnd"/>
      <w:r w:rsidRPr="00A876BE">
        <w:t xml:space="preserve"> </w:t>
      </w:r>
      <w:proofErr w:type="spellStart"/>
      <w:r w:rsidRPr="00A876BE">
        <w:t>thực</w:t>
      </w:r>
      <w:proofErr w:type="spellEnd"/>
      <w:r w:rsidRPr="00A876BE">
        <w:t xml:space="preserve"> </w:t>
      </w:r>
      <w:proofErr w:type="spellStart"/>
      <w:r w:rsidRPr="00A876BE">
        <w:t>và</w:t>
      </w:r>
      <w:proofErr w:type="spellEnd"/>
      <w:r w:rsidRPr="00A876BE">
        <w:t xml:space="preserve"> </w:t>
      </w:r>
      <w:proofErr w:type="spellStart"/>
      <w:r w:rsidRPr="00A876BE">
        <w:t>Quản</w:t>
      </w:r>
      <w:proofErr w:type="spellEnd"/>
      <w:r w:rsidRPr="00A876BE">
        <w:t xml:space="preserve"> </w:t>
      </w:r>
      <w:proofErr w:type="spellStart"/>
      <w:r w:rsidRPr="00A876BE">
        <w:t>lý</w:t>
      </w:r>
      <w:proofErr w:type="spellEnd"/>
      <w:r w:rsidRPr="00A876BE">
        <w:t xml:space="preserve"> </w:t>
      </w:r>
      <w:proofErr w:type="spellStart"/>
      <w:r w:rsidRPr="00A876BE">
        <w:t>tài</w:t>
      </w:r>
      <w:proofErr w:type="spellEnd"/>
      <w:r w:rsidRPr="00A876BE">
        <w:t xml:space="preserve"> </w:t>
      </w:r>
      <w:proofErr w:type="spellStart"/>
      <w:r w:rsidRPr="00A876BE">
        <w:t>khoản</w:t>
      </w:r>
      <w:proofErr w:type="spellEnd"/>
      <w:r w:rsidRPr="00A876BE">
        <w:t xml:space="preserve">: </w:t>
      </w:r>
      <w:proofErr w:type="spellStart"/>
      <w:r w:rsidRPr="00A876BE">
        <w:t>Đây</w:t>
      </w:r>
      <w:proofErr w:type="spellEnd"/>
      <w:r w:rsidRPr="00A876BE">
        <w:t xml:space="preserve"> </w:t>
      </w:r>
      <w:proofErr w:type="spellStart"/>
      <w:r w:rsidRPr="00A876BE">
        <w:t>là</w:t>
      </w:r>
      <w:proofErr w:type="spellEnd"/>
      <w:r w:rsidRPr="00A876BE">
        <w:t xml:space="preserve"> </w:t>
      </w:r>
      <w:proofErr w:type="spellStart"/>
      <w:r w:rsidRPr="00A876BE">
        <w:t>cổng</w:t>
      </w:r>
      <w:proofErr w:type="spellEnd"/>
      <w:r w:rsidRPr="00A876BE">
        <w:t xml:space="preserve"> </w:t>
      </w:r>
      <w:proofErr w:type="spellStart"/>
      <w:r w:rsidRPr="00A876BE">
        <w:t>vào</w:t>
      </w:r>
      <w:proofErr w:type="spellEnd"/>
      <w:r w:rsidRPr="00A876BE">
        <w:t xml:space="preserve"> </w:t>
      </w:r>
      <w:proofErr w:type="spellStart"/>
      <w:r w:rsidRPr="00A876BE">
        <w:t>của</w:t>
      </w:r>
      <w:proofErr w:type="spellEnd"/>
      <w:r w:rsidRPr="00A876BE">
        <w:t xml:space="preserve"> </w:t>
      </w:r>
      <w:proofErr w:type="spellStart"/>
      <w:r w:rsidRPr="00A876BE">
        <w:t>hệ</w:t>
      </w:r>
      <w:proofErr w:type="spellEnd"/>
      <w:r w:rsidRPr="00A876BE">
        <w:t xml:space="preserve"> </w:t>
      </w:r>
      <w:proofErr w:type="spellStart"/>
      <w:r w:rsidRPr="00A876BE">
        <w:t>thống</w:t>
      </w:r>
      <w:proofErr w:type="spellEnd"/>
      <w:r w:rsidRPr="00A876BE">
        <w:t xml:space="preserve">, </w:t>
      </w:r>
      <w:proofErr w:type="spellStart"/>
      <w:r w:rsidRPr="00A876BE">
        <w:t>đảm</w:t>
      </w:r>
      <w:proofErr w:type="spellEnd"/>
      <w:r w:rsidRPr="00A876BE">
        <w:t xml:space="preserve"> </w:t>
      </w:r>
      <w:proofErr w:type="spellStart"/>
      <w:r w:rsidRPr="00A876BE">
        <w:t>bảo</w:t>
      </w:r>
      <w:proofErr w:type="spellEnd"/>
      <w:r w:rsidRPr="00A876BE">
        <w:t xml:space="preserve"> </w:t>
      </w:r>
      <w:proofErr w:type="spellStart"/>
      <w:r w:rsidRPr="00A876BE">
        <w:t>tính</w:t>
      </w:r>
      <w:proofErr w:type="spellEnd"/>
      <w:r w:rsidRPr="00A876BE">
        <w:t xml:space="preserve"> </w:t>
      </w:r>
      <w:proofErr w:type="spellStart"/>
      <w:r w:rsidRPr="00A876BE">
        <w:t>bảo</w:t>
      </w:r>
      <w:proofErr w:type="spellEnd"/>
      <w:r w:rsidRPr="00A876BE">
        <w:t xml:space="preserve"> </w:t>
      </w:r>
      <w:proofErr w:type="spellStart"/>
      <w:r w:rsidRPr="00A876BE">
        <w:t>mật</w:t>
      </w:r>
      <w:proofErr w:type="spellEnd"/>
      <w:r w:rsidRPr="00A876BE">
        <w:t xml:space="preserve"> </w:t>
      </w:r>
      <w:proofErr w:type="spellStart"/>
      <w:r w:rsidRPr="00A876BE">
        <w:t>và</w:t>
      </w:r>
      <w:proofErr w:type="spellEnd"/>
      <w:r w:rsidRPr="00A876BE">
        <w:t xml:space="preserve"> </w:t>
      </w:r>
      <w:proofErr w:type="spellStart"/>
      <w:r w:rsidRPr="00A876BE">
        <w:t>định</w:t>
      </w:r>
      <w:proofErr w:type="spellEnd"/>
      <w:r w:rsidRPr="00A876BE">
        <w:t xml:space="preserve"> </w:t>
      </w:r>
      <w:proofErr w:type="spellStart"/>
      <w:r w:rsidRPr="00A876BE">
        <w:t>danh</w:t>
      </w:r>
      <w:proofErr w:type="spellEnd"/>
      <w:r w:rsidRPr="00A876BE">
        <w:t xml:space="preserve"> </w:t>
      </w:r>
      <w:proofErr w:type="spellStart"/>
      <w:r w:rsidRPr="00A876BE">
        <w:t>người</w:t>
      </w:r>
      <w:proofErr w:type="spellEnd"/>
      <w:r w:rsidRPr="00A876BE">
        <w:t xml:space="preserve"> </w:t>
      </w:r>
      <w:proofErr w:type="spellStart"/>
      <w:r w:rsidRPr="00A876BE">
        <w:t>dùng</w:t>
      </w:r>
      <w:proofErr w:type="spellEnd"/>
      <w:r w:rsidRPr="00A876BE">
        <w:t xml:space="preserve">. </w:t>
      </w:r>
      <w:proofErr w:type="spellStart"/>
      <w:r w:rsidRPr="00A876BE">
        <w:t>Hệ</w:t>
      </w:r>
      <w:proofErr w:type="spellEnd"/>
      <w:r w:rsidRPr="00A876BE">
        <w:t xml:space="preserve"> </w:t>
      </w:r>
      <w:proofErr w:type="spellStart"/>
      <w:r w:rsidRPr="00A876BE">
        <w:t>thống</w:t>
      </w:r>
      <w:proofErr w:type="spellEnd"/>
      <w:r w:rsidRPr="00A876BE">
        <w:t xml:space="preserve"> </w:t>
      </w:r>
      <w:proofErr w:type="spellStart"/>
      <w:r w:rsidRPr="00A876BE">
        <w:t>cung</w:t>
      </w:r>
      <w:proofErr w:type="spellEnd"/>
      <w:r w:rsidRPr="00A876BE">
        <w:t xml:space="preserve"> </w:t>
      </w:r>
      <w:proofErr w:type="spellStart"/>
      <w:r w:rsidRPr="00A876BE">
        <w:t>cấp</w:t>
      </w:r>
      <w:proofErr w:type="spellEnd"/>
      <w:r w:rsidRPr="00A876BE">
        <w:t xml:space="preserve"> </w:t>
      </w:r>
      <w:proofErr w:type="spellStart"/>
      <w:r w:rsidRPr="00A876BE">
        <w:t>chức</w:t>
      </w:r>
      <w:proofErr w:type="spellEnd"/>
      <w:r w:rsidRPr="00A876BE">
        <w:t xml:space="preserve"> </w:t>
      </w:r>
      <w:proofErr w:type="spellStart"/>
      <w:r w:rsidRPr="00A876BE">
        <w:t>năng</w:t>
      </w:r>
      <w:proofErr w:type="spellEnd"/>
      <w:r w:rsidRPr="00A876BE">
        <w:t xml:space="preserve"> </w:t>
      </w:r>
      <w:proofErr w:type="spellStart"/>
      <w:r w:rsidRPr="00A876BE">
        <w:t>Đăng</w:t>
      </w:r>
      <w:proofErr w:type="spellEnd"/>
      <w:r w:rsidRPr="00A876BE">
        <w:t xml:space="preserve"> </w:t>
      </w:r>
      <w:proofErr w:type="spellStart"/>
      <w:r w:rsidRPr="00A876BE">
        <w:t>ký</w:t>
      </w:r>
      <w:proofErr w:type="spellEnd"/>
      <w:r w:rsidRPr="00A876BE">
        <w:t xml:space="preserve"> </w:t>
      </w:r>
      <w:proofErr w:type="spellStart"/>
      <w:r w:rsidRPr="00A876BE">
        <w:t>với</w:t>
      </w:r>
      <w:proofErr w:type="spellEnd"/>
      <w:r w:rsidRPr="00A876BE">
        <w:t xml:space="preserve"> </w:t>
      </w:r>
      <w:proofErr w:type="spellStart"/>
      <w:r w:rsidRPr="00A876BE">
        <w:t>quy</w:t>
      </w:r>
      <w:proofErr w:type="spellEnd"/>
      <w:r w:rsidRPr="00A876BE">
        <w:t xml:space="preserve"> </w:t>
      </w:r>
      <w:proofErr w:type="spellStart"/>
      <w:r w:rsidRPr="00A876BE">
        <w:t>trình</w:t>
      </w:r>
      <w:proofErr w:type="spellEnd"/>
      <w:r w:rsidRPr="00A876BE">
        <w:t xml:space="preserve"> </w:t>
      </w:r>
      <w:proofErr w:type="spellStart"/>
      <w:r w:rsidRPr="00A876BE">
        <w:t>xác</w:t>
      </w:r>
      <w:proofErr w:type="spellEnd"/>
      <w:r w:rsidRPr="00A876BE">
        <w:t xml:space="preserve"> </w:t>
      </w:r>
      <w:proofErr w:type="spellStart"/>
      <w:r w:rsidRPr="00A876BE">
        <w:t>thực</w:t>
      </w:r>
      <w:proofErr w:type="spellEnd"/>
      <w:r w:rsidRPr="00A876BE">
        <w:t xml:space="preserve"> </w:t>
      </w:r>
      <w:proofErr w:type="spellStart"/>
      <w:r w:rsidRPr="00A876BE">
        <w:t>mã</w:t>
      </w:r>
      <w:proofErr w:type="spellEnd"/>
      <w:r w:rsidRPr="00A876BE">
        <w:t xml:space="preserve"> OTP </w:t>
      </w:r>
      <w:proofErr w:type="spellStart"/>
      <w:r w:rsidRPr="00A876BE">
        <w:t>gửi</w:t>
      </w:r>
      <w:proofErr w:type="spellEnd"/>
      <w:r w:rsidRPr="00A876BE">
        <w:t xml:space="preserve"> </w:t>
      </w:r>
      <w:proofErr w:type="spellStart"/>
      <w:r w:rsidRPr="00A876BE">
        <w:t>về</w:t>
      </w:r>
      <w:proofErr w:type="spellEnd"/>
      <w:r w:rsidRPr="00A876BE">
        <w:t xml:space="preserve"> Email </w:t>
      </w:r>
      <w:proofErr w:type="spellStart"/>
      <w:r w:rsidRPr="00A876BE">
        <w:t>nhằm</w:t>
      </w:r>
      <w:proofErr w:type="spellEnd"/>
      <w:r w:rsidRPr="00A876BE">
        <w:t xml:space="preserve"> </w:t>
      </w:r>
      <w:proofErr w:type="spellStart"/>
      <w:r w:rsidRPr="00A876BE">
        <w:t>ngăn</w:t>
      </w:r>
      <w:proofErr w:type="spellEnd"/>
      <w:r w:rsidRPr="00A876BE">
        <w:t xml:space="preserve"> </w:t>
      </w:r>
      <w:proofErr w:type="spellStart"/>
      <w:r w:rsidRPr="00A876BE">
        <w:t>chặn</w:t>
      </w:r>
      <w:proofErr w:type="spellEnd"/>
      <w:r w:rsidRPr="00A876BE">
        <w:t xml:space="preserve"> </w:t>
      </w:r>
      <w:proofErr w:type="spellStart"/>
      <w:r w:rsidRPr="00A876BE">
        <w:t>tài</w:t>
      </w:r>
      <w:proofErr w:type="spellEnd"/>
      <w:r w:rsidRPr="00A876BE">
        <w:t xml:space="preserve"> </w:t>
      </w:r>
      <w:proofErr w:type="spellStart"/>
      <w:r w:rsidRPr="00A876BE">
        <w:t>khoản</w:t>
      </w:r>
      <w:proofErr w:type="spellEnd"/>
      <w:r w:rsidRPr="00A876BE">
        <w:t xml:space="preserve"> </w:t>
      </w:r>
      <w:proofErr w:type="spellStart"/>
      <w:r w:rsidRPr="00A876BE">
        <w:t>ảo</w:t>
      </w:r>
      <w:proofErr w:type="spellEnd"/>
      <w:r w:rsidRPr="00A876BE">
        <w:t xml:space="preserve">. </w:t>
      </w:r>
      <w:proofErr w:type="spellStart"/>
      <w:r w:rsidRPr="00A876BE">
        <w:t>Chức</w:t>
      </w:r>
      <w:proofErr w:type="spellEnd"/>
      <w:r w:rsidRPr="00A876BE">
        <w:t xml:space="preserve"> </w:t>
      </w:r>
      <w:proofErr w:type="spellStart"/>
      <w:r w:rsidRPr="00A876BE">
        <w:t>năng</w:t>
      </w:r>
      <w:proofErr w:type="spellEnd"/>
      <w:r w:rsidRPr="00A876BE">
        <w:t xml:space="preserve"> </w:t>
      </w:r>
      <w:proofErr w:type="spellStart"/>
      <w:r w:rsidRPr="00A876BE">
        <w:t>Đăng</w:t>
      </w:r>
      <w:proofErr w:type="spellEnd"/>
      <w:r w:rsidRPr="00A876BE">
        <w:t xml:space="preserve"> </w:t>
      </w:r>
      <w:proofErr w:type="spellStart"/>
      <w:r w:rsidRPr="00A876BE">
        <w:t>nhập</w:t>
      </w:r>
      <w:proofErr w:type="spellEnd"/>
      <w:r w:rsidRPr="00A876BE">
        <w:t xml:space="preserve"> </w:t>
      </w:r>
      <w:proofErr w:type="spellStart"/>
      <w:r w:rsidRPr="00A876BE">
        <w:t>hỗ</w:t>
      </w:r>
      <w:proofErr w:type="spellEnd"/>
      <w:r w:rsidRPr="00A876BE">
        <w:t xml:space="preserve"> </w:t>
      </w:r>
      <w:proofErr w:type="spellStart"/>
      <w:r w:rsidRPr="00A876BE">
        <w:t>trợ</w:t>
      </w:r>
      <w:proofErr w:type="spellEnd"/>
      <w:r w:rsidRPr="00A876BE">
        <w:t xml:space="preserve"> </w:t>
      </w:r>
      <w:proofErr w:type="spellStart"/>
      <w:r w:rsidRPr="00A876BE">
        <w:t>hai</w:t>
      </w:r>
      <w:proofErr w:type="spellEnd"/>
      <w:r w:rsidRPr="00A876BE">
        <w:t xml:space="preserve"> </w:t>
      </w:r>
      <w:proofErr w:type="spellStart"/>
      <w:r w:rsidRPr="00A876BE">
        <w:t>phương</w:t>
      </w:r>
      <w:proofErr w:type="spellEnd"/>
      <w:r w:rsidRPr="00A876BE">
        <w:t xml:space="preserve"> </w:t>
      </w:r>
      <w:proofErr w:type="spellStart"/>
      <w:r w:rsidRPr="00A876BE">
        <w:t>thức</w:t>
      </w:r>
      <w:proofErr w:type="spellEnd"/>
      <w:r w:rsidRPr="00A876BE">
        <w:t xml:space="preserve">: </w:t>
      </w:r>
      <w:proofErr w:type="spellStart"/>
      <w:r w:rsidRPr="00A876BE">
        <w:t>tài</w:t>
      </w:r>
      <w:proofErr w:type="spellEnd"/>
      <w:r w:rsidRPr="00A876BE">
        <w:t xml:space="preserve"> </w:t>
      </w:r>
      <w:proofErr w:type="spellStart"/>
      <w:r w:rsidRPr="00A876BE">
        <w:t>khoản</w:t>
      </w:r>
      <w:proofErr w:type="spellEnd"/>
      <w:r w:rsidRPr="00A876BE">
        <w:t xml:space="preserve"> </w:t>
      </w:r>
      <w:proofErr w:type="spellStart"/>
      <w:r w:rsidRPr="00A876BE">
        <w:t>cục</w:t>
      </w:r>
      <w:proofErr w:type="spellEnd"/>
      <w:r w:rsidRPr="00A876BE">
        <w:t xml:space="preserve"> </w:t>
      </w:r>
      <w:proofErr w:type="spellStart"/>
      <w:r w:rsidRPr="00A876BE">
        <w:t>bộ</w:t>
      </w:r>
      <w:proofErr w:type="spellEnd"/>
      <w:r w:rsidRPr="00A876BE">
        <w:t xml:space="preserve"> </w:t>
      </w:r>
      <w:proofErr w:type="spellStart"/>
      <w:r w:rsidRPr="00A876BE">
        <w:t>và</w:t>
      </w:r>
      <w:proofErr w:type="spellEnd"/>
      <w:r w:rsidRPr="00A876BE">
        <w:t xml:space="preserve"> </w:t>
      </w:r>
      <w:proofErr w:type="spellStart"/>
      <w:r w:rsidRPr="00A876BE">
        <w:t>xác</w:t>
      </w:r>
      <w:proofErr w:type="spellEnd"/>
      <w:r w:rsidRPr="00A876BE">
        <w:t xml:space="preserve"> </w:t>
      </w:r>
      <w:proofErr w:type="spellStart"/>
      <w:r w:rsidRPr="00A876BE">
        <w:t>thực</w:t>
      </w:r>
      <w:proofErr w:type="spellEnd"/>
      <w:r w:rsidRPr="00A876BE">
        <w:t xml:space="preserve"> qua Google OAuth. </w:t>
      </w:r>
      <w:proofErr w:type="spellStart"/>
      <w:r w:rsidRPr="00A876BE">
        <w:t>Ngoài</w:t>
      </w:r>
      <w:proofErr w:type="spellEnd"/>
      <w:r w:rsidRPr="00A876BE">
        <w:t xml:space="preserve"> </w:t>
      </w:r>
      <w:proofErr w:type="spellStart"/>
      <w:r w:rsidRPr="00A876BE">
        <w:t>ra</w:t>
      </w:r>
      <w:proofErr w:type="spellEnd"/>
      <w:r w:rsidRPr="00A876BE">
        <w:t xml:space="preserve">, </w:t>
      </w:r>
      <w:proofErr w:type="spellStart"/>
      <w:r w:rsidRPr="00A876BE">
        <w:t>người</w:t>
      </w:r>
      <w:proofErr w:type="spellEnd"/>
      <w:r w:rsidRPr="00A876BE">
        <w:t xml:space="preserve"> </w:t>
      </w:r>
      <w:proofErr w:type="spellStart"/>
      <w:r w:rsidRPr="00A876BE">
        <w:t>dùng</w:t>
      </w:r>
      <w:proofErr w:type="spellEnd"/>
      <w:r w:rsidRPr="00A876BE">
        <w:t xml:space="preserve"> </w:t>
      </w:r>
      <w:proofErr w:type="spellStart"/>
      <w:r w:rsidRPr="00A876BE">
        <w:t>có</w:t>
      </w:r>
      <w:proofErr w:type="spellEnd"/>
      <w:r w:rsidRPr="00A876BE">
        <w:t xml:space="preserve"> </w:t>
      </w:r>
      <w:proofErr w:type="spellStart"/>
      <w:r w:rsidRPr="00A876BE">
        <w:t>thể</w:t>
      </w:r>
      <w:proofErr w:type="spellEnd"/>
      <w:r w:rsidRPr="00A876BE">
        <w:t xml:space="preserve"> </w:t>
      </w:r>
      <w:proofErr w:type="spellStart"/>
      <w:r w:rsidRPr="00A876BE">
        <w:t>Quên</w:t>
      </w:r>
      <w:proofErr w:type="spellEnd"/>
      <w:r w:rsidRPr="00A876BE">
        <w:t xml:space="preserve"> </w:t>
      </w:r>
      <w:proofErr w:type="spellStart"/>
      <w:r w:rsidRPr="00A876BE">
        <w:t>mật</w:t>
      </w:r>
      <w:proofErr w:type="spellEnd"/>
      <w:r w:rsidRPr="00A876BE">
        <w:t xml:space="preserve"> </w:t>
      </w:r>
      <w:proofErr w:type="spellStart"/>
      <w:r w:rsidRPr="00A876BE">
        <w:t>khẩu</w:t>
      </w:r>
      <w:proofErr w:type="spellEnd"/>
      <w:r w:rsidRPr="00A876BE">
        <w:t xml:space="preserve"> </w:t>
      </w:r>
      <w:proofErr w:type="spellStart"/>
      <w:r w:rsidRPr="00A876BE">
        <w:t>để</w:t>
      </w:r>
      <w:proofErr w:type="spellEnd"/>
      <w:r w:rsidRPr="00A876BE">
        <w:t xml:space="preserve"> </w:t>
      </w:r>
      <w:proofErr w:type="spellStart"/>
      <w:r w:rsidRPr="00A876BE">
        <w:t>khôi</w:t>
      </w:r>
      <w:proofErr w:type="spellEnd"/>
      <w:r w:rsidRPr="00A876BE">
        <w:t xml:space="preserve"> </w:t>
      </w:r>
      <w:proofErr w:type="spellStart"/>
      <w:r w:rsidRPr="00A876BE">
        <w:t>phục</w:t>
      </w:r>
      <w:proofErr w:type="spellEnd"/>
      <w:r w:rsidRPr="00A876BE">
        <w:t xml:space="preserve"> </w:t>
      </w:r>
      <w:proofErr w:type="spellStart"/>
      <w:r w:rsidRPr="00A876BE">
        <w:t>quyền</w:t>
      </w:r>
      <w:proofErr w:type="spellEnd"/>
      <w:r w:rsidRPr="00A876BE">
        <w:t xml:space="preserve"> </w:t>
      </w:r>
      <w:proofErr w:type="spellStart"/>
      <w:r w:rsidRPr="00A876BE">
        <w:t>truy</w:t>
      </w:r>
      <w:proofErr w:type="spellEnd"/>
      <w:r w:rsidRPr="00A876BE">
        <w:t xml:space="preserve"> </w:t>
      </w:r>
      <w:proofErr w:type="spellStart"/>
      <w:r w:rsidRPr="00A876BE">
        <w:t>cập</w:t>
      </w:r>
      <w:proofErr w:type="spellEnd"/>
      <w:r w:rsidRPr="00A876BE">
        <w:t xml:space="preserve">, </w:t>
      </w:r>
      <w:proofErr w:type="spellStart"/>
      <w:r w:rsidRPr="00A876BE">
        <w:t>Đổi</w:t>
      </w:r>
      <w:proofErr w:type="spellEnd"/>
      <w:r w:rsidRPr="00A876BE">
        <w:t xml:space="preserve"> </w:t>
      </w:r>
      <w:proofErr w:type="spellStart"/>
      <w:r w:rsidRPr="00A876BE">
        <w:t>mật</w:t>
      </w:r>
      <w:proofErr w:type="spellEnd"/>
      <w:r w:rsidRPr="00A876BE">
        <w:t xml:space="preserve"> </w:t>
      </w:r>
      <w:proofErr w:type="spellStart"/>
      <w:r w:rsidRPr="00A876BE">
        <w:t>khẩu</w:t>
      </w:r>
      <w:proofErr w:type="spellEnd"/>
      <w:r w:rsidRPr="00A876BE">
        <w:t xml:space="preserve"> </w:t>
      </w:r>
      <w:proofErr w:type="spellStart"/>
      <w:r w:rsidRPr="00A876BE">
        <w:t>và</w:t>
      </w:r>
      <w:proofErr w:type="spellEnd"/>
      <w:r w:rsidRPr="00A876BE">
        <w:t xml:space="preserve"> </w:t>
      </w:r>
      <w:proofErr w:type="spellStart"/>
      <w:r w:rsidRPr="00A876BE">
        <w:t>Cập</w:t>
      </w:r>
      <w:proofErr w:type="spellEnd"/>
      <w:r w:rsidRPr="00A876BE">
        <w:t xml:space="preserve"> </w:t>
      </w:r>
      <w:proofErr w:type="spellStart"/>
      <w:r w:rsidRPr="00A876BE">
        <w:t>nhật</w:t>
      </w:r>
      <w:proofErr w:type="spellEnd"/>
      <w:r w:rsidRPr="00A876BE">
        <w:t xml:space="preserve"> </w:t>
      </w:r>
      <w:proofErr w:type="spellStart"/>
      <w:r w:rsidRPr="00A876BE">
        <w:t>thông</w:t>
      </w:r>
      <w:proofErr w:type="spellEnd"/>
      <w:r w:rsidRPr="00A876BE">
        <w:t xml:space="preserve"> tin </w:t>
      </w:r>
      <w:proofErr w:type="spellStart"/>
      <w:r w:rsidRPr="00A876BE">
        <w:t>cá</w:t>
      </w:r>
      <w:proofErr w:type="spellEnd"/>
      <w:r w:rsidRPr="00A876BE">
        <w:t xml:space="preserve"> </w:t>
      </w:r>
      <w:proofErr w:type="spellStart"/>
      <w:r w:rsidRPr="00A876BE">
        <w:t>nhân</w:t>
      </w:r>
      <w:proofErr w:type="spellEnd"/>
      <w:r w:rsidRPr="00A876BE">
        <w:t xml:space="preserve">. </w:t>
      </w:r>
      <w:proofErr w:type="spellStart"/>
      <w:r w:rsidRPr="00A876BE">
        <w:t>Đặc</w:t>
      </w:r>
      <w:proofErr w:type="spellEnd"/>
      <w:r w:rsidRPr="00A876BE">
        <w:t xml:space="preserve"> </w:t>
      </w:r>
      <w:proofErr w:type="spellStart"/>
      <w:r w:rsidRPr="00A876BE">
        <w:t>biệt</w:t>
      </w:r>
      <w:proofErr w:type="spellEnd"/>
      <w:r w:rsidRPr="00A876BE">
        <w:t xml:space="preserve">, </w:t>
      </w:r>
      <w:proofErr w:type="spellStart"/>
      <w:r w:rsidRPr="00A876BE">
        <w:t>hệ</w:t>
      </w:r>
      <w:proofErr w:type="spellEnd"/>
      <w:r w:rsidRPr="00A876BE">
        <w:t xml:space="preserve"> </w:t>
      </w:r>
      <w:proofErr w:type="spellStart"/>
      <w:r w:rsidRPr="00A876BE">
        <w:t>thống</w:t>
      </w:r>
      <w:proofErr w:type="spellEnd"/>
      <w:r w:rsidRPr="00A876BE">
        <w:t xml:space="preserve"> </w:t>
      </w:r>
      <w:proofErr w:type="spellStart"/>
      <w:r w:rsidRPr="00A876BE">
        <w:t>hỗ</w:t>
      </w:r>
      <w:proofErr w:type="spellEnd"/>
      <w:r w:rsidRPr="00A876BE">
        <w:t xml:space="preserve"> </w:t>
      </w:r>
      <w:proofErr w:type="spellStart"/>
      <w:r w:rsidRPr="00A876BE">
        <w:t>trợ</w:t>
      </w:r>
      <w:proofErr w:type="spellEnd"/>
      <w:r w:rsidRPr="00A876BE">
        <w:t xml:space="preserve"> </w:t>
      </w:r>
      <w:proofErr w:type="spellStart"/>
      <w:r w:rsidRPr="00A876BE">
        <w:t>tính</w:t>
      </w:r>
      <w:proofErr w:type="spellEnd"/>
      <w:r w:rsidRPr="00A876BE">
        <w:t xml:space="preserve"> </w:t>
      </w:r>
      <w:proofErr w:type="spellStart"/>
      <w:r w:rsidRPr="00A876BE">
        <w:t>năng</w:t>
      </w:r>
      <w:proofErr w:type="spellEnd"/>
      <w:r w:rsidRPr="00A876BE">
        <w:t xml:space="preserve"> </w:t>
      </w:r>
      <w:proofErr w:type="spellStart"/>
      <w:r w:rsidRPr="00A876BE">
        <w:t>Bảo</w:t>
      </w:r>
      <w:proofErr w:type="spellEnd"/>
      <w:r w:rsidRPr="00A876BE">
        <w:t xml:space="preserve"> </w:t>
      </w:r>
      <w:proofErr w:type="spellStart"/>
      <w:r w:rsidRPr="00A876BE">
        <w:t>mật</w:t>
      </w:r>
      <w:proofErr w:type="spellEnd"/>
      <w:r w:rsidRPr="00A876BE">
        <w:t xml:space="preserve"> 2 </w:t>
      </w:r>
      <w:proofErr w:type="spellStart"/>
      <w:r w:rsidRPr="00A876BE">
        <w:t>lớp</w:t>
      </w:r>
      <w:proofErr w:type="spellEnd"/>
      <w:r w:rsidRPr="00A876BE">
        <w:t xml:space="preserve"> (2FA) </w:t>
      </w:r>
      <w:proofErr w:type="spellStart"/>
      <w:r w:rsidRPr="00A876BE">
        <w:t>trong</w:t>
      </w:r>
      <w:proofErr w:type="spellEnd"/>
      <w:r w:rsidRPr="00A876BE">
        <w:t xml:space="preserve"> </w:t>
      </w:r>
      <w:proofErr w:type="spellStart"/>
      <w:r w:rsidRPr="00A876BE">
        <w:t>phần</w:t>
      </w:r>
      <w:proofErr w:type="spellEnd"/>
      <w:r w:rsidRPr="00A876BE">
        <w:t xml:space="preserve"> </w:t>
      </w:r>
      <w:proofErr w:type="spellStart"/>
      <w:r w:rsidRPr="00A876BE">
        <w:t>cài</w:t>
      </w:r>
      <w:proofErr w:type="spellEnd"/>
      <w:r w:rsidRPr="00A876BE">
        <w:t xml:space="preserve"> </w:t>
      </w:r>
      <w:proofErr w:type="spellStart"/>
      <w:r w:rsidRPr="00A876BE">
        <w:t>đặt</w:t>
      </w:r>
      <w:proofErr w:type="spellEnd"/>
      <w:r w:rsidRPr="00A876BE">
        <w:t xml:space="preserve"> </w:t>
      </w:r>
      <w:proofErr w:type="spellStart"/>
      <w:r w:rsidRPr="00A876BE">
        <w:t>để</w:t>
      </w:r>
      <w:proofErr w:type="spellEnd"/>
      <w:r w:rsidRPr="00A876BE">
        <w:t xml:space="preserve"> </w:t>
      </w:r>
      <w:proofErr w:type="spellStart"/>
      <w:r w:rsidRPr="00A876BE">
        <w:t>tăng</w:t>
      </w:r>
      <w:proofErr w:type="spellEnd"/>
      <w:r w:rsidRPr="00A876BE">
        <w:t xml:space="preserve"> </w:t>
      </w:r>
      <w:proofErr w:type="spellStart"/>
      <w:r w:rsidRPr="00A876BE">
        <w:t>cường</w:t>
      </w:r>
      <w:proofErr w:type="spellEnd"/>
      <w:r w:rsidRPr="00A876BE">
        <w:t xml:space="preserve"> an </w:t>
      </w:r>
      <w:proofErr w:type="spellStart"/>
      <w:r w:rsidRPr="00A876BE">
        <w:t>ninh</w:t>
      </w:r>
      <w:proofErr w:type="spellEnd"/>
      <w:r w:rsidRPr="00A876BE">
        <w:t>.</w:t>
      </w:r>
    </w:p>
    <w:p w14:paraId="448AA20E" w14:textId="77777777" w:rsidR="00A876BE" w:rsidRPr="00A876BE" w:rsidRDefault="00A876BE" w:rsidP="00A876BE">
      <w:pPr>
        <w:ind w:firstLine="567"/>
      </w:pPr>
      <w:proofErr w:type="spellStart"/>
      <w:r w:rsidRPr="00A876BE">
        <w:lastRenderedPageBreak/>
        <w:t>Nhóm</w:t>
      </w:r>
      <w:proofErr w:type="spellEnd"/>
      <w:r w:rsidRPr="00A876BE">
        <w:t xml:space="preserve"> </w:t>
      </w:r>
      <w:proofErr w:type="spellStart"/>
      <w:r w:rsidRPr="00A876BE">
        <w:t>chức</w:t>
      </w:r>
      <w:proofErr w:type="spellEnd"/>
      <w:r w:rsidRPr="00A876BE">
        <w:t xml:space="preserve"> </w:t>
      </w:r>
      <w:proofErr w:type="spellStart"/>
      <w:r w:rsidRPr="00A876BE">
        <w:t>năng</w:t>
      </w:r>
      <w:proofErr w:type="spellEnd"/>
      <w:r w:rsidRPr="00A876BE">
        <w:t xml:space="preserve"> </w:t>
      </w:r>
      <w:proofErr w:type="spellStart"/>
      <w:r w:rsidRPr="00A876BE">
        <w:t>Quản</w:t>
      </w:r>
      <w:proofErr w:type="spellEnd"/>
      <w:r w:rsidRPr="00A876BE">
        <w:t xml:space="preserve"> </w:t>
      </w:r>
      <w:proofErr w:type="spellStart"/>
      <w:r w:rsidRPr="00A876BE">
        <w:t>lý</w:t>
      </w:r>
      <w:proofErr w:type="spellEnd"/>
      <w:r w:rsidRPr="00A876BE">
        <w:t xml:space="preserve"> </w:t>
      </w:r>
      <w:proofErr w:type="spellStart"/>
      <w:r w:rsidRPr="00A876BE">
        <w:t>Nhiệm</w:t>
      </w:r>
      <w:proofErr w:type="spellEnd"/>
      <w:r w:rsidRPr="00A876BE">
        <w:t xml:space="preserve"> </w:t>
      </w:r>
      <w:proofErr w:type="spellStart"/>
      <w:r w:rsidRPr="00A876BE">
        <w:t>vụ</w:t>
      </w:r>
      <w:proofErr w:type="spellEnd"/>
      <w:r w:rsidRPr="00A876BE">
        <w:t xml:space="preserve"> (Task Management): Module </w:t>
      </w:r>
      <w:proofErr w:type="spellStart"/>
      <w:r w:rsidRPr="00A876BE">
        <w:t>này</w:t>
      </w:r>
      <w:proofErr w:type="spellEnd"/>
      <w:r w:rsidRPr="00A876BE">
        <w:t xml:space="preserve"> </w:t>
      </w:r>
      <w:proofErr w:type="spellStart"/>
      <w:r w:rsidRPr="00A876BE">
        <w:t>cho</w:t>
      </w:r>
      <w:proofErr w:type="spellEnd"/>
      <w:r w:rsidRPr="00A876BE">
        <w:t xml:space="preserve"> </w:t>
      </w:r>
      <w:proofErr w:type="spellStart"/>
      <w:r w:rsidRPr="00A876BE">
        <w:t>phép</w:t>
      </w:r>
      <w:proofErr w:type="spellEnd"/>
      <w:r w:rsidRPr="00A876BE">
        <w:t xml:space="preserve"> </w:t>
      </w:r>
      <w:proofErr w:type="spellStart"/>
      <w:r w:rsidRPr="00A876BE">
        <w:t>người</w:t>
      </w:r>
      <w:proofErr w:type="spellEnd"/>
      <w:r w:rsidRPr="00A876BE">
        <w:t xml:space="preserve"> </w:t>
      </w:r>
      <w:proofErr w:type="spellStart"/>
      <w:r w:rsidRPr="00A876BE">
        <w:t>dùng</w:t>
      </w:r>
      <w:proofErr w:type="spellEnd"/>
      <w:r w:rsidRPr="00A876BE">
        <w:t xml:space="preserve"> </w:t>
      </w:r>
      <w:proofErr w:type="spellStart"/>
      <w:r w:rsidRPr="00A876BE">
        <w:t>thực</w:t>
      </w:r>
      <w:proofErr w:type="spellEnd"/>
      <w:r w:rsidRPr="00A876BE">
        <w:t xml:space="preserve"> </w:t>
      </w:r>
      <w:proofErr w:type="spellStart"/>
      <w:r w:rsidRPr="00A876BE">
        <w:t>hiện</w:t>
      </w:r>
      <w:proofErr w:type="spellEnd"/>
      <w:r w:rsidRPr="00A876BE">
        <w:t xml:space="preserve"> </w:t>
      </w:r>
      <w:proofErr w:type="spellStart"/>
      <w:r w:rsidRPr="00A876BE">
        <w:t>đầy</w:t>
      </w:r>
      <w:proofErr w:type="spellEnd"/>
      <w:r w:rsidRPr="00A876BE">
        <w:t xml:space="preserve"> </w:t>
      </w:r>
      <w:proofErr w:type="spellStart"/>
      <w:r w:rsidRPr="00A876BE">
        <w:t>đủ</w:t>
      </w:r>
      <w:proofErr w:type="spellEnd"/>
      <w:r w:rsidRPr="00A876BE">
        <w:t xml:space="preserve"> </w:t>
      </w:r>
      <w:proofErr w:type="spellStart"/>
      <w:r w:rsidRPr="00A876BE">
        <w:t>các</w:t>
      </w:r>
      <w:proofErr w:type="spellEnd"/>
      <w:r w:rsidRPr="00A876BE">
        <w:t xml:space="preserve"> </w:t>
      </w:r>
      <w:proofErr w:type="spellStart"/>
      <w:r w:rsidRPr="00A876BE">
        <w:t>thao</w:t>
      </w:r>
      <w:proofErr w:type="spellEnd"/>
      <w:r w:rsidRPr="00A876BE">
        <w:t xml:space="preserve"> </w:t>
      </w:r>
      <w:proofErr w:type="spellStart"/>
      <w:r w:rsidRPr="00A876BE">
        <w:t>tác</w:t>
      </w:r>
      <w:proofErr w:type="spellEnd"/>
      <w:r w:rsidRPr="00A876BE">
        <w:t xml:space="preserve"> CRUD (</w:t>
      </w:r>
      <w:proofErr w:type="spellStart"/>
      <w:r w:rsidRPr="00A876BE">
        <w:t>Thêm</w:t>
      </w:r>
      <w:proofErr w:type="spellEnd"/>
      <w:r w:rsidRPr="00A876BE">
        <w:t xml:space="preserve">, </w:t>
      </w:r>
      <w:proofErr w:type="spellStart"/>
      <w:r w:rsidRPr="00A876BE">
        <w:t>Xem</w:t>
      </w:r>
      <w:proofErr w:type="spellEnd"/>
      <w:r w:rsidRPr="00A876BE">
        <w:t xml:space="preserve">, </w:t>
      </w:r>
      <w:proofErr w:type="spellStart"/>
      <w:r w:rsidRPr="00A876BE">
        <w:t>Sửa</w:t>
      </w:r>
      <w:proofErr w:type="spellEnd"/>
      <w:r w:rsidRPr="00A876BE">
        <w:t xml:space="preserve">, </w:t>
      </w:r>
      <w:proofErr w:type="spellStart"/>
      <w:r w:rsidRPr="00A876BE">
        <w:t>Xóa</w:t>
      </w:r>
      <w:proofErr w:type="spellEnd"/>
      <w:r w:rsidRPr="00A876BE">
        <w:t xml:space="preserve">) </w:t>
      </w:r>
      <w:proofErr w:type="spellStart"/>
      <w:r w:rsidRPr="00A876BE">
        <w:t>đối</w:t>
      </w:r>
      <w:proofErr w:type="spellEnd"/>
      <w:r w:rsidRPr="00A876BE">
        <w:t xml:space="preserve"> </w:t>
      </w:r>
      <w:proofErr w:type="spellStart"/>
      <w:r w:rsidRPr="00A876BE">
        <w:t>với</w:t>
      </w:r>
      <w:proofErr w:type="spellEnd"/>
      <w:r w:rsidRPr="00A876BE">
        <w:t xml:space="preserve"> công </w:t>
      </w:r>
      <w:proofErr w:type="spellStart"/>
      <w:r w:rsidRPr="00A876BE">
        <w:t>việc</w:t>
      </w:r>
      <w:proofErr w:type="spellEnd"/>
      <w:r w:rsidRPr="00A876BE">
        <w:t xml:space="preserve">. </w:t>
      </w:r>
      <w:proofErr w:type="spellStart"/>
      <w:r w:rsidRPr="00A876BE">
        <w:t>Các</w:t>
      </w:r>
      <w:proofErr w:type="spellEnd"/>
      <w:r w:rsidRPr="00A876BE">
        <w:t xml:space="preserve"> </w:t>
      </w:r>
      <w:proofErr w:type="spellStart"/>
      <w:r w:rsidRPr="00A876BE">
        <w:t>nhiệm</w:t>
      </w:r>
      <w:proofErr w:type="spellEnd"/>
      <w:r w:rsidRPr="00A876BE">
        <w:t xml:space="preserve"> </w:t>
      </w:r>
      <w:proofErr w:type="spellStart"/>
      <w:r w:rsidRPr="00A876BE">
        <w:t>vụ</w:t>
      </w:r>
      <w:proofErr w:type="spellEnd"/>
      <w:r w:rsidRPr="00A876BE">
        <w:t xml:space="preserve"> </w:t>
      </w:r>
      <w:proofErr w:type="spellStart"/>
      <w:r w:rsidRPr="00A876BE">
        <w:t>được</w:t>
      </w:r>
      <w:proofErr w:type="spellEnd"/>
      <w:r w:rsidRPr="00A876BE">
        <w:t xml:space="preserve"> </w:t>
      </w:r>
      <w:proofErr w:type="spellStart"/>
      <w:r w:rsidRPr="00A876BE">
        <w:t>phân</w:t>
      </w:r>
      <w:proofErr w:type="spellEnd"/>
      <w:r w:rsidRPr="00A876BE">
        <w:t xml:space="preserve"> </w:t>
      </w:r>
      <w:proofErr w:type="spellStart"/>
      <w:r w:rsidRPr="00A876BE">
        <w:t>loại</w:t>
      </w:r>
      <w:proofErr w:type="spellEnd"/>
      <w:r w:rsidRPr="00A876BE">
        <w:t xml:space="preserve"> </w:t>
      </w:r>
      <w:proofErr w:type="spellStart"/>
      <w:r w:rsidRPr="00A876BE">
        <w:t>theo</w:t>
      </w:r>
      <w:proofErr w:type="spellEnd"/>
      <w:r w:rsidRPr="00A876BE">
        <w:t xml:space="preserve"> </w:t>
      </w:r>
      <w:proofErr w:type="spellStart"/>
      <w:r w:rsidRPr="00A876BE">
        <w:t>trạng</w:t>
      </w:r>
      <w:proofErr w:type="spellEnd"/>
      <w:r w:rsidRPr="00A876BE">
        <w:t xml:space="preserve"> </w:t>
      </w:r>
      <w:proofErr w:type="spellStart"/>
      <w:r w:rsidRPr="00A876BE">
        <w:t>thái</w:t>
      </w:r>
      <w:proofErr w:type="spellEnd"/>
      <w:r w:rsidRPr="00A876BE">
        <w:t xml:space="preserve"> (</w:t>
      </w:r>
      <w:proofErr w:type="spellStart"/>
      <w:r w:rsidRPr="00A876BE">
        <w:t>Đang</w:t>
      </w:r>
      <w:proofErr w:type="spellEnd"/>
      <w:r w:rsidRPr="00A876BE">
        <w:t xml:space="preserve"> </w:t>
      </w:r>
      <w:proofErr w:type="spellStart"/>
      <w:r w:rsidRPr="00A876BE">
        <w:t>làm</w:t>
      </w:r>
      <w:proofErr w:type="spellEnd"/>
      <w:r w:rsidRPr="00A876BE">
        <w:t xml:space="preserve">, </w:t>
      </w:r>
      <w:proofErr w:type="spellStart"/>
      <w:r w:rsidRPr="00A876BE">
        <w:t>Đang</w:t>
      </w:r>
      <w:proofErr w:type="spellEnd"/>
      <w:r w:rsidRPr="00A876BE">
        <w:t xml:space="preserve"> tiến </w:t>
      </w:r>
      <w:proofErr w:type="spellStart"/>
      <w:r w:rsidRPr="00A876BE">
        <w:t>hành</w:t>
      </w:r>
      <w:proofErr w:type="spellEnd"/>
      <w:r w:rsidRPr="00A876BE">
        <w:t xml:space="preserve">, Hoàn </w:t>
      </w:r>
      <w:proofErr w:type="spellStart"/>
      <w:r w:rsidRPr="00A876BE">
        <w:t>thành</w:t>
      </w:r>
      <w:proofErr w:type="spellEnd"/>
      <w:r w:rsidRPr="00A876BE">
        <w:t xml:space="preserve">) </w:t>
      </w:r>
      <w:proofErr w:type="spellStart"/>
      <w:r w:rsidRPr="00A876BE">
        <w:t>và</w:t>
      </w:r>
      <w:proofErr w:type="spellEnd"/>
      <w:r w:rsidRPr="00A876BE">
        <w:t xml:space="preserve"> </w:t>
      </w:r>
      <w:proofErr w:type="spellStart"/>
      <w:r w:rsidRPr="00A876BE">
        <w:t>mức</w:t>
      </w:r>
      <w:proofErr w:type="spellEnd"/>
      <w:r w:rsidRPr="00A876BE">
        <w:t xml:space="preserve"> </w:t>
      </w:r>
      <w:proofErr w:type="spellStart"/>
      <w:r w:rsidRPr="00A876BE">
        <w:t>độ</w:t>
      </w:r>
      <w:proofErr w:type="spellEnd"/>
      <w:r w:rsidRPr="00A876BE">
        <w:t xml:space="preserve"> </w:t>
      </w:r>
      <w:proofErr w:type="spellStart"/>
      <w:r w:rsidRPr="00A876BE">
        <w:t>ưu</w:t>
      </w:r>
      <w:proofErr w:type="spellEnd"/>
      <w:r w:rsidRPr="00A876BE">
        <w:t xml:space="preserve"> </w:t>
      </w:r>
      <w:proofErr w:type="spellStart"/>
      <w:r w:rsidRPr="00A876BE">
        <w:t>tiên</w:t>
      </w:r>
      <w:proofErr w:type="spellEnd"/>
      <w:r w:rsidRPr="00A876BE">
        <w:t xml:space="preserve"> (</w:t>
      </w:r>
      <w:proofErr w:type="spellStart"/>
      <w:r w:rsidRPr="00A876BE">
        <w:t>Thấp</w:t>
      </w:r>
      <w:proofErr w:type="spellEnd"/>
      <w:r w:rsidRPr="00A876BE">
        <w:t xml:space="preserve">, Trung </w:t>
      </w:r>
      <w:proofErr w:type="spellStart"/>
      <w:r w:rsidRPr="00A876BE">
        <w:t>bình</w:t>
      </w:r>
      <w:proofErr w:type="spellEnd"/>
      <w:r w:rsidRPr="00A876BE">
        <w:t xml:space="preserve">, Cao). </w:t>
      </w:r>
      <w:proofErr w:type="spellStart"/>
      <w:r w:rsidRPr="00A876BE">
        <w:t>Điểm</w:t>
      </w:r>
      <w:proofErr w:type="spellEnd"/>
      <w:r w:rsidRPr="00A876BE">
        <w:t xml:space="preserve"> </w:t>
      </w:r>
      <w:proofErr w:type="spellStart"/>
      <w:r w:rsidRPr="00A876BE">
        <w:t>nổi</w:t>
      </w:r>
      <w:proofErr w:type="spellEnd"/>
      <w:r w:rsidRPr="00A876BE">
        <w:t xml:space="preserve"> </w:t>
      </w:r>
      <w:proofErr w:type="spellStart"/>
      <w:r w:rsidRPr="00A876BE">
        <w:t>bật</w:t>
      </w:r>
      <w:proofErr w:type="spellEnd"/>
      <w:r w:rsidRPr="00A876BE">
        <w:t xml:space="preserve"> </w:t>
      </w:r>
      <w:proofErr w:type="spellStart"/>
      <w:r w:rsidRPr="00A876BE">
        <w:t>là</w:t>
      </w:r>
      <w:proofErr w:type="spellEnd"/>
      <w:r w:rsidRPr="00A876BE">
        <w:t xml:space="preserve"> </w:t>
      </w:r>
      <w:proofErr w:type="spellStart"/>
      <w:r w:rsidRPr="00A876BE">
        <w:t>chức</w:t>
      </w:r>
      <w:proofErr w:type="spellEnd"/>
      <w:r w:rsidRPr="00A876BE">
        <w:t xml:space="preserve"> </w:t>
      </w:r>
      <w:proofErr w:type="spellStart"/>
      <w:r w:rsidRPr="00A876BE">
        <w:t>năng</w:t>
      </w:r>
      <w:proofErr w:type="spellEnd"/>
      <w:r w:rsidRPr="00A876BE">
        <w:t xml:space="preserve"> Kanban Board, </w:t>
      </w:r>
      <w:proofErr w:type="spellStart"/>
      <w:r w:rsidRPr="00A876BE">
        <w:t>cho</w:t>
      </w:r>
      <w:proofErr w:type="spellEnd"/>
      <w:r w:rsidRPr="00A876BE">
        <w:t xml:space="preserve"> </w:t>
      </w:r>
      <w:proofErr w:type="spellStart"/>
      <w:r w:rsidRPr="00A876BE">
        <w:t>phép</w:t>
      </w:r>
      <w:proofErr w:type="spellEnd"/>
      <w:r w:rsidRPr="00A876BE">
        <w:t xml:space="preserve"> </w:t>
      </w:r>
      <w:proofErr w:type="spellStart"/>
      <w:r w:rsidRPr="00A876BE">
        <w:t>người</w:t>
      </w:r>
      <w:proofErr w:type="spellEnd"/>
      <w:r w:rsidRPr="00A876BE">
        <w:t xml:space="preserve"> </w:t>
      </w:r>
      <w:proofErr w:type="spellStart"/>
      <w:r w:rsidRPr="00A876BE">
        <w:t>dùng</w:t>
      </w:r>
      <w:proofErr w:type="spellEnd"/>
      <w:r w:rsidRPr="00A876BE">
        <w:t xml:space="preserve"> </w:t>
      </w:r>
      <w:proofErr w:type="spellStart"/>
      <w:r w:rsidRPr="00A876BE">
        <w:t>thay</w:t>
      </w:r>
      <w:proofErr w:type="spellEnd"/>
      <w:r w:rsidRPr="00A876BE">
        <w:t xml:space="preserve"> </w:t>
      </w:r>
      <w:proofErr w:type="spellStart"/>
      <w:r w:rsidRPr="00A876BE">
        <w:t>đổi</w:t>
      </w:r>
      <w:proofErr w:type="spellEnd"/>
      <w:r w:rsidRPr="00A876BE">
        <w:t xml:space="preserve"> </w:t>
      </w:r>
      <w:proofErr w:type="spellStart"/>
      <w:r w:rsidRPr="00A876BE">
        <w:t>trạng</w:t>
      </w:r>
      <w:proofErr w:type="spellEnd"/>
      <w:r w:rsidRPr="00A876BE">
        <w:t xml:space="preserve"> </w:t>
      </w:r>
      <w:proofErr w:type="spellStart"/>
      <w:r w:rsidRPr="00A876BE">
        <w:t>thái</w:t>
      </w:r>
      <w:proofErr w:type="spellEnd"/>
      <w:r w:rsidRPr="00A876BE">
        <w:t xml:space="preserve"> công </w:t>
      </w:r>
      <w:proofErr w:type="spellStart"/>
      <w:r w:rsidRPr="00A876BE">
        <w:t>việc</w:t>
      </w:r>
      <w:proofErr w:type="spellEnd"/>
      <w:r w:rsidRPr="00A876BE">
        <w:t xml:space="preserve"> </w:t>
      </w:r>
      <w:proofErr w:type="spellStart"/>
      <w:r w:rsidRPr="00A876BE">
        <w:t>bằng</w:t>
      </w:r>
      <w:proofErr w:type="spellEnd"/>
      <w:r w:rsidRPr="00A876BE">
        <w:t xml:space="preserve"> </w:t>
      </w:r>
      <w:proofErr w:type="spellStart"/>
      <w:r w:rsidRPr="00A876BE">
        <w:t>thao</w:t>
      </w:r>
      <w:proofErr w:type="spellEnd"/>
      <w:r w:rsidRPr="00A876BE">
        <w:t xml:space="preserve"> </w:t>
      </w:r>
      <w:proofErr w:type="spellStart"/>
      <w:r w:rsidRPr="00A876BE">
        <w:t>tác</w:t>
      </w:r>
      <w:proofErr w:type="spellEnd"/>
      <w:r w:rsidRPr="00A876BE">
        <w:t xml:space="preserve"> </w:t>
      </w:r>
      <w:proofErr w:type="spellStart"/>
      <w:r w:rsidRPr="00A876BE">
        <w:t>kéo</w:t>
      </w:r>
      <w:proofErr w:type="spellEnd"/>
      <w:r w:rsidRPr="00A876BE">
        <w:t xml:space="preserve"> </w:t>
      </w:r>
      <w:proofErr w:type="spellStart"/>
      <w:r w:rsidRPr="00A876BE">
        <w:t>thả</w:t>
      </w:r>
      <w:proofErr w:type="spellEnd"/>
      <w:r w:rsidRPr="00A876BE">
        <w:t xml:space="preserve"> </w:t>
      </w:r>
      <w:proofErr w:type="spellStart"/>
      <w:r w:rsidRPr="00A876BE">
        <w:t>trực</w:t>
      </w:r>
      <w:proofErr w:type="spellEnd"/>
      <w:r w:rsidRPr="00A876BE">
        <w:t xml:space="preserve"> </w:t>
      </w:r>
      <w:proofErr w:type="spellStart"/>
      <w:r w:rsidRPr="00A876BE">
        <w:t>quan</w:t>
      </w:r>
      <w:proofErr w:type="spellEnd"/>
      <w:r w:rsidRPr="00A876BE">
        <w:t xml:space="preserve">. </w:t>
      </w:r>
      <w:proofErr w:type="spellStart"/>
      <w:r w:rsidRPr="00A876BE">
        <w:t>Hệ</w:t>
      </w:r>
      <w:proofErr w:type="spellEnd"/>
      <w:r w:rsidRPr="00A876BE">
        <w:t xml:space="preserve"> </w:t>
      </w:r>
      <w:proofErr w:type="spellStart"/>
      <w:r w:rsidRPr="00A876BE">
        <w:t>thống</w:t>
      </w:r>
      <w:proofErr w:type="spellEnd"/>
      <w:r w:rsidRPr="00A876BE">
        <w:t xml:space="preserve"> </w:t>
      </w:r>
      <w:proofErr w:type="spellStart"/>
      <w:r w:rsidRPr="00A876BE">
        <w:t>cũng</w:t>
      </w:r>
      <w:proofErr w:type="spellEnd"/>
      <w:r w:rsidRPr="00A876BE">
        <w:t xml:space="preserve"> </w:t>
      </w:r>
      <w:proofErr w:type="spellStart"/>
      <w:r w:rsidRPr="00A876BE">
        <w:t>cung</w:t>
      </w:r>
      <w:proofErr w:type="spellEnd"/>
      <w:r w:rsidRPr="00A876BE">
        <w:t xml:space="preserve"> </w:t>
      </w:r>
      <w:proofErr w:type="spellStart"/>
      <w:r w:rsidRPr="00A876BE">
        <w:t>cấp</w:t>
      </w:r>
      <w:proofErr w:type="spellEnd"/>
      <w:r w:rsidRPr="00A876BE">
        <w:t xml:space="preserve"> công </w:t>
      </w:r>
      <w:proofErr w:type="spellStart"/>
      <w:r w:rsidRPr="00A876BE">
        <w:t>cụ</w:t>
      </w:r>
      <w:proofErr w:type="spellEnd"/>
      <w:r w:rsidRPr="00A876BE">
        <w:t xml:space="preserve"> </w:t>
      </w:r>
      <w:proofErr w:type="spellStart"/>
      <w:r w:rsidRPr="00A876BE">
        <w:t>Tìm</w:t>
      </w:r>
      <w:proofErr w:type="spellEnd"/>
      <w:r w:rsidRPr="00A876BE">
        <w:t xml:space="preserve"> </w:t>
      </w:r>
      <w:proofErr w:type="spellStart"/>
      <w:r w:rsidRPr="00A876BE">
        <w:t>kiếm</w:t>
      </w:r>
      <w:proofErr w:type="spellEnd"/>
      <w:r w:rsidRPr="00A876BE">
        <w:t xml:space="preserve"> </w:t>
      </w:r>
      <w:proofErr w:type="spellStart"/>
      <w:r w:rsidRPr="00A876BE">
        <w:t>và</w:t>
      </w:r>
      <w:proofErr w:type="spellEnd"/>
      <w:r w:rsidRPr="00A876BE">
        <w:t xml:space="preserve"> </w:t>
      </w:r>
      <w:proofErr w:type="spellStart"/>
      <w:r w:rsidRPr="00A876BE">
        <w:t>Lọc</w:t>
      </w:r>
      <w:proofErr w:type="spellEnd"/>
      <w:r w:rsidRPr="00A876BE">
        <w:t xml:space="preserve"> </w:t>
      </w:r>
      <w:proofErr w:type="spellStart"/>
      <w:r w:rsidRPr="00A876BE">
        <w:t>giúp</w:t>
      </w:r>
      <w:proofErr w:type="spellEnd"/>
      <w:r w:rsidRPr="00A876BE">
        <w:t xml:space="preserve"> </w:t>
      </w:r>
      <w:proofErr w:type="spellStart"/>
      <w:r w:rsidRPr="00A876BE">
        <w:t>người</w:t>
      </w:r>
      <w:proofErr w:type="spellEnd"/>
      <w:r w:rsidRPr="00A876BE">
        <w:t xml:space="preserve"> </w:t>
      </w:r>
      <w:proofErr w:type="spellStart"/>
      <w:r w:rsidRPr="00A876BE">
        <w:t>dùng</w:t>
      </w:r>
      <w:proofErr w:type="spellEnd"/>
      <w:r w:rsidRPr="00A876BE">
        <w:t xml:space="preserve"> </w:t>
      </w:r>
      <w:proofErr w:type="spellStart"/>
      <w:r w:rsidRPr="00A876BE">
        <w:t>nhanh</w:t>
      </w:r>
      <w:proofErr w:type="spellEnd"/>
      <w:r w:rsidRPr="00A876BE">
        <w:t xml:space="preserve"> </w:t>
      </w:r>
      <w:proofErr w:type="spellStart"/>
      <w:r w:rsidRPr="00A876BE">
        <w:t>chóng</w:t>
      </w:r>
      <w:proofErr w:type="spellEnd"/>
      <w:r w:rsidRPr="00A876BE">
        <w:t xml:space="preserve"> </w:t>
      </w:r>
      <w:proofErr w:type="spellStart"/>
      <w:r w:rsidRPr="00A876BE">
        <w:t>truy</w:t>
      </w:r>
      <w:proofErr w:type="spellEnd"/>
      <w:r w:rsidRPr="00A876BE">
        <w:t xml:space="preserve"> </w:t>
      </w:r>
      <w:proofErr w:type="spellStart"/>
      <w:r w:rsidRPr="00A876BE">
        <w:t>xuất</w:t>
      </w:r>
      <w:proofErr w:type="spellEnd"/>
      <w:r w:rsidRPr="00A876BE">
        <w:t xml:space="preserve"> công </w:t>
      </w:r>
      <w:proofErr w:type="spellStart"/>
      <w:r w:rsidRPr="00A876BE">
        <w:t>việc</w:t>
      </w:r>
      <w:proofErr w:type="spellEnd"/>
      <w:r w:rsidRPr="00A876BE">
        <w:t xml:space="preserve"> </w:t>
      </w:r>
      <w:proofErr w:type="spellStart"/>
      <w:r w:rsidRPr="00A876BE">
        <w:t>theo</w:t>
      </w:r>
      <w:proofErr w:type="spellEnd"/>
      <w:r w:rsidRPr="00A876BE">
        <w:t xml:space="preserve"> </w:t>
      </w:r>
      <w:proofErr w:type="spellStart"/>
      <w:r w:rsidRPr="00A876BE">
        <w:t>tiêu</w:t>
      </w:r>
      <w:proofErr w:type="spellEnd"/>
      <w:r w:rsidRPr="00A876BE">
        <w:t xml:space="preserve"> </w:t>
      </w:r>
      <w:proofErr w:type="spellStart"/>
      <w:r w:rsidRPr="00A876BE">
        <w:t>chí</w:t>
      </w:r>
      <w:proofErr w:type="spellEnd"/>
      <w:r w:rsidRPr="00A876BE">
        <w:t xml:space="preserve"> </w:t>
      </w:r>
      <w:proofErr w:type="spellStart"/>
      <w:r w:rsidRPr="00A876BE">
        <w:t>mong</w:t>
      </w:r>
      <w:proofErr w:type="spellEnd"/>
      <w:r w:rsidRPr="00A876BE">
        <w:t xml:space="preserve"> </w:t>
      </w:r>
      <w:proofErr w:type="spellStart"/>
      <w:r w:rsidRPr="00A876BE">
        <w:t>muốn</w:t>
      </w:r>
      <w:proofErr w:type="spellEnd"/>
      <w:r w:rsidRPr="00A876BE">
        <w:t>.</w:t>
      </w:r>
    </w:p>
    <w:p w14:paraId="1577C3A3" w14:textId="77777777" w:rsidR="00A876BE" w:rsidRPr="00A876BE" w:rsidRDefault="00A876BE" w:rsidP="00A876BE">
      <w:pPr>
        <w:ind w:firstLine="567"/>
      </w:pPr>
      <w:proofErr w:type="spellStart"/>
      <w:r w:rsidRPr="00A876BE">
        <w:t>Nhóm</w:t>
      </w:r>
      <w:proofErr w:type="spellEnd"/>
      <w:r w:rsidRPr="00A876BE">
        <w:t xml:space="preserve"> </w:t>
      </w:r>
      <w:proofErr w:type="spellStart"/>
      <w:r w:rsidRPr="00A876BE">
        <w:t>chức</w:t>
      </w:r>
      <w:proofErr w:type="spellEnd"/>
      <w:r w:rsidRPr="00A876BE">
        <w:t xml:space="preserve"> </w:t>
      </w:r>
      <w:proofErr w:type="spellStart"/>
      <w:r w:rsidRPr="00A876BE">
        <w:t>năng</w:t>
      </w:r>
      <w:proofErr w:type="spellEnd"/>
      <w:r w:rsidRPr="00A876BE">
        <w:t xml:space="preserve"> </w:t>
      </w:r>
      <w:proofErr w:type="spellStart"/>
      <w:r w:rsidRPr="00A876BE">
        <w:t>Quản</w:t>
      </w:r>
      <w:proofErr w:type="spellEnd"/>
      <w:r w:rsidRPr="00A876BE">
        <w:t xml:space="preserve"> </w:t>
      </w:r>
      <w:proofErr w:type="spellStart"/>
      <w:r w:rsidRPr="00A876BE">
        <w:t>lý</w:t>
      </w:r>
      <w:proofErr w:type="spellEnd"/>
      <w:r w:rsidRPr="00A876BE">
        <w:t xml:space="preserve"> </w:t>
      </w:r>
      <w:proofErr w:type="spellStart"/>
      <w:r w:rsidRPr="00A876BE">
        <w:t>Lịch</w:t>
      </w:r>
      <w:proofErr w:type="spellEnd"/>
      <w:r w:rsidRPr="00A876BE">
        <w:t xml:space="preserve"> </w:t>
      </w:r>
      <w:proofErr w:type="spellStart"/>
      <w:r w:rsidRPr="00A876BE">
        <w:t>trình</w:t>
      </w:r>
      <w:proofErr w:type="spellEnd"/>
      <w:r w:rsidRPr="00A876BE">
        <w:t xml:space="preserve"> (Calendar &amp; Event): </w:t>
      </w:r>
      <w:proofErr w:type="spellStart"/>
      <w:r w:rsidRPr="00A876BE">
        <w:t>Chức</w:t>
      </w:r>
      <w:proofErr w:type="spellEnd"/>
      <w:r w:rsidRPr="00A876BE">
        <w:t xml:space="preserve"> </w:t>
      </w:r>
      <w:proofErr w:type="spellStart"/>
      <w:r w:rsidRPr="00A876BE">
        <w:t>năng</w:t>
      </w:r>
      <w:proofErr w:type="spellEnd"/>
      <w:r w:rsidRPr="00A876BE">
        <w:t xml:space="preserve"> </w:t>
      </w:r>
      <w:proofErr w:type="spellStart"/>
      <w:r w:rsidRPr="00A876BE">
        <w:t>này</w:t>
      </w:r>
      <w:proofErr w:type="spellEnd"/>
      <w:r w:rsidRPr="00A876BE">
        <w:t xml:space="preserve"> </w:t>
      </w:r>
      <w:proofErr w:type="spellStart"/>
      <w:r w:rsidRPr="00A876BE">
        <w:t>giúp</w:t>
      </w:r>
      <w:proofErr w:type="spellEnd"/>
      <w:r w:rsidRPr="00A876BE">
        <w:t xml:space="preserve"> </w:t>
      </w:r>
      <w:proofErr w:type="spellStart"/>
      <w:r w:rsidRPr="00A876BE">
        <w:t>người</w:t>
      </w:r>
      <w:proofErr w:type="spellEnd"/>
      <w:r w:rsidRPr="00A876BE">
        <w:t xml:space="preserve"> </w:t>
      </w:r>
      <w:proofErr w:type="spellStart"/>
      <w:r w:rsidRPr="00A876BE">
        <w:t>dùng</w:t>
      </w:r>
      <w:proofErr w:type="spellEnd"/>
      <w:r w:rsidRPr="00A876BE">
        <w:t xml:space="preserve"> </w:t>
      </w:r>
      <w:proofErr w:type="spellStart"/>
      <w:r w:rsidRPr="00A876BE">
        <w:t>quản</w:t>
      </w:r>
      <w:proofErr w:type="spellEnd"/>
      <w:r w:rsidRPr="00A876BE">
        <w:t xml:space="preserve"> </w:t>
      </w:r>
      <w:proofErr w:type="spellStart"/>
      <w:r w:rsidRPr="00A876BE">
        <w:t>lý</w:t>
      </w:r>
      <w:proofErr w:type="spellEnd"/>
      <w:r w:rsidRPr="00A876BE">
        <w:t xml:space="preserve"> </w:t>
      </w:r>
      <w:proofErr w:type="spellStart"/>
      <w:r w:rsidRPr="00A876BE">
        <w:t>thời</w:t>
      </w:r>
      <w:proofErr w:type="spellEnd"/>
      <w:r w:rsidRPr="00A876BE">
        <w:t xml:space="preserve"> </w:t>
      </w:r>
      <w:proofErr w:type="spellStart"/>
      <w:r w:rsidRPr="00A876BE">
        <w:t>gian</w:t>
      </w:r>
      <w:proofErr w:type="spellEnd"/>
      <w:r w:rsidRPr="00A876BE">
        <w:t xml:space="preserve"> </w:t>
      </w:r>
      <w:proofErr w:type="spellStart"/>
      <w:r w:rsidRPr="00A876BE">
        <w:t>biểu</w:t>
      </w:r>
      <w:proofErr w:type="spellEnd"/>
      <w:r w:rsidRPr="00A876BE">
        <w:t xml:space="preserve"> </w:t>
      </w:r>
      <w:proofErr w:type="spellStart"/>
      <w:r w:rsidRPr="00A876BE">
        <w:t>một</w:t>
      </w:r>
      <w:proofErr w:type="spellEnd"/>
      <w:r w:rsidRPr="00A876BE">
        <w:t xml:space="preserve"> </w:t>
      </w:r>
      <w:proofErr w:type="spellStart"/>
      <w:r w:rsidRPr="00A876BE">
        <w:t>cách</w:t>
      </w:r>
      <w:proofErr w:type="spellEnd"/>
      <w:r w:rsidRPr="00A876BE">
        <w:t xml:space="preserve"> khoa </w:t>
      </w:r>
      <w:proofErr w:type="spellStart"/>
      <w:r w:rsidRPr="00A876BE">
        <w:t>học</w:t>
      </w:r>
      <w:proofErr w:type="spellEnd"/>
      <w:r w:rsidRPr="00A876BE">
        <w:t xml:space="preserve">. </w:t>
      </w:r>
      <w:proofErr w:type="spellStart"/>
      <w:r w:rsidRPr="00A876BE">
        <w:t>Hệ</w:t>
      </w:r>
      <w:proofErr w:type="spellEnd"/>
      <w:r w:rsidRPr="00A876BE">
        <w:t xml:space="preserve"> </w:t>
      </w:r>
      <w:proofErr w:type="spellStart"/>
      <w:r w:rsidRPr="00A876BE">
        <w:t>thống</w:t>
      </w:r>
      <w:proofErr w:type="spellEnd"/>
      <w:r w:rsidRPr="00A876BE">
        <w:t xml:space="preserve"> </w:t>
      </w:r>
      <w:proofErr w:type="spellStart"/>
      <w:r w:rsidRPr="00A876BE">
        <w:t>hiển</w:t>
      </w:r>
      <w:proofErr w:type="spellEnd"/>
      <w:r w:rsidRPr="00A876BE">
        <w:t xml:space="preserve"> </w:t>
      </w:r>
      <w:proofErr w:type="spellStart"/>
      <w:r w:rsidRPr="00A876BE">
        <w:t>thị</w:t>
      </w:r>
      <w:proofErr w:type="spellEnd"/>
      <w:r w:rsidRPr="00A876BE">
        <w:t xml:space="preserve"> </w:t>
      </w:r>
      <w:proofErr w:type="spellStart"/>
      <w:r w:rsidRPr="00A876BE">
        <w:t>Lịch</w:t>
      </w:r>
      <w:proofErr w:type="spellEnd"/>
      <w:r w:rsidRPr="00A876BE">
        <w:t xml:space="preserve"> </w:t>
      </w:r>
      <w:proofErr w:type="spellStart"/>
      <w:r w:rsidRPr="00A876BE">
        <w:t>theo</w:t>
      </w:r>
      <w:proofErr w:type="spellEnd"/>
      <w:r w:rsidRPr="00A876BE">
        <w:t xml:space="preserve"> </w:t>
      </w:r>
      <w:proofErr w:type="spellStart"/>
      <w:r w:rsidRPr="00A876BE">
        <w:t>các</w:t>
      </w:r>
      <w:proofErr w:type="spellEnd"/>
      <w:r w:rsidRPr="00A876BE">
        <w:t xml:space="preserve"> </w:t>
      </w:r>
      <w:proofErr w:type="spellStart"/>
      <w:r w:rsidRPr="00A876BE">
        <w:t>chế</w:t>
      </w:r>
      <w:proofErr w:type="spellEnd"/>
      <w:r w:rsidRPr="00A876BE">
        <w:t xml:space="preserve"> </w:t>
      </w:r>
      <w:proofErr w:type="spellStart"/>
      <w:r w:rsidRPr="00A876BE">
        <w:t>độ</w:t>
      </w:r>
      <w:proofErr w:type="spellEnd"/>
      <w:r w:rsidRPr="00A876BE">
        <w:t xml:space="preserve"> </w:t>
      </w:r>
      <w:proofErr w:type="spellStart"/>
      <w:r w:rsidRPr="00A876BE">
        <w:t>xem</w:t>
      </w:r>
      <w:proofErr w:type="spellEnd"/>
      <w:r w:rsidRPr="00A876BE">
        <w:t xml:space="preserve"> </w:t>
      </w:r>
      <w:proofErr w:type="spellStart"/>
      <w:r w:rsidRPr="00A876BE">
        <w:t>Tháng</w:t>
      </w:r>
      <w:proofErr w:type="spellEnd"/>
      <w:r w:rsidRPr="00A876BE">
        <w:t xml:space="preserve">, </w:t>
      </w:r>
      <w:proofErr w:type="spellStart"/>
      <w:r w:rsidRPr="00A876BE">
        <w:t>Tuần</w:t>
      </w:r>
      <w:proofErr w:type="spellEnd"/>
      <w:r w:rsidRPr="00A876BE">
        <w:t xml:space="preserve">, </w:t>
      </w:r>
      <w:proofErr w:type="spellStart"/>
      <w:r w:rsidRPr="00A876BE">
        <w:t>Ngày</w:t>
      </w:r>
      <w:proofErr w:type="spellEnd"/>
      <w:r w:rsidRPr="00A876BE">
        <w:t xml:space="preserve">. </w:t>
      </w:r>
      <w:proofErr w:type="spellStart"/>
      <w:r w:rsidRPr="00A876BE">
        <w:t>Người</w:t>
      </w:r>
      <w:proofErr w:type="spellEnd"/>
      <w:r w:rsidRPr="00A876BE">
        <w:t xml:space="preserve"> </w:t>
      </w:r>
      <w:proofErr w:type="spellStart"/>
      <w:r w:rsidRPr="00A876BE">
        <w:t>dùng</w:t>
      </w:r>
      <w:proofErr w:type="spellEnd"/>
      <w:r w:rsidRPr="00A876BE">
        <w:t xml:space="preserve"> </w:t>
      </w:r>
      <w:proofErr w:type="spellStart"/>
      <w:r w:rsidRPr="00A876BE">
        <w:t>có</w:t>
      </w:r>
      <w:proofErr w:type="spellEnd"/>
      <w:r w:rsidRPr="00A876BE">
        <w:t xml:space="preserve"> </w:t>
      </w:r>
      <w:proofErr w:type="spellStart"/>
      <w:r w:rsidRPr="00A876BE">
        <w:t>thể</w:t>
      </w:r>
      <w:proofErr w:type="spellEnd"/>
      <w:r w:rsidRPr="00A876BE">
        <w:t xml:space="preserve"> </w:t>
      </w:r>
      <w:proofErr w:type="spellStart"/>
      <w:r w:rsidRPr="00A876BE">
        <w:t>Tạo</w:t>
      </w:r>
      <w:proofErr w:type="spellEnd"/>
      <w:r w:rsidRPr="00A876BE">
        <w:t xml:space="preserve"> </w:t>
      </w:r>
      <w:proofErr w:type="spellStart"/>
      <w:r w:rsidRPr="00A876BE">
        <w:t>sự</w:t>
      </w:r>
      <w:proofErr w:type="spellEnd"/>
      <w:r w:rsidRPr="00A876BE">
        <w:t xml:space="preserve"> </w:t>
      </w:r>
      <w:proofErr w:type="spellStart"/>
      <w:r w:rsidRPr="00A876BE">
        <w:t>kiện</w:t>
      </w:r>
      <w:proofErr w:type="spellEnd"/>
      <w:r w:rsidRPr="00A876BE">
        <w:t xml:space="preserve"> </w:t>
      </w:r>
      <w:proofErr w:type="spellStart"/>
      <w:r w:rsidRPr="00A876BE">
        <w:t>mới</w:t>
      </w:r>
      <w:proofErr w:type="spellEnd"/>
      <w:r w:rsidRPr="00A876BE">
        <w:t xml:space="preserve"> </w:t>
      </w:r>
      <w:proofErr w:type="spellStart"/>
      <w:r w:rsidRPr="00A876BE">
        <w:t>với</w:t>
      </w:r>
      <w:proofErr w:type="spellEnd"/>
      <w:r w:rsidRPr="00A876BE">
        <w:t xml:space="preserve"> </w:t>
      </w:r>
      <w:proofErr w:type="spellStart"/>
      <w:r w:rsidRPr="00A876BE">
        <w:t>các</w:t>
      </w:r>
      <w:proofErr w:type="spellEnd"/>
      <w:r w:rsidRPr="00A876BE">
        <w:t xml:space="preserve"> </w:t>
      </w:r>
      <w:proofErr w:type="spellStart"/>
      <w:r w:rsidRPr="00A876BE">
        <w:t>thông</w:t>
      </w:r>
      <w:proofErr w:type="spellEnd"/>
      <w:r w:rsidRPr="00A876BE">
        <w:t xml:space="preserve"> tin chi </w:t>
      </w:r>
      <w:proofErr w:type="spellStart"/>
      <w:r w:rsidRPr="00A876BE">
        <w:t>tiết</w:t>
      </w:r>
      <w:proofErr w:type="spellEnd"/>
      <w:r w:rsidRPr="00A876BE">
        <w:t xml:space="preserve"> </w:t>
      </w:r>
      <w:proofErr w:type="spellStart"/>
      <w:r w:rsidRPr="00A876BE">
        <w:t>về</w:t>
      </w:r>
      <w:proofErr w:type="spellEnd"/>
      <w:r w:rsidRPr="00A876BE">
        <w:t xml:space="preserve"> </w:t>
      </w:r>
      <w:proofErr w:type="spellStart"/>
      <w:r w:rsidRPr="00A876BE">
        <w:t>thời</w:t>
      </w:r>
      <w:proofErr w:type="spellEnd"/>
      <w:r w:rsidRPr="00A876BE">
        <w:t xml:space="preserve"> </w:t>
      </w:r>
      <w:proofErr w:type="spellStart"/>
      <w:r w:rsidRPr="00A876BE">
        <w:t>gian</w:t>
      </w:r>
      <w:proofErr w:type="spellEnd"/>
      <w:r w:rsidRPr="00A876BE">
        <w:t xml:space="preserve"> </w:t>
      </w:r>
      <w:proofErr w:type="spellStart"/>
      <w:r w:rsidRPr="00A876BE">
        <w:t>bắt</w:t>
      </w:r>
      <w:proofErr w:type="spellEnd"/>
      <w:r w:rsidRPr="00A876BE">
        <w:t xml:space="preserve"> </w:t>
      </w:r>
      <w:proofErr w:type="spellStart"/>
      <w:r w:rsidRPr="00A876BE">
        <w:t>đầu</w:t>
      </w:r>
      <w:proofErr w:type="spellEnd"/>
      <w:r w:rsidRPr="00A876BE">
        <w:t xml:space="preserve">, </w:t>
      </w:r>
      <w:proofErr w:type="spellStart"/>
      <w:r w:rsidRPr="00A876BE">
        <w:t>kết</w:t>
      </w:r>
      <w:proofErr w:type="spellEnd"/>
      <w:r w:rsidRPr="00A876BE">
        <w:t xml:space="preserve"> </w:t>
      </w:r>
      <w:proofErr w:type="spellStart"/>
      <w:r w:rsidRPr="00A876BE">
        <w:t>thúc</w:t>
      </w:r>
      <w:proofErr w:type="spellEnd"/>
      <w:r w:rsidRPr="00A876BE">
        <w:t xml:space="preserve">, </w:t>
      </w:r>
      <w:proofErr w:type="spellStart"/>
      <w:r w:rsidRPr="00A876BE">
        <w:t>địa</w:t>
      </w:r>
      <w:proofErr w:type="spellEnd"/>
      <w:r w:rsidRPr="00A876BE">
        <w:t xml:space="preserve"> </w:t>
      </w:r>
      <w:proofErr w:type="spellStart"/>
      <w:r w:rsidRPr="00A876BE">
        <w:t>điểm</w:t>
      </w:r>
      <w:proofErr w:type="spellEnd"/>
      <w:r w:rsidRPr="00A876BE">
        <w:t xml:space="preserve"> </w:t>
      </w:r>
      <w:proofErr w:type="spellStart"/>
      <w:r w:rsidRPr="00A876BE">
        <w:t>và</w:t>
      </w:r>
      <w:proofErr w:type="spellEnd"/>
      <w:r w:rsidRPr="00A876BE">
        <w:t xml:space="preserve"> </w:t>
      </w:r>
      <w:proofErr w:type="spellStart"/>
      <w:r w:rsidRPr="00A876BE">
        <w:t>màu</w:t>
      </w:r>
      <w:proofErr w:type="spellEnd"/>
      <w:r w:rsidRPr="00A876BE">
        <w:t xml:space="preserve"> </w:t>
      </w:r>
      <w:proofErr w:type="spellStart"/>
      <w:r w:rsidRPr="00A876BE">
        <w:t>sắc</w:t>
      </w:r>
      <w:proofErr w:type="spellEnd"/>
      <w:r w:rsidRPr="00A876BE">
        <w:t xml:space="preserve"> </w:t>
      </w:r>
      <w:proofErr w:type="spellStart"/>
      <w:r w:rsidRPr="00A876BE">
        <w:t>nhận</w:t>
      </w:r>
      <w:proofErr w:type="spellEnd"/>
      <w:r w:rsidRPr="00A876BE">
        <w:t xml:space="preserve"> </w:t>
      </w:r>
      <w:proofErr w:type="spellStart"/>
      <w:r w:rsidRPr="00A876BE">
        <w:t>diện</w:t>
      </w:r>
      <w:proofErr w:type="spellEnd"/>
      <w:r w:rsidRPr="00A876BE">
        <w:t xml:space="preserve">. </w:t>
      </w:r>
      <w:proofErr w:type="spellStart"/>
      <w:r w:rsidRPr="00A876BE">
        <w:t>Hệ</w:t>
      </w:r>
      <w:proofErr w:type="spellEnd"/>
      <w:r w:rsidRPr="00A876BE">
        <w:t xml:space="preserve"> </w:t>
      </w:r>
      <w:proofErr w:type="spellStart"/>
      <w:r w:rsidRPr="00A876BE">
        <w:t>thống</w:t>
      </w:r>
      <w:proofErr w:type="spellEnd"/>
      <w:r w:rsidRPr="00A876BE">
        <w:t xml:space="preserve"> </w:t>
      </w:r>
      <w:proofErr w:type="spellStart"/>
      <w:r w:rsidRPr="00A876BE">
        <w:t>tự</w:t>
      </w:r>
      <w:proofErr w:type="spellEnd"/>
      <w:r w:rsidRPr="00A876BE">
        <w:t xml:space="preserve"> </w:t>
      </w:r>
      <w:proofErr w:type="spellStart"/>
      <w:r w:rsidRPr="00A876BE">
        <w:t>động</w:t>
      </w:r>
      <w:proofErr w:type="spellEnd"/>
      <w:r w:rsidRPr="00A876BE">
        <w:t xml:space="preserve"> </w:t>
      </w:r>
      <w:proofErr w:type="spellStart"/>
      <w:r w:rsidRPr="00A876BE">
        <w:t>kiểm</w:t>
      </w:r>
      <w:proofErr w:type="spellEnd"/>
      <w:r w:rsidRPr="00A876BE">
        <w:t xml:space="preserve"> </w:t>
      </w:r>
      <w:proofErr w:type="spellStart"/>
      <w:r w:rsidRPr="00A876BE">
        <w:t>tra</w:t>
      </w:r>
      <w:proofErr w:type="spellEnd"/>
      <w:r w:rsidRPr="00A876BE">
        <w:t xml:space="preserve"> logic </w:t>
      </w:r>
      <w:proofErr w:type="spellStart"/>
      <w:r w:rsidRPr="00A876BE">
        <w:t>thời</w:t>
      </w:r>
      <w:proofErr w:type="spellEnd"/>
      <w:r w:rsidRPr="00A876BE">
        <w:t xml:space="preserve"> </w:t>
      </w:r>
      <w:proofErr w:type="spellStart"/>
      <w:r w:rsidRPr="00A876BE">
        <w:t>gian</w:t>
      </w:r>
      <w:proofErr w:type="spellEnd"/>
      <w:r w:rsidRPr="00A876BE">
        <w:t xml:space="preserve"> </w:t>
      </w:r>
      <w:proofErr w:type="spellStart"/>
      <w:r w:rsidRPr="00A876BE">
        <w:t>để</w:t>
      </w:r>
      <w:proofErr w:type="spellEnd"/>
      <w:r w:rsidRPr="00A876BE">
        <w:t xml:space="preserve"> </w:t>
      </w:r>
      <w:proofErr w:type="spellStart"/>
      <w:r w:rsidRPr="00A876BE">
        <w:t>đảm</w:t>
      </w:r>
      <w:proofErr w:type="spellEnd"/>
      <w:r w:rsidRPr="00A876BE">
        <w:t xml:space="preserve"> </w:t>
      </w:r>
      <w:proofErr w:type="spellStart"/>
      <w:r w:rsidRPr="00A876BE">
        <w:t>bảo</w:t>
      </w:r>
      <w:proofErr w:type="spellEnd"/>
      <w:r w:rsidRPr="00A876BE">
        <w:t xml:space="preserve"> </w:t>
      </w:r>
      <w:proofErr w:type="spellStart"/>
      <w:r w:rsidRPr="00A876BE">
        <w:t>thời</w:t>
      </w:r>
      <w:proofErr w:type="spellEnd"/>
      <w:r w:rsidRPr="00A876BE">
        <w:t xml:space="preserve"> </w:t>
      </w:r>
      <w:proofErr w:type="spellStart"/>
      <w:r w:rsidRPr="00A876BE">
        <w:t>gian</w:t>
      </w:r>
      <w:proofErr w:type="spellEnd"/>
      <w:r w:rsidRPr="00A876BE">
        <w:t xml:space="preserve"> </w:t>
      </w:r>
      <w:proofErr w:type="spellStart"/>
      <w:r w:rsidRPr="00A876BE">
        <w:t>kết</w:t>
      </w:r>
      <w:proofErr w:type="spellEnd"/>
      <w:r w:rsidRPr="00A876BE">
        <w:t xml:space="preserve"> </w:t>
      </w:r>
      <w:proofErr w:type="spellStart"/>
      <w:r w:rsidRPr="00A876BE">
        <w:t>thúc</w:t>
      </w:r>
      <w:proofErr w:type="spellEnd"/>
      <w:r w:rsidRPr="00A876BE">
        <w:t xml:space="preserve"> </w:t>
      </w:r>
      <w:proofErr w:type="spellStart"/>
      <w:r w:rsidRPr="00A876BE">
        <w:t>không</w:t>
      </w:r>
      <w:proofErr w:type="spellEnd"/>
      <w:r w:rsidRPr="00A876BE">
        <w:t xml:space="preserve"> </w:t>
      </w:r>
      <w:proofErr w:type="spellStart"/>
      <w:r w:rsidRPr="00A876BE">
        <w:t>được</w:t>
      </w:r>
      <w:proofErr w:type="spellEnd"/>
      <w:r w:rsidRPr="00A876BE">
        <w:t xml:space="preserve"> </w:t>
      </w:r>
      <w:proofErr w:type="spellStart"/>
      <w:r w:rsidRPr="00A876BE">
        <w:t>nhỏ</w:t>
      </w:r>
      <w:proofErr w:type="spellEnd"/>
      <w:r w:rsidRPr="00A876BE">
        <w:t xml:space="preserve"> </w:t>
      </w:r>
      <w:proofErr w:type="spellStart"/>
      <w:r w:rsidRPr="00A876BE">
        <w:t>hơn</w:t>
      </w:r>
      <w:proofErr w:type="spellEnd"/>
      <w:r w:rsidRPr="00A876BE">
        <w:t xml:space="preserve"> </w:t>
      </w:r>
      <w:proofErr w:type="spellStart"/>
      <w:r w:rsidRPr="00A876BE">
        <w:t>thời</w:t>
      </w:r>
      <w:proofErr w:type="spellEnd"/>
      <w:r w:rsidRPr="00A876BE">
        <w:t xml:space="preserve"> </w:t>
      </w:r>
      <w:proofErr w:type="spellStart"/>
      <w:r w:rsidRPr="00A876BE">
        <w:t>gian</w:t>
      </w:r>
      <w:proofErr w:type="spellEnd"/>
      <w:r w:rsidRPr="00A876BE">
        <w:t xml:space="preserve"> </w:t>
      </w:r>
      <w:proofErr w:type="spellStart"/>
      <w:r w:rsidRPr="00A876BE">
        <w:t>bắt</w:t>
      </w:r>
      <w:proofErr w:type="spellEnd"/>
      <w:r w:rsidRPr="00A876BE">
        <w:t xml:space="preserve"> </w:t>
      </w:r>
      <w:proofErr w:type="spellStart"/>
      <w:r w:rsidRPr="00A876BE">
        <w:t>đầu</w:t>
      </w:r>
      <w:proofErr w:type="spellEnd"/>
      <w:r w:rsidRPr="00A876BE">
        <w:t>.</w:t>
      </w:r>
    </w:p>
    <w:p w14:paraId="2E9901CF" w14:textId="77777777" w:rsidR="00A876BE" w:rsidRPr="00A876BE" w:rsidRDefault="00A876BE" w:rsidP="00A876BE">
      <w:pPr>
        <w:ind w:firstLine="567"/>
      </w:pPr>
      <w:proofErr w:type="spellStart"/>
      <w:r w:rsidRPr="00A876BE">
        <w:t>Nhóm</w:t>
      </w:r>
      <w:proofErr w:type="spellEnd"/>
      <w:r w:rsidRPr="00A876BE">
        <w:t xml:space="preserve"> </w:t>
      </w:r>
      <w:proofErr w:type="spellStart"/>
      <w:r w:rsidRPr="00A876BE">
        <w:t>chức</w:t>
      </w:r>
      <w:proofErr w:type="spellEnd"/>
      <w:r w:rsidRPr="00A876BE">
        <w:t xml:space="preserve"> </w:t>
      </w:r>
      <w:proofErr w:type="spellStart"/>
      <w:r w:rsidRPr="00A876BE">
        <w:t>năng</w:t>
      </w:r>
      <w:proofErr w:type="spellEnd"/>
      <w:r w:rsidRPr="00A876BE">
        <w:t xml:space="preserve"> </w:t>
      </w:r>
      <w:proofErr w:type="spellStart"/>
      <w:r w:rsidRPr="00A876BE">
        <w:t>Cộng</w:t>
      </w:r>
      <w:proofErr w:type="spellEnd"/>
      <w:r w:rsidRPr="00A876BE">
        <w:t xml:space="preserve"> </w:t>
      </w:r>
      <w:proofErr w:type="spellStart"/>
      <w:r w:rsidRPr="00A876BE">
        <w:t>tác</w:t>
      </w:r>
      <w:proofErr w:type="spellEnd"/>
      <w:r w:rsidRPr="00A876BE">
        <w:t xml:space="preserve"> </w:t>
      </w:r>
      <w:proofErr w:type="spellStart"/>
      <w:r w:rsidRPr="00A876BE">
        <w:t>và</w:t>
      </w:r>
      <w:proofErr w:type="spellEnd"/>
      <w:r w:rsidRPr="00A876BE">
        <w:t xml:space="preserve"> Giao </w:t>
      </w:r>
      <w:proofErr w:type="spellStart"/>
      <w:r w:rsidRPr="00A876BE">
        <w:t>tiếp</w:t>
      </w:r>
      <w:proofErr w:type="spellEnd"/>
      <w:r w:rsidRPr="00A876BE">
        <w:t xml:space="preserve"> (Chat &amp; Groups): </w:t>
      </w:r>
      <w:proofErr w:type="spellStart"/>
      <w:r w:rsidRPr="00A876BE">
        <w:t>Để</w:t>
      </w:r>
      <w:proofErr w:type="spellEnd"/>
      <w:r w:rsidRPr="00A876BE">
        <w:t xml:space="preserve"> </w:t>
      </w:r>
      <w:proofErr w:type="spellStart"/>
      <w:r w:rsidRPr="00A876BE">
        <w:t>hỗ</w:t>
      </w:r>
      <w:proofErr w:type="spellEnd"/>
      <w:r w:rsidRPr="00A876BE">
        <w:t xml:space="preserve"> </w:t>
      </w:r>
      <w:proofErr w:type="spellStart"/>
      <w:r w:rsidRPr="00A876BE">
        <w:t>trợ</w:t>
      </w:r>
      <w:proofErr w:type="spellEnd"/>
      <w:r w:rsidRPr="00A876BE">
        <w:t xml:space="preserve"> </w:t>
      </w:r>
      <w:proofErr w:type="spellStart"/>
      <w:r w:rsidRPr="00A876BE">
        <w:t>làm</w:t>
      </w:r>
      <w:proofErr w:type="spellEnd"/>
      <w:r w:rsidRPr="00A876BE">
        <w:t xml:space="preserve"> </w:t>
      </w:r>
      <w:proofErr w:type="spellStart"/>
      <w:r w:rsidRPr="00A876BE">
        <w:t>việc</w:t>
      </w:r>
      <w:proofErr w:type="spellEnd"/>
      <w:r w:rsidRPr="00A876BE">
        <w:t xml:space="preserve"> </w:t>
      </w:r>
      <w:proofErr w:type="spellStart"/>
      <w:r w:rsidRPr="00A876BE">
        <w:t>nhóm</w:t>
      </w:r>
      <w:proofErr w:type="spellEnd"/>
      <w:r w:rsidRPr="00A876BE">
        <w:t xml:space="preserve">, </w:t>
      </w:r>
      <w:proofErr w:type="spellStart"/>
      <w:r w:rsidRPr="00A876BE">
        <w:t>hệ</w:t>
      </w:r>
      <w:proofErr w:type="spellEnd"/>
      <w:r w:rsidRPr="00A876BE">
        <w:t xml:space="preserve"> </w:t>
      </w:r>
      <w:proofErr w:type="spellStart"/>
      <w:r w:rsidRPr="00A876BE">
        <w:t>thống</w:t>
      </w:r>
      <w:proofErr w:type="spellEnd"/>
      <w:r w:rsidRPr="00A876BE">
        <w:t xml:space="preserve"> </w:t>
      </w:r>
      <w:proofErr w:type="spellStart"/>
      <w:r w:rsidRPr="00A876BE">
        <w:t>cung</w:t>
      </w:r>
      <w:proofErr w:type="spellEnd"/>
      <w:r w:rsidRPr="00A876BE">
        <w:t xml:space="preserve"> </w:t>
      </w:r>
      <w:proofErr w:type="spellStart"/>
      <w:r w:rsidRPr="00A876BE">
        <w:t>cấp</w:t>
      </w:r>
      <w:proofErr w:type="spellEnd"/>
      <w:r w:rsidRPr="00A876BE">
        <w:t xml:space="preserve"> </w:t>
      </w:r>
      <w:proofErr w:type="spellStart"/>
      <w:r w:rsidRPr="00A876BE">
        <w:t>chức</w:t>
      </w:r>
      <w:proofErr w:type="spellEnd"/>
      <w:r w:rsidRPr="00A876BE">
        <w:t xml:space="preserve"> </w:t>
      </w:r>
      <w:proofErr w:type="spellStart"/>
      <w:r w:rsidRPr="00A876BE">
        <w:t>năng</w:t>
      </w:r>
      <w:proofErr w:type="spellEnd"/>
      <w:r w:rsidRPr="00A876BE">
        <w:t xml:space="preserve"> </w:t>
      </w:r>
      <w:proofErr w:type="spellStart"/>
      <w:r w:rsidRPr="00A876BE">
        <w:t>Tạo</w:t>
      </w:r>
      <w:proofErr w:type="spellEnd"/>
      <w:r w:rsidRPr="00A876BE">
        <w:t xml:space="preserve"> </w:t>
      </w:r>
      <w:proofErr w:type="spellStart"/>
      <w:r w:rsidRPr="00A876BE">
        <w:t>nhóm</w:t>
      </w:r>
      <w:proofErr w:type="spellEnd"/>
      <w:r w:rsidRPr="00A876BE">
        <w:t xml:space="preserve"> chat, </w:t>
      </w:r>
      <w:proofErr w:type="spellStart"/>
      <w:r w:rsidRPr="00A876BE">
        <w:t>cho</w:t>
      </w:r>
      <w:proofErr w:type="spellEnd"/>
      <w:r w:rsidRPr="00A876BE">
        <w:t xml:space="preserve"> </w:t>
      </w:r>
      <w:proofErr w:type="spellStart"/>
      <w:r w:rsidRPr="00A876BE">
        <w:t>phép</w:t>
      </w:r>
      <w:proofErr w:type="spellEnd"/>
      <w:r w:rsidRPr="00A876BE">
        <w:t xml:space="preserve"> </w:t>
      </w:r>
      <w:proofErr w:type="spellStart"/>
      <w:r w:rsidRPr="00A876BE">
        <w:t>người</w:t>
      </w:r>
      <w:proofErr w:type="spellEnd"/>
      <w:r w:rsidRPr="00A876BE">
        <w:t xml:space="preserve"> </w:t>
      </w:r>
      <w:proofErr w:type="spellStart"/>
      <w:r w:rsidRPr="00A876BE">
        <w:t>dùng</w:t>
      </w:r>
      <w:proofErr w:type="spellEnd"/>
      <w:r w:rsidRPr="00A876BE">
        <w:t xml:space="preserve"> </w:t>
      </w:r>
      <w:proofErr w:type="spellStart"/>
      <w:r w:rsidRPr="00A876BE">
        <w:t>thêm</w:t>
      </w:r>
      <w:proofErr w:type="spellEnd"/>
      <w:r w:rsidRPr="00A876BE">
        <w:t xml:space="preserve"> </w:t>
      </w:r>
      <w:proofErr w:type="spellStart"/>
      <w:r w:rsidRPr="00A876BE">
        <w:t>thành</w:t>
      </w:r>
      <w:proofErr w:type="spellEnd"/>
      <w:r w:rsidRPr="00A876BE">
        <w:t xml:space="preserve"> </w:t>
      </w:r>
      <w:proofErr w:type="spellStart"/>
      <w:r w:rsidRPr="00A876BE">
        <w:t>viên</w:t>
      </w:r>
      <w:proofErr w:type="spellEnd"/>
      <w:r w:rsidRPr="00A876BE">
        <w:t xml:space="preserve"> </w:t>
      </w:r>
      <w:proofErr w:type="spellStart"/>
      <w:r w:rsidRPr="00A876BE">
        <w:t>và</w:t>
      </w:r>
      <w:proofErr w:type="spellEnd"/>
      <w:r w:rsidRPr="00A876BE">
        <w:t xml:space="preserve"> </w:t>
      </w:r>
      <w:proofErr w:type="spellStart"/>
      <w:r w:rsidRPr="00A876BE">
        <w:t>trò</w:t>
      </w:r>
      <w:proofErr w:type="spellEnd"/>
      <w:r w:rsidRPr="00A876BE">
        <w:t xml:space="preserve"> </w:t>
      </w:r>
      <w:proofErr w:type="spellStart"/>
      <w:r w:rsidRPr="00A876BE">
        <w:t>chuyện</w:t>
      </w:r>
      <w:proofErr w:type="spellEnd"/>
      <w:r w:rsidRPr="00A876BE">
        <w:t xml:space="preserve"> </w:t>
      </w:r>
      <w:proofErr w:type="spellStart"/>
      <w:r w:rsidRPr="00A876BE">
        <w:t>trong</w:t>
      </w:r>
      <w:proofErr w:type="spellEnd"/>
      <w:r w:rsidRPr="00A876BE">
        <w:t xml:space="preserve"> </w:t>
      </w:r>
      <w:proofErr w:type="spellStart"/>
      <w:r w:rsidRPr="00A876BE">
        <w:t>không</w:t>
      </w:r>
      <w:proofErr w:type="spellEnd"/>
      <w:r w:rsidRPr="00A876BE">
        <w:t xml:space="preserve"> </w:t>
      </w:r>
      <w:proofErr w:type="spellStart"/>
      <w:r w:rsidRPr="00A876BE">
        <w:t>gian</w:t>
      </w:r>
      <w:proofErr w:type="spellEnd"/>
      <w:r w:rsidRPr="00A876BE">
        <w:t xml:space="preserve"> </w:t>
      </w:r>
      <w:proofErr w:type="spellStart"/>
      <w:r w:rsidRPr="00A876BE">
        <w:t>chung</w:t>
      </w:r>
      <w:proofErr w:type="spellEnd"/>
      <w:r w:rsidRPr="00A876BE">
        <w:t xml:space="preserve">. </w:t>
      </w:r>
      <w:proofErr w:type="spellStart"/>
      <w:r w:rsidRPr="00A876BE">
        <w:t>Người</w:t>
      </w:r>
      <w:proofErr w:type="spellEnd"/>
      <w:r w:rsidRPr="00A876BE">
        <w:t xml:space="preserve"> </w:t>
      </w:r>
      <w:proofErr w:type="spellStart"/>
      <w:r w:rsidRPr="00A876BE">
        <w:t>dùng</w:t>
      </w:r>
      <w:proofErr w:type="spellEnd"/>
      <w:r w:rsidRPr="00A876BE">
        <w:t xml:space="preserve"> </w:t>
      </w:r>
      <w:proofErr w:type="spellStart"/>
      <w:r w:rsidRPr="00A876BE">
        <w:t>có</w:t>
      </w:r>
      <w:proofErr w:type="spellEnd"/>
      <w:r w:rsidRPr="00A876BE">
        <w:t xml:space="preserve"> </w:t>
      </w:r>
      <w:proofErr w:type="spellStart"/>
      <w:r w:rsidRPr="00A876BE">
        <w:t>thể</w:t>
      </w:r>
      <w:proofErr w:type="spellEnd"/>
      <w:r w:rsidRPr="00A876BE">
        <w:t xml:space="preserve"> </w:t>
      </w:r>
      <w:proofErr w:type="spellStart"/>
      <w:r w:rsidRPr="00A876BE">
        <w:t>Gửi</w:t>
      </w:r>
      <w:proofErr w:type="spellEnd"/>
      <w:r w:rsidRPr="00A876BE">
        <w:t xml:space="preserve"> tin </w:t>
      </w:r>
      <w:proofErr w:type="spellStart"/>
      <w:r w:rsidRPr="00A876BE">
        <w:t>nhắn</w:t>
      </w:r>
      <w:proofErr w:type="spellEnd"/>
      <w:r w:rsidRPr="00A876BE">
        <w:t xml:space="preserve"> </w:t>
      </w:r>
      <w:proofErr w:type="spellStart"/>
      <w:r w:rsidRPr="00A876BE">
        <w:t>văn</w:t>
      </w:r>
      <w:proofErr w:type="spellEnd"/>
      <w:r w:rsidRPr="00A876BE">
        <w:t xml:space="preserve"> </w:t>
      </w:r>
      <w:proofErr w:type="spellStart"/>
      <w:r w:rsidRPr="00A876BE">
        <w:t>bản</w:t>
      </w:r>
      <w:proofErr w:type="spellEnd"/>
      <w:r w:rsidRPr="00A876BE">
        <w:t xml:space="preserve"> </w:t>
      </w:r>
      <w:proofErr w:type="spellStart"/>
      <w:r w:rsidRPr="00A876BE">
        <w:t>và</w:t>
      </w:r>
      <w:proofErr w:type="spellEnd"/>
      <w:r w:rsidRPr="00A876BE">
        <w:t xml:space="preserve"> </w:t>
      </w:r>
      <w:proofErr w:type="spellStart"/>
      <w:r w:rsidRPr="00A876BE">
        <w:t>Đính</w:t>
      </w:r>
      <w:proofErr w:type="spellEnd"/>
      <w:r w:rsidRPr="00A876BE">
        <w:t xml:space="preserve"> </w:t>
      </w:r>
      <w:proofErr w:type="spellStart"/>
      <w:r w:rsidRPr="00A876BE">
        <w:t>kèm</w:t>
      </w:r>
      <w:proofErr w:type="spellEnd"/>
      <w:r w:rsidRPr="00A876BE">
        <w:t xml:space="preserve"> </w:t>
      </w:r>
      <w:proofErr w:type="spellStart"/>
      <w:r w:rsidRPr="00A876BE">
        <w:t>tệp</w:t>
      </w:r>
      <w:proofErr w:type="spellEnd"/>
      <w:r w:rsidRPr="00A876BE">
        <w:t xml:space="preserve"> tin (</w:t>
      </w:r>
      <w:proofErr w:type="spellStart"/>
      <w:r w:rsidRPr="00A876BE">
        <w:t>ảnh</w:t>
      </w:r>
      <w:proofErr w:type="spellEnd"/>
      <w:r w:rsidRPr="00A876BE">
        <w:t xml:space="preserve">, </w:t>
      </w:r>
      <w:proofErr w:type="spellStart"/>
      <w:r w:rsidRPr="00A876BE">
        <w:t>tài</w:t>
      </w:r>
      <w:proofErr w:type="spellEnd"/>
      <w:r w:rsidRPr="00A876BE">
        <w:t xml:space="preserve"> </w:t>
      </w:r>
      <w:proofErr w:type="spellStart"/>
      <w:r w:rsidRPr="00A876BE">
        <w:t>liệu</w:t>
      </w:r>
      <w:proofErr w:type="spellEnd"/>
      <w:r w:rsidRPr="00A876BE">
        <w:t xml:space="preserve">) </w:t>
      </w:r>
      <w:proofErr w:type="spellStart"/>
      <w:r w:rsidRPr="00A876BE">
        <w:t>để</w:t>
      </w:r>
      <w:proofErr w:type="spellEnd"/>
      <w:r w:rsidRPr="00A876BE">
        <w:t xml:space="preserve"> chia </w:t>
      </w:r>
      <w:proofErr w:type="spellStart"/>
      <w:r w:rsidRPr="00A876BE">
        <w:t>sẻ</w:t>
      </w:r>
      <w:proofErr w:type="spellEnd"/>
      <w:r w:rsidRPr="00A876BE">
        <w:t xml:space="preserve"> </w:t>
      </w:r>
      <w:proofErr w:type="spellStart"/>
      <w:r w:rsidRPr="00A876BE">
        <w:t>tài</w:t>
      </w:r>
      <w:proofErr w:type="spellEnd"/>
      <w:r w:rsidRPr="00A876BE">
        <w:t xml:space="preserve"> </w:t>
      </w:r>
      <w:proofErr w:type="spellStart"/>
      <w:r w:rsidRPr="00A876BE">
        <w:t>nguyên</w:t>
      </w:r>
      <w:proofErr w:type="spellEnd"/>
      <w:r w:rsidRPr="00A876BE">
        <w:t xml:space="preserve">. Danh </w:t>
      </w:r>
      <w:proofErr w:type="spellStart"/>
      <w:r w:rsidRPr="00A876BE">
        <w:t>sách</w:t>
      </w:r>
      <w:proofErr w:type="spellEnd"/>
      <w:r w:rsidRPr="00A876BE">
        <w:t xml:space="preserve"> </w:t>
      </w:r>
      <w:proofErr w:type="spellStart"/>
      <w:r w:rsidRPr="00A876BE">
        <w:t>bạn</w:t>
      </w:r>
      <w:proofErr w:type="spellEnd"/>
      <w:r w:rsidRPr="00A876BE">
        <w:t xml:space="preserve"> </w:t>
      </w:r>
      <w:proofErr w:type="spellStart"/>
      <w:r w:rsidRPr="00A876BE">
        <w:t>bè</w:t>
      </w:r>
      <w:proofErr w:type="spellEnd"/>
      <w:r w:rsidRPr="00A876BE">
        <w:t xml:space="preserve"> </w:t>
      </w:r>
      <w:proofErr w:type="spellStart"/>
      <w:r w:rsidRPr="00A876BE">
        <w:t>và</w:t>
      </w:r>
      <w:proofErr w:type="spellEnd"/>
      <w:r w:rsidRPr="00A876BE">
        <w:t xml:space="preserve"> </w:t>
      </w:r>
      <w:proofErr w:type="spellStart"/>
      <w:r w:rsidRPr="00A876BE">
        <w:t>các</w:t>
      </w:r>
      <w:proofErr w:type="spellEnd"/>
      <w:r w:rsidRPr="00A876BE">
        <w:t xml:space="preserve"> </w:t>
      </w:r>
      <w:proofErr w:type="spellStart"/>
      <w:r w:rsidRPr="00A876BE">
        <w:t>nhóm</w:t>
      </w:r>
      <w:proofErr w:type="spellEnd"/>
      <w:r w:rsidRPr="00A876BE">
        <w:t xml:space="preserve"> chat </w:t>
      </w:r>
      <w:proofErr w:type="spellStart"/>
      <w:r w:rsidRPr="00A876BE">
        <w:t>được</w:t>
      </w:r>
      <w:proofErr w:type="spellEnd"/>
      <w:r w:rsidRPr="00A876BE">
        <w:t xml:space="preserve"> </w:t>
      </w:r>
      <w:proofErr w:type="spellStart"/>
      <w:r w:rsidRPr="00A876BE">
        <w:t>quản</w:t>
      </w:r>
      <w:proofErr w:type="spellEnd"/>
      <w:r w:rsidRPr="00A876BE">
        <w:t xml:space="preserve"> </w:t>
      </w:r>
      <w:proofErr w:type="spellStart"/>
      <w:r w:rsidRPr="00A876BE">
        <w:t>lý</w:t>
      </w:r>
      <w:proofErr w:type="spellEnd"/>
      <w:r w:rsidRPr="00A876BE">
        <w:t xml:space="preserve"> </w:t>
      </w:r>
      <w:proofErr w:type="spellStart"/>
      <w:r w:rsidRPr="00A876BE">
        <w:t>tập</w:t>
      </w:r>
      <w:proofErr w:type="spellEnd"/>
      <w:r w:rsidRPr="00A876BE">
        <w:t xml:space="preserve"> </w:t>
      </w:r>
      <w:proofErr w:type="spellStart"/>
      <w:r w:rsidRPr="00A876BE">
        <w:t>trung</w:t>
      </w:r>
      <w:proofErr w:type="spellEnd"/>
      <w:r w:rsidRPr="00A876BE">
        <w:t xml:space="preserve"> ở </w:t>
      </w:r>
      <w:proofErr w:type="spellStart"/>
      <w:r w:rsidRPr="00A876BE">
        <w:t>thanh</w:t>
      </w:r>
      <w:proofErr w:type="spellEnd"/>
      <w:r w:rsidRPr="00A876BE">
        <w:t xml:space="preserve"> </w:t>
      </w:r>
      <w:proofErr w:type="spellStart"/>
      <w:r w:rsidRPr="00A876BE">
        <w:t>bên</w:t>
      </w:r>
      <w:proofErr w:type="spellEnd"/>
      <w:r w:rsidRPr="00A876BE">
        <w:t xml:space="preserve"> (Sidebar) </w:t>
      </w:r>
      <w:proofErr w:type="spellStart"/>
      <w:r w:rsidRPr="00A876BE">
        <w:t>giúp</w:t>
      </w:r>
      <w:proofErr w:type="spellEnd"/>
      <w:r w:rsidRPr="00A876BE">
        <w:t xml:space="preserve"> </w:t>
      </w:r>
      <w:proofErr w:type="spellStart"/>
      <w:r w:rsidRPr="00A876BE">
        <w:t>dễ</w:t>
      </w:r>
      <w:proofErr w:type="spellEnd"/>
      <w:r w:rsidRPr="00A876BE">
        <w:t xml:space="preserve"> </w:t>
      </w:r>
      <w:proofErr w:type="spellStart"/>
      <w:r w:rsidRPr="00A876BE">
        <w:t>dàng</w:t>
      </w:r>
      <w:proofErr w:type="spellEnd"/>
      <w:r w:rsidRPr="00A876BE">
        <w:t xml:space="preserve"> </w:t>
      </w:r>
      <w:proofErr w:type="spellStart"/>
      <w:r w:rsidRPr="00A876BE">
        <w:t>truy</w:t>
      </w:r>
      <w:proofErr w:type="spellEnd"/>
      <w:r w:rsidRPr="00A876BE">
        <w:t xml:space="preserve"> </w:t>
      </w:r>
      <w:proofErr w:type="spellStart"/>
      <w:r w:rsidRPr="00A876BE">
        <w:t>cập</w:t>
      </w:r>
      <w:proofErr w:type="spellEnd"/>
      <w:r w:rsidRPr="00A876BE">
        <w:t>.</w:t>
      </w:r>
    </w:p>
    <w:p w14:paraId="3EE72184" w14:textId="6F220302" w:rsidR="00A876BE" w:rsidRDefault="00A876BE" w:rsidP="00A876BE">
      <w:pPr>
        <w:ind w:firstLine="567"/>
      </w:pPr>
      <w:proofErr w:type="spellStart"/>
      <w:r w:rsidRPr="00A876BE">
        <w:t>Nhóm</w:t>
      </w:r>
      <w:proofErr w:type="spellEnd"/>
      <w:r w:rsidRPr="00A876BE">
        <w:t xml:space="preserve"> </w:t>
      </w:r>
      <w:proofErr w:type="spellStart"/>
      <w:r w:rsidRPr="00A876BE">
        <w:t>chức</w:t>
      </w:r>
      <w:proofErr w:type="spellEnd"/>
      <w:r w:rsidRPr="00A876BE">
        <w:t xml:space="preserve"> </w:t>
      </w:r>
      <w:proofErr w:type="spellStart"/>
      <w:r w:rsidRPr="00A876BE">
        <w:t>năng</w:t>
      </w:r>
      <w:proofErr w:type="spellEnd"/>
      <w:r w:rsidRPr="00A876BE">
        <w:t xml:space="preserve"> </w:t>
      </w:r>
      <w:proofErr w:type="spellStart"/>
      <w:r w:rsidRPr="00A876BE">
        <w:t>Báo</w:t>
      </w:r>
      <w:proofErr w:type="spellEnd"/>
      <w:r w:rsidRPr="00A876BE">
        <w:t xml:space="preserve"> </w:t>
      </w:r>
      <w:proofErr w:type="spellStart"/>
      <w:r w:rsidRPr="00A876BE">
        <w:t>cáo</w:t>
      </w:r>
      <w:proofErr w:type="spellEnd"/>
      <w:r w:rsidRPr="00A876BE">
        <w:t xml:space="preserve"> </w:t>
      </w:r>
      <w:proofErr w:type="spellStart"/>
      <w:r w:rsidRPr="00A876BE">
        <w:t>và</w:t>
      </w:r>
      <w:proofErr w:type="spellEnd"/>
      <w:r w:rsidRPr="00A876BE">
        <w:t xml:space="preserve"> </w:t>
      </w:r>
      <w:proofErr w:type="spellStart"/>
      <w:r w:rsidRPr="00A876BE">
        <w:t>Thống</w:t>
      </w:r>
      <w:proofErr w:type="spellEnd"/>
      <w:r w:rsidRPr="00A876BE">
        <w:t xml:space="preserve"> </w:t>
      </w:r>
      <w:proofErr w:type="spellStart"/>
      <w:r w:rsidRPr="00A876BE">
        <w:t>kê</w:t>
      </w:r>
      <w:proofErr w:type="spellEnd"/>
      <w:r w:rsidRPr="00A876BE">
        <w:t xml:space="preserve">: </w:t>
      </w:r>
      <w:proofErr w:type="spellStart"/>
      <w:r w:rsidRPr="00A876BE">
        <w:t>Hệ</w:t>
      </w:r>
      <w:proofErr w:type="spellEnd"/>
      <w:r w:rsidRPr="00A876BE">
        <w:t xml:space="preserve"> </w:t>
      </w:r>
      <w:proofErr w:type="spellStart"/>
      <w:r w:rsidRPr="00A876BE">
        <w:t>thống</w:t>
      </w:r>
      <w:proofErr w:type="spellEnd"/>
      <w:r w:rsidRPr="00A876BE">
        <w:t xml:space="preserve"> </w:t>
      </w:r>
      <w:proofErr w:type="spellStart"/>
      <w:r w:rsidRPr="00A876BE">
        <w:t>tự</w:t>
      </w:r>
      <w:proofErr w:type="spellEnd"/>
      <w:r w:rsidRPr="00A876BE">
        <w:t xml:space="preserve"> </w:t>
      </w:r>
      <w:proofErr w:type="spellStart"/>
      <w:r w:rsidRPr="00A876BE">
        <w:t>động</w:t>
      </w:r>
      <w:proofErr w:type="spellEnd"/>
      <w:r w:rsidRPr="00A876BE">
        <w:t xml:space="preserve"> </w:t>
      </w:r>
      <w:proofErr w:type="spellStart"/>
      <w:r w:rsidRPr="00A876BE">
        <w:t>tổng</w:t>
      </w:r>
      <w:proofErr w:type="spellEnd"/>
      <w:r w:rsidRPr="00A876BE">
        <w:t xml:space="preserve"> </w:t>
      </w:r>
      <w:proofErr w:type="spellStart"/>
      <w:r w:rsidRPr="00A876BE">
        <w:t>hợp</w:t>
      </w:r>
      <w:proofErr w:type="spellEnd"/>
      <w:r w:rsidRPr="00A876BE">
        <w:t xml:space="preserve"> </w:t>
      </w:r>
      <w:proofErr w:type="spellStart"/>
      <w:r w:rsidRPr="00A876BE">
        <w:t>dữ</w:t>
      </w:r>
      <w:proofErr w:type="spellEnd"/>
      <w:r w:rsidRPr="00A876BE">
        <w:t xml:space="preserve"> </w:t>
      </w:r>
      <w:proofErr w:type="spellStart"/>
      <w:r w:rsidRPr="00A876BE">
        <w:t>liệu</w:t>
      </w:r>
      <w:proofErr w:type="spellEnd"/>
      <w:r w:rsidRPr="00A876BE">
        <w:t xml:space="preserve"> </w:t>
      </w:r>
      <w:proofErr w:type="spellStart"/>
      <w:r w:rsidRPr="00A876BE">
        <w:t>để</w:t>
      </w:r>
      <w:proofErr w:type="spellEnd"/>
      <w:r w:rsidRPr="00A876BE">
        <w:t xml:space="preserve"> </w:t>
      </w:r>
      <w:proofErr w:type="spellStart"/>
      <w:r w:rsidRPr="00A876BE">
        <w:t>cung</w:t>
      </w:r>
      <w:proofErr w:type="spellEnd"/>
      <w:r w:rsidRPr="00A876BE">
        <w:t xml:space="preserve"> </w:t>
      </w:r>
      <w:proofErr w:type="spellStart"/>
      <w:r w:rsidRPr="00A876BE">
        <w:t>cấp</w:t>
      </w:r>
      <w:proofErr w:type="spellEnd"/>
      <w:r w:rsidRPr="00A876BE">
        <w:t xml:space="preserve"> </w:t>
      </w:r>
      <w:proofErr w:type="spellStart"/>
      <w:r w:rsidRPr="00A876BE">
        <w:t>cái</w:t>
      </w:r>
      <w:proofErr w:type="spellEnd"/>
      <w:r w:rsidRPr="00A876BE">
        <w:t xml:space="preserve"> </w:t>
      </w:r>
      <w:proofErr w:type="spellStart"/>
      <w:r w:rsidRPr="00A876BE">
        <w:t>nhìn</w:t>
      </w:r>
      <w:proofErr w:type="spellEnd"/>
      <w:r w:rsidRPr="00A876BE">
        <w:t xml:space="preserve"> </w:t>
      </w:r>
      <w:proofErr w:type="spellStart"/>
      <w:r w:rsidRPr="00A876BE">
        <w:t>toàn</w:t>
      </w:r>
      <w:proofErr w:type="spellEnd"/>
      <w:r w:rsidRPr="00A876BE">
        <w:t xml:space="preserve"> </w:t>
      </w:r>
      <w:proofErr w:type="spellStart"/>
      <w:r w:rsidRPr="00A876BE">
        <w:t>cảnh</w:t>
      </w:r>
      <w:proofErr w:type="spellEnd"/>
      <w:r w:rsidRPr="00A876BE">
        <w:t xml:space="preserve"> </w:t>
      </w:r>
      <w:proofErr w:type="spellStart"/>
      <w:r w:rsidRPr="00A876BE">
        <w:t>về</w:t>
      </w:r>
      <w:proofErr w:type="spellEnd"/>
      <w:r w:rsidRPr="00A876BE">
        <w:t xml:space="preserve"> </w:t>
      </w:r>
      <w:proofErr w:type="spellStart"/>
      <w:r w:rsidRPr="00A876BE">
        <w:t>hiệu</w:t>
      </w:r>
      <w:proofErr w:type="spellEnd"/>
      <w:r w:rsidRPr="00A876BE">
        <w:t xml:space="preserve"> </w:t>
      </w:r>
      <w:proofErr w:type="spellStart"/>
      <w:r w:rsidRPr="00A876BE">
        <w:t>suất</w:t>
      </w:r>
      <w:proofErr w:type="spellEnd"/>
      <w:r w:rsidRPr="00A876BE">
        <w:t xml:space="preserve"> </w:t>
      </w:r>
      <w:proofErr w:type="spellStart"/>
      <w:r w:rsidRPr="00A876BE">
        <w:t>làm</w:t>
      </w:r>
      <w:proofErr w:type="spellEnd"/>
      <w:r w:rsidRPr="00A876BE">
        <w:t xml:space="preserve"> </w:t>
      </w:r>
      <w:proofErr w:type="spellStart"/>
      <w:r w:rsidRPr="00A876BE">
        <w:t>việc</w:t>
      </w:r>
      <w:proofErr w:type="spellEnd"/>
      <w:r w:rsidRPr="00A876BE">
        <w:t xml:space="preserve">. </w:t>
      </w:r>
      <w:proofErr w:type="spellStart"/>
      <w:r w:rsidRPr="00A876BE">
        <w:t>Chức</w:t>
      </w:r>
      <w:proofErr w:type="spellEnd"/>
      <w:r w:rsidRPr="00A876BE">
        <w:t xml:space="preserve"> </w:t>
      </w:r>
      <w:proofErr w:type="spellStart"/>
      <w:r w:rsidRPr="00A876BE">
        <w:t>năng</w:t>
      </w:r>
      <w:proofErr w:type="spellEnd"/>
      <w:r w:rsidRPr="00A876BE">
        <w:t xml:space="preserve"> Dashboard </w:t>
      </w:r>
      <w:proofErr w:type="spellStart"/>
      <w:r w:rsidRPr="00A876BE">
        <w:t>hiển</w:t>
      </w:r>
      <w:proofErr w:type="spellEnd"/>
      <w:r w:rsidRPr="00A876BE">
        <w:t xml:space="preserve"> </w:t>
      </w:r>
      <w:proofErr w:type="spellStart"/>
      <w:r w:rsidRPr="00A876BE">
        <w:t>thị</w:t>
      </w:r>
      <w:proofErr w:type="spellEnd"/>
      <w:r w:rsidRPr="00A876BE">
        <w:t xml:space="preserve"> </w:t>
      </w:r>
      <w:proofErr w:type="spellStart"/>
      <w:r w:rsidRPr="00A876BE">
        <w:t>các</w:t>
      </w:r>
      <w:proofErr w:type="spellEnd"/>
      <w:r w:rsidRPr="00A876BE">
        <w:t xml:space="preserve"> </w:t>
      </w:r>
      <w:proofErr w:type="spellStart"/>
      <w:r w:rsidRPr="00A876BE">
        <w:t>chỉ</w:t>
      </w:r>
      <w:proofErr w:type="spellEnd"/>
      <w:r w:rsidRPr="00A876BE">
        <w:t xml:space="preserve"> </w:t>
      </w:r>
      <w:proofErr w:type="spellStart"/>
      <w:r w:rsidRPr="00A876BE">
        <w:t>số</w:t>
      </w:r>
      <w:proofErr w:type="spellEnd"/>
      <w:r w:rsidRPr="00A876BE">
        <w:t xml:space="preserve"> </w:t>
      </w:r>
      <w:proofErr w:type="spellStart"/>
      <w:r w:rsidRPr="00A876BE">
        <w:t>quan</w:t>
      </w:r>
      <w:proofErr w:type="spellEnd"/>
      <w:r w:rsidRPr="00A876BE">
        <w:t xml:space="preserve"> </w:t>
      </w:r>
      <w:proofErr w:type="spellStart"/>
      <w:r w:rsidRPr="00A876BE">
        <w:t>trọng</w:t>
      </w:r>
      <w:proofErr w:type="spellEnd"/>
      <w:r w:rsidRPr="00A876BE">
        <w:t xml:space="preserve"> </w:t>
      </w:r>
      <w:proofErr w:type="spellStart"/>
      <w:r w:rsidRPr="00A876BE">
        <w:t>như</w:t>
      </w:r>
      <w:proofErr w:type="spellEnd"/>
      <w:r w:rsidRPr="00A876BE">
        <w:t xml:space="preserve"> </w:t>
      </w:r>
      <w:proofErr w:type="spellStart"/>
      <w:r w:rsidRPr="00A876BE">
        <w:t>số</w:t>
      </w:r>
      <w:proofErr w:type="spellEnd"/>
      <w:r w:rsidRPr="00A876BE">
        <w:t xml:space="preserve"> </w:t>
      </w:r>
      <w:proofErr w:type="spellStart"/>
      <w:r w:rsidRPr="00A876BE">
        <w:t>lượng</w:t>
      </w:r>
      <w:proofErr w:type="spellEnd"/>
      <w:r w:rsidRPr="00A876BE">
        <w:t xml:space="preserve"> công </w:t>
      </w:r>
      <w:proofErr w:type="spellStart"/>
      <w:r w:rsidRPr="00A876BE">
        <w:t>việc</w:t>
      </w:r>
      <w:proofErr w:type="spellEnd"/>
      <w:r w:rsidRPr="00A876BE">
        <w:t xml:space="preserve"> </w:t>
      </w:r>
      <w:proofErr w:type="spellStart"/>
      <w:r w:rsidRPr="00A876BE">
        <w:t>hoàn</w:t>
      </w:r>
      <w:proofErr w:type="spellEnd"/>
      <w:r w:rsidRPr="00A876BE">
        <w:t xml:space="preserve"> </w:t>
      </w:r>
      <w:proofErr w:type="spellStart"/>
      <w:r w:rsidRPr="00A876BE">
        <w:t>thành</w:t>
      </w:r>
      <w:proofErr w:type="spellEnd"/>
      <w:r w:rsidRPr="00A876BE">
        <w:t xml:space="preserve">, công </w:t>
      </w:r>
      <w:proofErr w:type="spellStart"/>
      <w:r w:rsidRPr="00A876BE">
        <w:t>việc</w:t>
      </w:r>
      <w:proofErr w:type="spellEnd"/>
      <w:r w:rsidRPr="00A876BE">
        <w:t xml:space="preserve"> </w:t>
      </w:r>
      <w:proofErr w:type="spellStart"/>
      <w:r w:rsidRPr="00A876BE">
        <w:t>trễ</w:t>
      </w:r>
      <w:proofErr w:type="spellEnd"/>
      <w:r w:rsidRPr="00A876BE">
        <w:t xml:space="preserve"> </w:t>
      </w:r>
      <w:proofErr w:type="spellStart"/>
      <w:r w:rsidRPr="00A876BE">
        <w:t>hạn</w:t>
      </w:r>
      <w:proofErr w:type="spellEnd"/>
      <w:r w:rsidRPr="00A876BE">
        <w:t xml:space="preserve"> </w:t>
      </w:r>
      <w:proofErr w:type="spellStart"/>
      <w:r w:rsidRPr="00A876BE">
        <w:t>và</w:t>
      </w:r>
      <w:proofErr w:type="spellEnd"/>
      <w:r w:rsidRPr="00A876BE">
        <w:t xml:space="preserve"> </w:t>
      </w:r>
      <w:proofErr w:type="spellStart"/>
      <w:r w:rsidRPr="00A876BE">
        <w:t>các</w:t>
      </w:r>
      <w:proofErr w:type="spellEnd"/>
      <w:r w:rsidRPr="00A876BE">
        <w:t xml:space="preserve"> </w:t>
      </w:r>
      <w:proofErr w:type="spellStart"/>
      <w:r w:rsidRPr="00A876BE">
        <w:t>sự</w:t>
      </w:r>
      <w:proofErr w:type="spellEnd"/>
      <w:r w:rsidRPr="00A876BE">
        <w:t xml:space="preserve"> </w:t>
      </w:r>
      <w:proofErr w:type="spellStart"/>
      <w:r w:rsidRPr="00A876BE">
        <w:t>kiện</w:t>
      </w:r>
      <w:proofErr w:type="spellEnd"/>
      <w:r w:rsidRPr="00A876BE">
        <w:t xml:space="preserve"> </w:t>
      </w:r>
      <w:proofErr w:type="spellStart"/>
      <w:r w:rsidRPr="00A876BE">
        <w:t>sắp</w:t>
      </w:r>
      <w:proofErr w:type="spellEnd"/>
      <w:r w:rsidRPr="00A876BE">
        <w:t xml:space="preserve"> </w:t>
      </w:r>
      <w:proofErr w:type="spellStart"/>
      <w:r w:rsidRPr="00A876BE">
        <w:t>tới</w:t>
      </w:r>
      <w:proofErr w:type="spellEnd"/>
      <w:r w:rsidRPr="00A876BE">
        <w:t xml:space="preserve">. </w:t>
      </w:r>
      <w:proofErr w:type="spellStart"/>
      <w:r w:rsidRPr="00A876BE">
        <w:t>Biểu</w:t>
      </w:r>
      <w:proofErr w:type="spellEnd"/>
      <w:r w:rsidRPr="00A876BE">
        <w:t xml:space="preserve"> </w:t>
      </w:r>
      <w:proofErr w:type="spellStart"/>
      <w:r w:rsidRPr="00A876BE">
        <w:t>đồ</w:t>
      </w:r>
      <w:proofErr w:type="spellEnd"/>
      <w:r w:rsidRPr="00A876BE">
        <w:t xml:space="preserve"> </w:t>
      </w:r>
      <w:proofErr w:type="spellStart"/>
      <w:r w:rsidRPr="00A876BE">
        <w:t>thống</w:t>
      </w:r>
      <w:proofErr w:type="spellEnd"/>
      <w:r w:rsidRPr="00A876BE">
        <w:t xml:space="preserve"> </w:t>
      </w:r>
      <w:proofErr w:type="spellStart"/>
      <w:r w:rsidRPr="00A876BE">
        <w:t>kê</w:t>
      </w:r>
      <w:proofErr w:type="spellEnd"/>
      <w:r w:rsidRPr="00A876BE">
        <w:t xml:space="preserve"> </w:t>
      </w:r>
      <w:proofErr w:type="spellStart"/>
      <w:r w:rsidRPr="00A876BE">
        <w:t>trực</w:t>
      </w:r>
      <w:proofErr w:type="spellEnd"/>
      <w:r w:rsidRPr="00A876BE">
        <w:t xml:space="preserve"> </w:t>
      </w:r>
      <w:proofErr w:type="spellStart"/>
      <w:r w:rsidRPr="00A876BE">
        <w:t>quan</w:t>
      </w:r>
      <w:proofErr w:type="spellEnd"/>
      <w:r w:rsidRPr="00A876BE">
        <w:t xml:space="preserve"> </w:t>
      </w:r>
      <w:proofErr w:type="spellStart"/>
      <w:r w:rsidRPr="00A876BE">
        <w:t>giúp</w:t>
      </w:r>
      <w:proofErr w:type="spellEnd"/>
      <w:r w:rsidRPr="00A876BE">
        <w:t xml:space="preserve"> </w:t>
      </w:r>
      <w:proofErr w:type="spellStart"/>
      <w:r w:rsidRPr="00A876BE">
        <w:t>người</w:t>
      </w:r>
      <w:proofErr w:type="spellEnd"/>
      <w:r w:rsidRPr="00A876BE">
        <w:t xml:space="preserve"> </w:t>
      </w:r>
      <w:proofErr w:type="spellStart"/>
      <w:r w:rsidRPr="00A876BE">
        <w:t>dùng</w:t>
      </w:r>
      <w:proofErr w:type="spellEnd"/>
      <w:r w:rsidRPr="00A876BE">
        <w:t xml:space="preserve"> </w:t>
      </w:r>
      <w:proofErr w:type="spellStart"/>
      <w:r w:rsidRPr="00A876BE">
        <w:t>đánh</w:t>
      </w:r>
      <w:proofErr w:type="spellEnd"/>
      <w:r w:rsidRPr="00A876BE">
        <w:t xml:space="preserve"> </w:t>
      </w:r>
      <w:proofErr w:type="spellStart"/>
      <w:r w:rsidRPr="00A876BE">
        <w:t>giá</w:t>
      </w:r>
      <w:proofErr w:type="spellEnd"/>
      <w:r w:rsidRPr="00A876BE">
        <w:t xml:space="preserve"> </w:t>
      </w:r>
      <w:proofErr w:type="spellStart"/>
      <w:r w:rsidRPr="00A876BE">
        <w:t>được</w:t>
      </w:r>
      <w:proofErr w:type="spellEnd"/>
      <w:r w:rsidRPr="00A876BE">
        <w:t xml:space="preserve"> </w:t>
      </w:r>
      <w:proofErr w:type="spellStart"/>
      <w:r w:rsidRPr="00A876BE">
        <w:t>năng</w:t>
      </w:r>
      <w:proofErr w:type="spellEnd"/>
      <w:r w:rsidRPr="00A876BE">
        <w:t xml:space="preserve"> </w:t>
      </w:r>
      <w:proofErr w:type="spellStart"/>
      <w:r w:rsidRPr="00A876BE">
        <w:t>suất</w:t>
      </w:r>
      <w:proofErr w:type="spellEnd"/>
      <w:r w:rsidRPr="00A876BE">
        <w:t xml:space="preserve"> </w:t>
      </w:r>
      <w:proofErr w:type="spellStart"/>
      <w:r w:rsidRPr="00A876BE">
        <w:t>làm</w:t>
      </w:r>
      <w:proofErr w:type="spellEnd"/>
      <w:r w:rsidRPr="00A876BE">
        <w:t xml:space="preserve"> </w:t>
      </w:r>
      <w:proofErr w:type="spellStart"/>
      <w:r w:rsidRPr="00A876BE">
        <w:t>việc</w:t>
      </w:r>
      <w:proofErr w:type="spellEnd"/>
      <w:r w:rsidRPr="00A876BE">
        <w:t xml:space="preserve"> </w:t>
      </w:r>
      <w:proofErr w:type="spellStart"/>
      <w:r w:rsidRPr="00A876BE">
        <w:t>của</w:t>
      </w:r>
      <w:proofErr w:type="spellEnd"/>
      <w:r w:rsidRPr="00A876BE">
        <w:t xml:space="preserve"> </w:t>
      </w:r>
      <w:proofErr w:type="spellStart"/>
      <w:r w:rsidRPr="00A876BE">
        <w:t>bản</w:t>
      </w:r>
      <w:proofErr w:type="spellEnd"/>
      <w:r w:rsidRPr="00A876BE">
        <w:t xml:space="preserve"> </w:t>
      </w:r>
      <w:proofErr w:type="spellStart"/>
      <w:r w:rsidRPr="00A876BE">
        <w:t>thân</w:t>
      </w:r>
      <w:proofErr w:type="spellEnd"/>
      <w:r w:rsidRPr="00A876BE">
        <w:t xml:space="preserve"> </w:t>
      </w:r>
      <w:proofErr w:type="spellStart"/>
      <w:r w:rsidRPr="00A876BE">
        <w:t>theo</w:t>
      </w:r>
      <w:proofErr w:type="spellEnd"/>
      <w:r w:rsidRPr="00A876BE">
        <w:t xml:space="preserve"> </w:t>
      </w:r>
      <w:proofErr w:type="spellStart"/>
      <w:r w:rsidRPr="00A876BE">
        <w:t>thời</w:t>
      </w:r>
      <w:proofErr w:type="spellEnd"/>
      <w:r w:rsidRPr="00A876BE">
        <w:t xml:space="preserve"> </w:t>
      </w:r>
      <w:proofErr w:type="spellStart"/>
      <w:r w:rsidRPr="00A876BE">
        <w:t>gian</w:t>
      </w:r>
      <w:proofErr w:type="spellEnd"/>
      <w:r w:rsidRPr="00A876BE">
        <w:t xml:space="preserve"> </w:t>
      </w:r>
      <w:proofErr w:type="spellStart"/>
      <w:r w:rsidRPr="00A876BE">
        <w:t>thực</w:t>
      </w:r>
      <w:proofErr w:type="spellEnd"/>
      <w:r w:rsidRPr="00A876BE">
        <w:t>.</w:t>
      </w:r>
    </w:p>
    <w:p w14:paraId="6EAC1D21" w14:textId="0E20A47B" w:rsidR="00A876BE" w:rsidRPr="00A876BE" w:rsidRDefault="00A876BE" w:rsidP="00F07439">
      <w:pPr>
        <w:pStyle w:val="Heading3"/>
      </w:pPr>
      <w:bookmarkStart w:id="2131" w:name="_Toc215934948"/>
      <w:bookmarkStart w:id="2132" w:name="_Toc216117350"/>
      <w:r w:rsidRPr="00A876BE">
        <w:t>2.1.3</w:t>
      </w:r>
      <w:r w:rsidR="00134AA4">
        <w:t>.</w:t>
      </w:r>
      <w:r w:rsidRPr="00A876BE">
        <w:t xml:space="preserve"> </w:t>
      </w:r>
      <w:proofErr w:type="spellStart"/>
      <w:r w:rsidRPr="00A876BE">
        <w:t>Yêu</w:t>
      </w:r>
      <w:proofErr w:type="spellEnd"/>
      <w:r w:rsidRPr="00A876BE">
        <w:t xml:space="preserve"> </w:t>
      </w:r>
      <w:proofErr w:type="spellStart"/>
      <w:r w:rsidRPr="00A876BE">
        <w:t>cầu</w:t>
      </w:r>
      <w:proofErr w:type="spellEnd"/>
      <w:r w:rsidRPr="00A876BE">
        <w:t xml:space="preserve"> phi </w:t>
      </w:r>
      <w:proofErr w:type="spellStart"/>
      <w:r w:rsidRPr="00A876BE">
        <w:t>chức</w:t>
      </w:r>
      <w:proofErr w:type="spellEnd"/>
      <w:r w:rsidRPr="00A876BE">
        <w:t xml:space="preserve"> </w:t>
      </w:r>
      <w:proofErr w:type="spellStart"/>
      <w:r w:rsidRPr="00A876BE">
        <w:t>năng</w:t>
      </w:r>
      <w:bookmarkEnd w:id="2131"/>
      <w:bookmarkEnd w:id="2132"/>
      <w:proofErr w:type="spellEnd"/>
    </w:p>
    <w:p w14:paraId="3BE2A5CD" w14:textId="77777777" w:rsidR="00A876BE" w:rsidRPr="00A876BE" w:rsidRDefault="00A876BE" w:rsidP="00A876BE">
      <w:pPr>
        <w:ind w:firstLine="567"/>
      </w:pPr>
      <w:proofErr w:type="spellStart"/>
      <w:r w:rsidRPr="00A876BE">
        <w:t>Bên</w:t>
      </w:r>
      <w:proofErr w:type="spellEnd"/>
      <w:r w:rsidRPr="00A876BE">
        <w:t xml:space="preserve"> </w:t>
      </w:r>
      <w:proofErr w:type="spellStart"/>
      <w:r w:rsidRPr="00A876BE">
        <w:t>cạnh</w:t>
      </w:r>
      <w:proofErr w:type="spellEnd"/>
      <w:r w:rsidRPr="00A876BE">
        <w:t xml:space="preserve"> </w:t>
      </w:r>
      <w:proofErr w:type="spellStart"/>
      <w:r w:rsidRPr="00A876BE">
        <w:t>các</w:t>
      </w:r>
      <w:proofErr w:type="spellEnd"/>
      <w:r w:rsidRPr="00A876BE">
        <w:t xml:space="preserve"> </w:t>
      </w:r>
      <w:proofErr w:type="spellStart"/>
      <w:r w:rsidRPr="00A876BE">
        <w:t>chức</w:t>
      </w:r>
      <w:proofErr w:type="spellEnd"/>
      <w:r w:rsidRPr="00A876BE">
        <w:t xml:space="preserve"> </w:t>
      </w:r>
      <w:proofErr w:type="spellStart"/>
      <w:r w:rsidRPr="00A876BE">
        <w:t>năng</w:t>
      </w:r>
      <w:proofErr w:type="spellEnd"/>
      <w:r w:rsidRPr="00A876BE">
        <w:t xml:space="preserve"> </w:t>
      </w:r>
      <w:proofErr w:type="spellStart"/>
      <w:r w:rsidRPr="00A876BE">
        <w:t>nghiệp</w:t>
      </w:r>
      <w:proofErr w:type="spellEnd"/>
      <w:r w:rsidRPr="00A876BE">
        <w:t xml:space="preserve"> </w:t>
      </w:r>
      <w:proofErr w:type="spellStart"/>
      <w:r w:rsidRPr="00A876BE">
        <w:t>vụ</w:t>
      </w:r>
      <w:proofErr w:type="spellEnd"/>
      <w:r w:rsidRPr="00A876BE">
        <w:t xml:space="preserve">, </w:t>
      </w:r>
      <w:proofErr w:type="spellStart"/>
      <w:r w:rsidRPr="00A876BE">
        <w:t>hệ</w:t>
      </w:r>
      <w:proofErr w:type="spellEnd"/>
      <w:r w:rsidRPr="00A876BE">
        <w:t xml:space="preserve"> </w:t>
      </w:r>
      <w:proofErr w:type="spellStart"/>
      <w:r w:rsidRPr="00A876BE">
        <w:t>thống</w:t>
      </w:r>
      <w:proofErr w:type="spellEnd"/>
      <w:r w:rsidRPr="00A876BE">
        <w:t xml:space="preserve"> </w:t>
      </w:r>
      <w:proofErr w:type="spellStart"/>
      <w:r w:rsidRPr="00A876BE">
        <w:t>cần</w:t>
      </w:r>
      <w:proofErr w:type="spellEnd"/>
      <w:r w:rsidRPr="00A876BE">
        <w:t xml:space="preserve"> </w:t>
      </w:r>
      <w:proofErr w:type="spellStart"/>
      <w:r w:rsidRPr="00A876BE">
        <w:t>đáp</w:t>
      </w:r>
      <w:proofErr w:type="spellEnd"/>
      <w:r w:rsidRPr="00A876BE">
        <w:t xml:space="preserve"> </w:t>
      </w:r>
      <w:proofErr w:type="spellStart"/>
      <w:r w:rsidRPr="00A876BE">
        <w:t>ứng</w:t>
      </w:r>
      <w:proofErr w:type="spellEnd"/>
      <w:r w:rsidRPr="00A876BE">
        <w:t xml:space="preserve"> </w:t>
      </w:r>
      <w:proofErr w:type="spellStart"/>
      <w:r w:rsidRPr="00A876BE">
        <w:t>các</w:t>
      </w:r>
      <w:proofErr w:type="spellEnd"/>
      <w:r w:rsidRPr="00A876BE">
        <w:t xml:space="preserve"> </w:t>
      </w:r>
      <w:proofErr w:type="spellStart"/>
      <w:r w:rsidRPr="00A876BE">
        <w:t>tiêu</w:t>
      </w:r>
      <w:proofErr w:type="spellEnd"/>
      <w:r w:rsidRPr="00A876BE">
        <w:t xml:space="preserve"> </w:t>
      </w:r>
      <w:proofErr w:type="spellStart"/>
      <w:r w:rsidRPr="00A876BE">
        <w:t>chuẩn</w:t>
      </w:r>
      <w:proofErr w:type="spellEnd"/>
      <w:r w:rsidRPr="00A876BE">
        <w:t xml:space="preserve"> </w:t>
      </w:r>
      <w:proofErr w:type="spellStart"/>
      <w:r w:rsidRPr="00A876BE">
        <w:t>khắt</w:t>
      </w:r>
      <w:proofErr w:type="spellEnd"/>
      <w:r w:rsidRPr="00A876BE">
        <w:t xml:space="preserve"> </w:t>
      </w:r>
      <w:proofErr w:type="spellStart"/>
      <w:r w:rsidRPr="00A876BE">
        <w:t>khe</w:t>
      </w:r>
      <w:proofErr w:type="spellEnd"/>
      <w:r w:rsidRPr="00A876BE">
        <w:t xml:space="preserve"> </w:t>
      </w:r>
      <w:proofErr w:type="spellStart"/>
      <w:r w:rsidRPr="00A876BE">
        <w:t>về</w:t>
      </w:r>
      <w:proofErr w:type="spellEnd"/>
      <w:r w:rsidRPr="00A876BE">
        <w:t xml:space="preserve"> </w:t>
      </w:r>
      <w:proofErr w:type="spellStart"/>
      <w:r w:rsidRPr="00A876BE">
        <w:t>chất</w:t>
      </w:r>
      <w:proofErr w:type="spellEnd"/>
      <w:r w:rsidRPr="00A876BE">
        <w:t xml:space="preserve"> </w:t>
      </w:r>
      <w:proofErr w:type="spellStart"/>
      <w:r w:rsidRPr="00A876BE">
        <w:t>lượng</w:t>
      </w:r>
      <w:proofErr w:type="spellEnd"/>
      <w:r w:rsidRPr="00A876BE">
        <w:t xml:space="preserve"> </w:t>
      </w:r>
      <w:proofErr w:type="spellStart"/>
      <w:r w:rsidRPr="00A876BE">
        <w:t>để</w:t>
      </w:r>
      <w:proofErr w:type="spellEnd"/>
      <w:r w:rsidRPr="00A876BE">
        <w:t xml:space="preserve"> </w:t>
      </w:r>
      <w:proofErr w:type="spellStart"/>
      <w:r w:rsidRPr="00A876BE">
        <w:t>đảm</w:t>
      </w:r>
      <w:proofErr w:type="spellEnd"/>
      <w:r w:rsidRPr="00A876BE">
        <w:t xml:space="preserve"> </w:t>
      </w:r>
      <w:proofErr w:type="spellStart"/>
      <w:r w:rsidRPr="00A876BE">
        <w:t>bảo</w:t>
      </w:r>
      <w:proofErr w:type="spellEnd"/>
      <w:r w:rsidRPr="00A876BE">
        <w:t xml:space="preserve"> </w:t>
      </w:r>
      <w:proofErr w:type="spellStart"/>
      <w:r w:rsidRPr="00A876BE">
        <w:t>trải</w:t>
      </w:r>
      <w:proofErr w:type="spellEnd"/>
      <w:r w:rsidRPr="00A876BE">
        <w:t xml:space="preserve"> </w:t>
      </w:r>
      <w:proofErr w:type="spellStart"/>
      <w:r w:rsidRPr="00A876BE">
        <w:t>nghiệm</w:t>
      </w:r>
      <w:proofErr w:type="spellEnd"/>
      <w:r w:rsidRPr="00A876BE">
        <w:t xml:space="preserve"> </w:t>
      </w:r>
      <w:proofErr w:type="spellStart"/>
      <w:r w:rsidRPr="00A876BE">
        <w:t>người</w:t>
      </w:r>
      <w:proofErr w:type="spellEnd"/>
      <w:r w:rsidRPr="00A876BE">
        <w:t xml:space="preserve"> </w:t>
      </w:r>
      <w:proofErr w:type="spellStart"/>
      <w:r w:rsidRPr="00A876BE">
        <w:t>dùng</w:t>
      </w:r>
      <w:proofErr w:type="spellEnd"/>
      <w:r w:rsidRPr="00A876BE">
        <w:t xml:space="preserve"> </w:t>
      </w:r>
      <w:proofErr w:type="spellStart"/>
      <w:r w:rsidRPr="00A876BE">
        <w:t>tốt</w:t>
      </w:r>
      <w:proofErr w:type="spellEnd"/>
      <w:r w:rsidRPr="00A876BE">
        <w:t xml:space="preserve"> </w:t>
      </w:r>
      <w:proofErr w:type="spellStart"/>
      <w:r w:rsidRPr="00A876BE">
        <w:t>nhất</w:t>
      </w:r>
      <w:proofErr w:type="spellEnd"/>
      <w:r w:rsidRPr="00A876BE">
        <w:t>.</w:t>
      </w:r>
    </w:p>
    <w:p w14:paraId="00FF765A" w14:textId="77777777" w:rsidR="00A876BE" w:rsidRPr="00A876BE" w:rsidRDefault="00A876BE" w:rsidP="00A876BE">
      <w:pPr>
        <w:ind w:firstLine="567"/>
      </w:pPr>
      <w:proofErr w:type="spellStart"/>
      <w:r w:rsidRPr="00A876BE">
        <w:t>Về</w:t>
      </w:r>
      <w:proofErr w:type="spellEnd"/>
      <w:r w:rsidRPr="00A876BE">
        <w:t xml:space="preserve"> Giao </w:t>
      </w:r>
      <w:proofErr w:type="spellStart"/>
      <w:r w:rsidRPr="00A876BE">
        <w:t>diện</w:t>
      </w:r>
      <w:proofErr w:type="spellEnd"/>
      <w:r w:rsidRPr="00A876BE">
        <w:t xml:space="preserve"> </w:t>
      </w:r>
      <w:proofErr w:type="spellStart"/>
      <w:r w:rsidRPr="00A876BE">
        <w:t>người</w:t>
      </w:r>
      <w:proofErr w:type="spellEnd"/>
      <w:r w:rsidRPr="00A876BE">
        <w:t xml:space="preserve"> </w:t>
      </w:r>
      <w:proofErr w:type="spellStart"/>
      <w:r w:rsidRPr="00A876BE">
        <w:t>dùng</w:t>
      </w:r>
      <w:proofErr w:type="spellEnd"/>
      <w:r w:rsidRPr="00A876BE">
        <w:t xml:space="preserve"> (UI/UX), </w:t>
      </w:r>
      <w:proofErr w:type="spellStart"/>
      <w:r w:rsidRPr="00A876BE">
        <w:t>ứng</w:t>
      </w:r>
      <w:proofErr w:type="spellEnd"/>
      <w:r w:rsidRPr="00A876BE">
        <w:t xml:space="preserve"> </w:t>
      </w:r>
      <w:proofErr w:type="spellStart"/>
      <w:r w:rsidRPr="00A876BE">
        <w:t>dụng</w:t>
      </w:r>
      <w:proofErr w:type="spellEnd"/>
      <w:r w:rsidRPr="00A876BE">
        <w:t xml:space="preserve"> </w:t>
      </w:r>
      <w:proofErr w:type="spellStart"/>
      <w:r w:rsidRPr="00A876BE">
        <w:t>phải</w:t>
      </w:r>
      <w:proofErr w:type="spellEnd"/>
      <w:r w:rsidRPr="00A876BE">
        <w:t xml:space="preserve"> </w:t>
      </w:r>
      <w:proofErr w:type="spellStart"/>
      <w:r w:rsidRPr="00A876BE">
        <w:t>có</w:t>
      </w:r>
      <w:proofErr w:type="spellEnd"/>
      <w:r w:rsidRPr="00A876BE">
        <w:t xml:space="preserve"> </w:t>
      </w:r>
      <w:proofErr w:type="spellStart"/>
      <w:r w:rsidRPr="00A876BE">
        <w:t>thiết</w:t>
      </w:r>
      <w:proofErr w:type="spellEnd"/>
      <w:r w:rsidRPr="00A876BE">
        <w:t xml:space="preserve"> </w:t>
      </w:r>
      <w:proofErr w:type="spellStart"/>
      <w:r w:rsidRPr="00A876BE">
        <w:t>kế</w:t>
      </w:r>
      <w:proofErr w:type="spellEnd"/>
      <w:r w:rsidRPr="00A876BE">
        <w:t xml:space="preserve"> </w:t>
      </w:r>
      <w:proofErr w:type="spellStart"/>
      <w:r w:rsidRPr="00A876BE">
        <w:t>hiện</w:t>
      </w:r>
      <w:proofErr w:type="spellEnd"/>
      <w:r w:rsidRPr="00A876BE">
        <w:t xml:space="preserve"> </w:t>
      </w:r>
      <w:proofErr w:type="spellStart"/>
      <w:r w:rsidRPr="00A876BE">
        <w:t>đại</w:t>
      </w:r>
      <w:proofErr w:type="spellEnd"/>
      <w:r w:rsidRPr="00A876BE">
        <w:t xml:space="preserve">, </w:t>
      </w:r>
      <w:proofErr w:type="spellStart"/>
      <w:r w:rsidRPr="00A876BE">
        <w:t>áp</w:t>
      </w:r>
      <w:proofErr w:type="spellEnd"/>
      <w:r w:rsidRPr="00A876BE">
        <w:t xml:space="preserve"> </w:t>
      </w:r>
      <w:proofErr w:type="spellStart"/>
      <w:r w:rsidRPr="00A876BE">
        <w:t>dụng</w:t>
      </w:r>
      <w:proofErr w:type="spellEnd"/>
      <w:r w:rsidRPr="00A876BE">
        <w:t xml:space="preserve"> </w:t>
      </w:r>
      <w:proofErr w:type="spellStart"/>
      <w:r w:rsidRPr="00A876BE">
        <w:t>phong</w:t>
      </w:r>
      <w:proofErr w:type="spellEnd"/>
      <w:r w:rsidRPr="00A876BE">
        <w:t xml:space="preserve"> </w:t>
      </w:r>
      <w:proofErr w:type="spellStart"/>
      <w:r w:rsidRPr="00A876BE">
        <w:t>cách</w:t>
      </w:r>
      <w:proofErr w:type="spellEnd"/>
      <w:r w:rsidRPr="00A876BE">
        <w:t xml:space="preserve"> </w:t>
      </w:r>
      <w:proofErr w:type="spellStart"/>
      <w:r w:rsidRPr="00A876BE">
        <w:t>Glassmorphism</w:t>
      </w:r>
      <w:proofErr w:type="spellEnd"/>
      <w:r w:rsidRPr="00A876BE">
        <w:t xml:space="preserve"> </w:t>
      </w:r>
      <w:proofErr w:type="spellStart"/>
      <w:r w:rsidRPr="00A876BE">
        <w:t>để</w:t>
      </w:r>
      <w:proofErr w:type="spellEnd"/>
      <w:r w:rsidRPr="00A876BE">
        <w:t xml:space="preserve"> </w:t>
      </w:r>
      <w:proofErr w:type="spellStart"/>
      <w:r w:rsidRPr="00A876BE">
        <w:t>tạo</w:t>
      </w:r>
      <w:proofErr w:type="spellEnd"/>
      <w:r w:rsidRPr="00A876BE">
        <w:t xml:space="preserve"> </w:t>
      </w:r>
      <w:proofErr w:type="spellStart"/>
      <w:r w:rsidRPr="00A876BE">
        <w:t>cảm</w:t>
      </w:r>
      <w:proofErr w:type="spellEnd"/>
      <w:r w:rsidRPr="00A876BE">
        <w:t xml:space="preserve"> </w:t>
      </w:r>
      <w:proofErr w:type="spellStart"/>
      <w:r w:rsidRPr="00A876BE">
        <w:t>giác</w:t>
      </w:r>
      <w:proofErr w:type="spellEnd"/>
      <w:r w:rsidRPr="00A876BE">
        <w:t xml:space="preserve"> sang </w:t>
      </w:r>
      <w:proofErr w:type="spellStart"/>
      <w:r w:rsidRPr="00A876BE">
        <w:t>trọng</w:t>
      </w:r>
      <w:proofErr w:type="spellEnd"/>
      <w:r w:rsidRPr="00A876BE">
        <w:t xml:space="preserve"> </w:t>
      </w:r>
      <w:proofErr w:type="spellStart"/>
      <w:r w:rsidRPr="00A876BE">
        <w:t>và</w:t>
      </w:r>
      <w:proofErr w:type="spellEnd"/>
      <w:r w:rsidRPr="00A876BE">
        <w:t xml:space="preserve"> </w:t>
      </w:r>
      <w:proofErr w:type="spellStart"/>
      <w:r w:rsidRPr="00A876BE">
        <w:t>chuyên</w:t>
      </w:r>
      <w:proofErr w:type="spellEnd"/>
      <w:r w:rsidRPr="00A876BE">
        <w:t xml:space="preserve"> </w:t>
      </w:r>
      <w:proofErr w:type="spellStart"/>
      <w:r w:rsidRPr="00A876BE">
        <w:t>nghiệp</w:t>
      </w:r>
      <w:proofErr w:type="spellEnd"/>
      <w:r w:rsidRPr="00A876BE">
        <w:t xml:space="preserve">. Giao </w:t>
      </w:r>
      <w:proofErr w:type="spellStart"/>
      <w:r w:rsidRPr="00A876BE">
        <w:t>diện</w:t>
      </w:r>
      <w:proofErr w:type="spellEnd"/>
      <w:r w:rsidRPr="00A876BE">
        <w:t xml:space="preserve"> </w:t>
      </w:r>
      <w:proofErr w:type="spellStart"/>
      <w:r w:rsidRPr="00A876BE">
        <w:t>cần</w:t>
      </w:r>
      <w:proofErr w:type="spellEnd"/>
      <w:r w:rsidRPr="00A876BE">
        <w:t xml:space="preserve"> </w:t>
      </w:r>
      <w:proofErr w:type="spellStart"/>
      <w:r w:rsidRPr="00A876BE">
        <w:t>thân</w:t>
      </w:r>
      <w:proofErr w:type="spellEnd"/>
      <w:r w:rsidRPr="00A876BE">
        <w:t xml:space="preserve"> </w:t>
      </w:r>
      <w:proofErr w:type="spellStart"/>
      <w:r w:rsidRPr="00A876BE">
        <w:t>thiện</w:t>
      </w:r>
      <w:proofErr w:type="spellEnd"/>
      <w:r w:rsidRPr="00A876BE">
        <w:t xml:space="preserve">, </w:t>
      </w:r>
      <w:proofErr w:type="spellStart"/>
      <w:r w:rsidRPr="00A876BE">
        <w:t>dễ</w:t>
      </w:r>
      <w:proofErr w:type="spellEnd"/>
      <w:r w:rsidRPr="00A876BE">
        <w:t xml:space="preserve"> </w:t>
      </w:r>
      <w:proofErr w:type="spellStart"/>
      <w:r w:rsidRPr="00A876BE">
        <w:t>sử</w:t>
      </w:r>
      <w:proofErr w:type="spellEnd"/>
      <w:r w:rsidRPr="00A876BE">
        <w:t xml:space="preserve"> </w:t>
      </w:r>
      <w:proofErr w:type="spellStart"/>
      <w:r w:rsidRPr="00A876BE">
        <w:t>dụng</w:t>
      </w:r>
      <w:proofErr w:type="spellEnd"/>
      <w:r w:rsidRPr="00A876BE">
        <w:t xml:space="preserve">, </w:t>
      </w:r>
      <w:proofErr w:type="spellStart"/>
      <w:r w:rsidRPr="00A876BE">
        <w:t>bố</w:t>
      </w:r>
      <w:proofErr w:type="spellEnd"/>
      <w:r w:rsidRPr="00A876BE">
        <w:t xml:space="preserve"> </w:t>
      </w:r>
      <w:proofErr w:type="spellStart"/>
      <w:r w:rsidRPr="00A876BE">
        <w:t>cục</w:t>
      </w:r>
      <w:proofErr w:type="spellEnd"/>
      <w:r w:rsidRPr="00A876BE">
        <w:t xml:space="preserve"> </w:t>
      </w:r>
      <w:proofErr w:type="spellStart"/>
      <w:r w:rsidRPr="00A876BE">
        <w:t>rõ</w:t>
      </w:r>
      <w:proofErr w:type="spellEnd"/>
      <w:r w:rsidRPr="00A876BE">
        <w:t xml:space="preserve"> </w:t>
      </w:r>
      <w:proofErr w:type="spellStart"/>
      <w:r w:rsidRPr="00A876BE">
        <w:t>ràng</w:t>
      </w:r>
      <w:proofErr w:type="spellEnd"/>
      <w:r w:rsidRPr="00A876BE">
        <w:t xml:space="preserve"> </w:t>
      </w:r>
      <w:proofErr w:type="spellStart"/>
      <w:r w:rsidRPr="00A876BE">
        <w:t>và</w:t>
      </w:r>
      <w:proofErr w:type="spellEnd"/>
      <w:r w:rsidRPr="00A876BE">
        <w:t xml:space="preserve"> </w:t>
      </w:r>
      <w:proofErr w:type="spellStart"/>
      <w:r w:rsidRPr="00A876BE">
        <w:t>đặc</w:t>
      </w:r>
      <w:proofErr w:type="spellEnd"/>
      <w:r w:rsidRPr="00A876BE">
        <w:t xml:space="preserve"> </w:t>
      </w:r>
      <w:proofErr w:type="spellStart"/>
      <w:r w:rsidRPr="00A876BE">
        <w:t>biệt</w:t>
      </w:r>
      <w:proofErr w:type="spellEnd"/>
      <w:r w:rsidRPr="00A876BE">
        <w:t xml:space="preserve"> </w:t>
      </w:r>
      <w:proofErr w:type="spellStart"/>
      <w:r w:rsidRPr="00A876BE">
        <w:t>là</w:t>
      </w:r>
      <w:proofErr w:type="spellEnd"/>
      <w:r w:rsidRPr="00A876BE">
        <w:t xml:space="preserve"> </w:t>
      </w:r>
      <w:proofErr w:type="spellStart"/>
      <w:r w:rsidRPr="00A876BE">
        <w:t>phải</w:t>
      </w:r>
      <w:proofErr w:type="spellEnd"/>
      <w:r w:rsidRPr="00A876BE">
        <w:t xml:space="preserve"> </w:t>
      </w:r>
      <w:proofErr w:type="spellStart"/>
      <w:r w:rsidRPr="00A876BE">
        <w:t>hỗ</w:t>
      </w:r>
      <w:proofErr w:type="spellEnd"/>
      <w:r w:rsidRPr="00A876BE">
        <w:t xml:space="preserve"> </w:t>
      </w:r>
      <w:proofErr w:type="spellStart"/>
      <w:r w:rsidRPr="00A876BE">
        <w:t>trợ</w:t>
      </w:r>
      <w:proofErr w:type="spellEnd"/>
      <w:r w:rsidRPr="00A876BE">
        <w:t xml:space="preserve"> Responsive Design, </w:t>
      </w:r>
      <w:proofErr w:type="spellStart"/>
      <w:r w:rsidRPr="00A876BE">
        <w:t>hiển</w:t>
      </w:r>
      <w:proofErr w:type="spellEnd"/>
      <w:r w:rsidRPr="00A876BE">
        <w:t xml:space="preserve"> </w:t>
      </w:r>
      <w:proofErr w:type="spellStart"/>
      <w:r w:rsidRPr="00A876BE">
        <w:t>thị</w:t>
      </w:r>
      <w:proofErr w:type="spellEnd"/>
      <w:r w:rsidRPr="00A876BE">
        <w:t xml:space="preserve"> </w:t>
      </w:r>
      <w:proofErr w:type="spellStart"/>
      <w:r w:rsidRPr="00A876BE">
        <w:t>tốt</w:t>
      </w:r>
      <w:proofErr w:type="spellEnd"/>
      <w:r w:rsidRPr="00A876BE">
        <w:t xml:space="preserve"> </w:t>
      </w:r>
      <w:proofErr w:type="spellStart"/>
      <w:r w:rsidRPr="00A876BE">
        <w:t>trên</w:t>
      </w:r>
      <w:proofErr w:type="spellEnd"/>
      <w:r w:rsidRPr="00A876BE">
        <w:t xml:space="preserve"> </w:t>
      </w:r>
      <w:proofErr w:type="spellStart"/>
      <w:r w:rsidRPr="00A876BE">
        <w:t>cả</w:t>
      </w:r>
      <w:proofErr w:type="spellEnd"/>
      <w:r w:rsidRPr="00A876BE">
        <w:t xml:space="preserve"> </w:t>
      </w:r>
      <w:proofErr w:type="spellStart"/>
      <w:r w:rsidRPr="00A876BE">
        <w:t>máy</w:t>
      </w:r>
      <w:proofErr w:type="spellEnd"/>
      <w:r w:rsidRPr="00A876BE">
        <w:t xml:space="preserve"> </w:t>
      </w:r>
      <w:proofErr w:type="spellStart"/>
      <w:r w:rsidRPr="00A876BE">
        <w:t>tính</w:t>
      </w:r>
      <w:proofErr w:type="spellEnd"/>
      <w:r w:rsidRPr="00A876BE">
        <w:t xml:space="preserve"> </w:t>
      </w:r>
      <w:proofErr w:type="spellStart"/>
      <w:r w:rsidRPr="00A876BE">
        <w:t>cá</w:t>
      </w:r>
      <w:proofErr w:type="spellEnd"/>
      <w:r w:rsidRPr="00A876BE">
        <w:t xml:space="preserve"> </w:t>
      </w:r>
      <w:proofErr w:type="spellStart"/>
      <w:r w:rsidRPr="00A876BE">
        <w:t>nhân</w:t>
      </w:r>
      <w:proofErr w:type="spellEnd"/>
      <w:r w:rsidRPr="00A876BE">
        <w:t xml:space="preserve">, </w:t>
      </w:r>
      <w:proofErr w:type="spellStart"/>
      <w:r w:rsidRPr="00A876BE">
        <w:t>máy</w:t>
      </w:r>
      <w:proofErr w:type="spellEnd"/>
      <w:r w:rsidRPr="00A876BE">
        <w:t xml:space="preserve"> </w:t>
      </w:r>
      <w:proofErr w:type="spellStart"/>
      <w:r w:rsidRPr="00A876BE">
        <w:t>tính</w:t>
      </w:r>
      <w:proofErr w:type="spellEnd"/>
      <w:r w:rsidRPr="00A876BE">
        <w:t xml:space="preserve"> </w:t>
      </w:r>
      <w:proofErr w:type="spellStart"/>
      <w:r w:rsidRPr="00A876BE">
        <w:t>bảng</w:t>
      </w:r>
      <w:proofErr w:type="spellEnd"/>
      <w:r w:rsidRPr="00A876BE">
        <w:t xml:space="preserve"> </w:t>
      </w:r>
      <w:proofErr w:type="spellStart"/>
      <w:r w:rsidRPr="00A876BE">
        <w:t>và</w:t>
      </w:r>
      <w:proofErr w:type="spellEnd"/>
      <w:r w:rsidRPr="00A876BE">
        <w:t xml:space="preserve"> </w:t>
      </w:r>
      <w:proofErr w:type="spellStart"/>
      <w:r w:rsidRPr="00A876BE">
        <w:t>điện</w:t>
      </w:r>
      <w:proofErr w:type="spellEnd"/>
      <w:r w:rsidRPr="00A876BE">
        <w:t xml:space="preserve"> </w:t>
      </w:r>
      <w:proofErr w:type="spellStart"/>
      <w:r w:rsidRPr="00A876BE">
        <w:t>thoại</w:t>
      </w:r>
      <w:proofErr w:type="spellEnd"/>
      <w:r w:rsidRPr="00A876BE">
        <w:t xml:space="preserve"> di </w:t>
      </w:r>
      <w:proofErr w:type="spellStart"/>
      <w:r w:rsidRPr="00A876BE">
        <w:t>động</w:t>
      </w:r>
      <w:proofErr w:type="spellEnd"/>
      <w:r w:rsidRPr="00A876BE">
        <w:t>.</w:t>
      </w:r>
    </w:p>
    <w:p w14:paraId="636C1C1B" w14:textId="77777777" w:rsidR="00A876BE" w:rsidRPr="00A876BE" w:rsidRDefault="00A876BE" w:rsidP="00A876BE">
      <w:pPr>
        <w:ind w:firstLine="567"/>
      </w:pPr>
      <w:proofErr w:type="spellStart"/>
      <w:r w:rsidRPr="00A876BE">
        <w:t>Về</w:t>
      </w:r>
      <w:proofErr w:type="spellEnd"/>
      <w:r w:rsidRPr="00A876BE">
        <w:t xml:space="preserve"> </w:t>
      </w:r>
      <w:proofErr w:type="spellStart"/>
      <w:r w:rsidRPr="00A876BE">
        <w:t>Hiệu</w:t>
      </w:r>
      <w:proofErr w:type="spellEnd"/>
      <w:r w:rsidRPr="00A876BE">
        <w:t xml:space="preserve"> </w:t>
      </w:r>
      <w:proofErr w:type="spellStart"/>
      <w:r w:rsidRPr="00A876BE">
        <w:t>năng</w:t>
      </w:r>
      <w:proofErr w:type="spellEnd"/>
      <w:r w:rsidRPr="00A876BE">
        <w:t xml:space="preserve"> </w:t>
      </w:r>
      <w:proofErr w:type="spellStart"/>
      <w:r w:rsidRPr="00A876BE">
        <w:t>và</w:t>
      </w:r>
      <w:proofErr w:type="spellEnd"/>
      <w:r w:rsidRPr="00A876BE">
        <w:t xml:space="preserve"> </w:t>
      </w:r>
      <w:proofErr w:type="spellStart"/>
      <w:r w:rsidRPr="00A876BE">
        <w:t>Độ</w:t>
      </w:r>
      <w:proofErr w:type="spellEnd"/>
      <w:r w:rsidRPr="00A876BE">
        <w:t xml:space="preserve"> </w:t>
      </w:r>
      <w:proofErr w:type="spellStart"/>
      <w:r w:rsidRPr="00A876BE">
        <w:t>ổn</w:t>
      </w:r>
      <w:proofErr w:type="spellEnd"/>
      <w:r w:rsidRPr="00A876BE">
        <w:t xml:space="preserve"> </w:t>
      </w:r>
      <w:proofErr w:type="spellStart"/>
      <w:r w:rsidRPr="00A876BE">
        <w:t>định</w:t>
      </w:r>
      <w:proofErr w:type="spellEnd"/>
      <w:r w:rsidRPr="00A876BE">
        <w:t xml:space="preserve">, </w:t>
      </w:r>
      <w:proofErr w:type="spellStart"/>
      <w:r w:rsidRPr="00A876BE">
        <w:t>hệ</w:t>
      </w:r>
      <w:proofErr w:type="spellEnd"/>
      <w:r w:rsidRPr="00A876BE">
        <w:t xml:space="preserve"> </w:t>
      </w:r>
      <w:proofErr w:type="spellStart"/>
      <w:r w:rsidRPr="00A876BE">
        <w:t>thống</w:t>
      </w:r>
      <w:proofErr w:type="spellEnd"/>
      <w:r w:rsidRPr="00A876BE">
        <w:t xml:space="preserve"> </w:t>
      </w:r>
      <w:proofErr w:type="spellStart"/>
      <w:r w:rsidRPr="00A876BE">
        <w:t>cần</w:t>
      </w:r>
      <w:proofErr w:type="spellEnd"/>
      <w:r w:rsidRPr="00A876BE">
        <w:t xml:space="preserve"> </w:t>
      </w:r>
      <w:proofErr w:type="spellStart"/>
      <w:r w:rsidRPr="00A876BE">
        <w:t>đảm</w:t>
      </w:r>
      <w:proofErr w:type="spellEnd"/>
      <w:r w:rsidRPr="00A876BE">
        <w:t xml:space="preserve"> </w:t>
      </w:r>
      <w:proofErr w:type="spellStart"/>
      <w:r w:rsidRPr="00A876BE">
        <w:t>bảo</w:t>
      </w:r>
      <w:proofErr w:type="spellEnd"/>
      <w:r w:rsidRPr="00A876BE">
        <w:t xml:space="preserve"> </w:t>
      </w:r>
      <w:proofErr w:type="spellStart"/>
      <w:r w:rsidRPr="00A876BE">
        <w:t>tốc</w:t>
      </w:r>
      <w:proofErr w:type="spellEnd"/>
      <w:r w:rsidRPr="00A876BE">
        <w:t xml:space="preserve"> </w:t>
      </w:r>
      <w:proofErr w:type="spellStart"/>
      <w:r w:rsidRPr="00A876BE">
        <w:t>độ</w:t>
      </w:r>
      <w:proofErr w:type="spellEnd"/>
      <w:r w:rsidRPr="00A876BE">
        <w:t xml:space="preserve"> </w:t>
      </w:r>
      <w:proofErr w:type="spellStart"/>
      <w:r w:rsidRPr="00A876BE">
        <w:t>phản</w:t>
      </w:r>
      <w:proofErr w:type="spellEnd"/>
      <w:r w:rsidRPr="00A876BE">
        <w:t xml:space="preserve"> </w:t>
      </w:r>
      <w:proofErr w:type="spellStart"/>
      <w:r w:rsidRPr="00A876BE">
        <w:t>hồi</w:t>
      </w:r>
      <w:proofErr w:type="spellEnd"/>
      <w:r w:rsidRPr="00A876BE">
        <w:t xml:space="preserve"> </w:t>
      </w:r>
      <w:proofErr w:type="spellStart"/>
      <w:r w:rsidRPr="00A876BE">
        <w:t>nhanh</w:t>
      </w:r>
      <w:proofErr w:type="spellEnd"/>
      <w:r w:rsidRPr="00A876BE">
        <w:t xml:space="preserve">, </w:t>
      </w:r>
      <w:proofErr w:type="spellStart"/>
      <w:r w:rsidRPr="00A876BE">
        <w:t>các</w:t>
      </w:r>
      <w:proofErr w:type="spellEnd"/>
      <w:r w:rsidRPr="00A876BE">
        <w:t xml:space="preserve"> </w:t>
      </w:r>
      <w:proofErr w:type="spellStart"/>
      <w:r w:rsidRPr="00A876BE">
        <w:t>thao</w:t>
      </w:r>
      <w:proofErr w:type="spellEnd"/>
      <w:r w:rsidRPr="00A876BE">
        <w:t xml:space="preserve"> </w:t>
      </w:r>
      <w:proofErr w:type="spellStart"/>
      <w:r w:rsidRPr="00A876BE">
        <w:t>tác</w:t>
      </w:r>
      <w:proofErr w:type="spellEnd"/>
      <w:r w:rsidRPr="00A876BE">
        <w:t xml:space="preserve"> </w:t>
      </w:r>
      <w:proofErr w:type="spellStart"/>
      <w:r w:rsidRPr="00A876BE">
        <w:t>chuyển</w:t>
      </w:r>
      <w:proofErr w:type="spellEnd"/>
      <w:r w:rsidRPr="00A876BE">
        <w:t xml:space="preserve"> </w:t>
      </w:r>
      <w:proofErr w:type="spellStart"/>
      <w:r w:rsidRPr="00A876BE">
        <w:t>trang</w:t>
      </w:r>
      <w:proofErr w:type="spellEnd"/>
      <w:r w:rsidRPr="00A876BE">
        <w:t xml:space="preserve"> </w:t>
      </w:r>
      <w:proofErr w:type="spellStart"/>
      <w:r w:rsidRPr="00A876BE">
        <w:t>hoặc</w:t>
      </w:r>
      <w:proofErr w:type="spellEnd"/>
      <w:r w:rsidRPr="00A876BE">
        <w:t xml:space="preserve"> </w:t>
      </w:r>
      <w:proofErr w:type="spellStart"/>
      <w:r w:rsidRPr="00A876BE">
        <w:t>gọi</w:t>
      </w:r>
      <w:proofErr w:type="spellEnd"/>
      <w:r w:rsidRPr="00A876BE">
        <w:t xml:space="preserve"> API </w:t>
      </w:r>
      <w:proofErr w:type="spellStart"/>
      <w:r w:rsidRPr="00A876BE">
        <w:t>không</w:t>
      </w:r>
      <w:proofErr w:type="spellEnd"/>
      <w:r w:rsidRPr="00A876BE">
        <w:t xml:space="preserve"> </w:t>
      </w:r>
      <w:proofErr w:type="spellStart"/>
      <w:r w:rsidRPr="00A876BE">
        <w:t>được</w:t>
      </w:r>
      <w:proofErr w:type="spellEnd"/>
      <w:r w:rsidRPr="00A876BE">
        <w:t xml:space="preserve"> </w:t>
      </w:r>
      <w:proofErr w:type="spellStart"/>
      <w:r w:rsidRPr="00A876BE">
        <w:t>có</w:t>
      </w:r>
      <w:proofErr w:type="spellEnd"/>
      <w:r w:rsidRPr="00A876BE">
        <w:t xml:space="preserve"> </w:t>
      </w:r>
      <w:proofErr w:type="spellStart"/>
      <w:r w:rsidRPr="00A876BE">
        <w:t>độ</w:t>
      </w:r>
      <w:proofErr w:type="spellEnd"/>
      <w:r w:rsidRPr="00A876BE">
        <w:t xml:space="preserve"> </w:t>
      </w:r>
      <w:proofErr w:type="spellStart"/>
      <w:r w:rsidRPr="00A876BE">
        <w:t>trễ</w:t>
      </w:r>
      <w:proofErr w:type="spellEnd"/>
      <w:r w:rsidRPr="00A876BE">
        <w:t xml:space="preserve"> </w:t>
      </w:r>
      <w:proofErr w:type="spellStart"/>
      <w:r w:rsidRPr="00A876BE">
        <w:t>quá</w:t>
      </w:r>
      <w:proofErr w:type="spellEnd"/>
      <w:r w:rsidRPr="00A876BE">
        <w:t xml:space="preserve"> </w:t>
      </w:r>
      <w:proofErr w:type="spellStart"/>
      <w:r w:rsidRPr="00A876BE">
        <w:t>lớn</w:t>
      </w:r>
      <w:proofErr w:type="spellEnd"/>
      <w:r w:rsidRPr="00A876BE">
        <w:t xml:space="preserve"> (</w:t>
      </w:r>
      <w:proofErr w:type="spellStart"/>
      <w:r w:rsidRPr="00A876BE">
        <w:t>dưới</w:t>
      </w:r>
      <w:proofErr w:type="spellEnd"/>
      <w:r w:rsidRPr="00A876BE">
        <w:t xml:space="preserve"> 2 </w:t>
      </w:r>
      <w:proofErr w:type="spellStart"/>
      <w:r w:rsidRPr="00A876BE">
        <w:t>giây</w:t>
      </w:r>
      <w:proofErr w:type="spellEnd"/>
      <w:r w:rsidRPr="00A876BE">
        <w:t xml:space="preserve"> </w:t>
      </w:r>
      <w:proofErr w:type="spellStart"/>
      <w:r w:rsidRPr="00A876BE">
        <w:t>trong</w:t>
      </w:r>
      <w:proofErr w:type="spellEnd"/>
      <w:r w:rsidRPr="00A876BE">
        <w:t xml:space="preserve"> </w:t>
      </w:r>
      <w:proofErr w:type="spellStart"/>
      <w:r w:rsidRPr="00A876BE">
        <w:t>điều</w:t>
      </w:r>
      <w:proofErr w:type="spellEnd"/>
      <w:r w:rsidRPr="00A876BE">
        <w:t xml:space="preserve"> </w:t>
      </w:r>
      <w:proofErr w:type="spellStart"/>
      <w:r w:rsidRPr="00A876BE">
        <w:t>kiện</w:t>
      </w:r>
      <w:proofErr w:type="spellEnd"/>
      <w:r w:rsidRPr="00A876BE">
        <w:t xml:space="preserve"> </w:t>
      </w:r>
      <w:proofErr w:type="spellStart"/>
      <w:r w:rsidRPr="00A876BE">
        <w:t>mạng</w:t>
      </w:r>
      <w:proofErr w:type="spellEnd"/>
      <w:r w:rsidRPr="00A876BE">
        <w:t xml:space="preserve"> </w:t>
      </w:r>
      <w:proofErr w:type="spellStart"/>
      <w:r w:rsidRPr="00A876BE">
        <w:t>ổn</w:t>
      </w:r>
      <w:proofErr w:type="spellEnd"/>
      <w:r w:rsidRPr="00A876BE">
        <w:t xml:space="preserve"> </w:t>
      </w:r>
      <w:proofErr w:type="spellStart"/>
      <w:r w:rsidRPr="00A876BE">
        <w:t>định</w:t>
      </w:r>
      <w:proofErr w:type="spellEnd"/>
      <w:r w:rsidRPr="00A876BE">
        <w:t xml:space="preserve">). </w:t>
      </w:r>
      <w:proofErr w:type="spellStart"/>
      <w:r w:rsidRPr="00A876BE">
        <w:t>Các</w:t>
      </w:r>
      <w:proofErr w:type="spellEnd"/>
      <w:r w:rsidRPr="00A876BE">
        <w:t xml:space="preserve"> </w:t>
      </w:r>
      <w:proofErr w:type="spellStart"/>
      <w:r w:rsidRPr="00A876BE">
        <w:t>tính</w:t>
      </w:r>
      <w:proofErr w:type="spellEnd"/>
      <w:r w:rsidRPr="00A876BE">
        <w:t xml:space="preserve"> </w:t>
      </w:r>
      <w:proofErr w:type="spellStart"/>
      <w:r w:rsidRPr="00A876BE">
        <w:t>năng</w:t>
      </w:r>
      <w:proofErr w:type="spellEnd"/>
      <w:r w:rsidRPr="00A876BE">
        <w:t xml:space="preserve"> </w:t>
      </w:r>
      <w:proofErr w:type="spellStart"/>
      <w:r w:rsidRPr="00A876BE">
        <w:t>tương</w:t>
      </w:r>
      <w:proofErr w:type="spellEnd"/>
      <w:r w:rsidRPr="00A876BE">
        <w:t xml:space="preserve"> </w:t>
      </w:r>
      <w:proofErr w:type="spellStart"/>
      <w:r w:rsidRPr="00A876BE">
        <w:t>tác</w:t>
      </w:r>
      <w:proofErr w:type="spellEnd"/>
      <w:r w:rsidRPr="00A876BE">
        <w:t xml:space="preserve"> </w:t>
      </w:r>
      <w:proofErr w:type="spellStart"/>
      <w:r w:rsidRPr="00A876BE">
        <w:t>thời</w:t>
      </w:r>
      <w:proofErr w:type="spellEnd"/>
      <w:r w:rsidRPr="00A876BE">
        <w:t xml:space="preserve"> </w:t>
      </w:r>
      <w:proofErr w:type="spellStart"/>
      <w:r w:rsidRPr="00A876BE">
        <w:t>gian</w:t>
      </w:r>
      <w:proofErr w:type="spellEnd"/>
      <w:r w:rsidRPr="00A876BE">
        <w:t xml:space="preserve"> </w:t>
      </w:r>
      <w:proofErr w:type="spellStart"/>
      <w:r w:rsidRPr="00A876BE">
        <w:t>thực</w:t>
      </w:r>
      <w:proofErr w:type="spellEnd"/>
      <w:r w:rsidRPr="00A876BE">
        <w:t xml:space="preserve"> </w:t>
      </w:r>
      <w:proofErr w:type="spellStart"/>
      <w:r w:rsidRPr="00A876BE">
        <w:t>như</w:t>
      </w:r>
      <w:proofErr w:type="spellEnd"/>
      <w:r w:rsidRPr="00A876BE">
        <w:t xml:space="preserve"> </w:t>
      </w:r>
      <w:proofErr w:type="spellStart"/>
      <w:r w:rsidRPr="00A876BE">
        <w:t>cập</w:t>
      </w:r>
      <w:proofErr w:type="spellEnd"/>
      <w:r w:rsidRPr="00A876BE">
        <w:t xml:space="preserve"> </w:t>
      </w:r>
      <w:proofErr w:type="spellStart"/>
      <w:r w:rsidRPr="00A876BE">
        <w:t>nhật</w:t>
      </w:r>
      <w:proofErr w:type="spellEnd"/>
      <w:r w:rsidRPr="00A876BE">
        <w:t xml:space="preserve"> </w:t>
      </w:r>
      <w:proofErr w:type="spellStart"/>
      <w:r w:rsidRPr="00A876BE">
        <w:t>trạng</w:t>
      </w:r>
      <w:proofErr w:type="spellEnd"/>
      <w:r w:rsidRPr="00A876BE">
        <w:t xml:space="preserve"> </w:t>
      </w:r>
      <w:proofErr w:type="spellStart"/>
      <w:r w:rsidRPr="00A876BE">
        <w:t>thái</w:t>
      </w:r>
      <w:proofErr w:type="spellEnd"/>
      <w:r w:rsidRPr="00A876BE">
        <w:t xml:space="preserve"> Kanban hay </w:t>
      </w:r>
      <w:proofErr w:type="spellStart"/>
      <w:r w:rsidRPr="00A876BE">
        <w:t>nhận</w:t>
      </w:r>
      <w:proofErr w:type="spellEnd"/>
      <w:r w:rsidRPr="00A876BE">
        <w:t xml:space="preserve"> tin </w:t>
      </w:r>
      <w:proofErr w:type="spellStart"/>
      <w:r w:rsidRPr="00A876BE">
        <w:t>nhắn</w:t>
      </w:r>
      <w:proofErr w:type="spellEnd"/>
      <w:r w:rsidRPr="00A876BE">
        <w:t xml:space="preserve"> Chat </w:t>
      </w:r>
      <w:proofErr w:type="spellStart"/>
      <w:r w:rsidRPr="00A876BE">
        <w:t>phải</w:t>
      </w:r>
      <w:proofErr w:type="spellEnd"/>
      <w:r w:rsidRPr="00A876BE">
        <w:t xml:space="preserve"> </w:t>
      </w:r>
      <w:proofErr w:type="spellStart"/>
      <w:r w:rsidRPr="00A876BE">
        <w:t>diễn</w:t>
      </w:r>
      <w:proofErr w:type="spellEnd"/>
      <w:r w:rsidRPr="00A876BE">
        <w:t xml:space="preserve"> </w:t>
      </w:r>
      <w:proofErr w:type="spellStart"/>
      <w:r w:rsidRPr="00A876BE">
        <w:t>ra</w:t>
      </w:r>
      <w:proofErr w:type="spellEnd"/>
      <w:r w:rsidRPr="00A876BE">
        <w:t xml:space="preserve"> </w:t>
      </w:r>
      <w:proofErr w:type="spellStart"/>
      <w:r w:rsidRPr="00A876BE">
        <w:t>gần</w:t>
      </w:r>
      <w:proofErr w:type="spellEnd"/>
      <w:r w:rsidRPr="00A876BE">
        <w:t xml:space="preserve"> </w:t>
      </w:r>
      <w:proofErr w:type="spellStart"/>
      <w:r w:rsidRPr="00A876BE">
        <w:t>như</w:t>
      </w:r>
      <w:proofErr w:type="spellEnd"/>
      <w:r w:rsidRPr="00A876BE">
        <w:t xml:space="preserve"> </w:t>
      </w:r>
      <w:proofErr w:type="spellStart"/>
      <w:r w:rsidRPr="00A876BE">
        <w:t>tức</w:t>
      </w:r>
      <w:proofErr w:type="spellEnd"/>
      <w:r w:rsidRPr="00A876BE">
        <w:t xml:space="preserve"> </w:t>
      </w:r>
      <w:proofErr w:type="spellStart"/>
      <w:r w:rsidRPr="00A876BE">
        <w:t>thì</w:t>
      </w:r>
      <w:proofErr w:type="spellEnd"/>
      <w:r w:rsidRPr="00A876BE">
        <w:t xml:space="preserve"> </w:t>
      </w:r>
      <w:proofErr w:type="spellStart"/>
      <w:r w:rsidRPr="00A876BE">
        <w:t>để</w:t>
      </w:r>
      <w:proofErr w:type="spellEnd"/>
      <w:r w:rsidRPr="00A876BE">
        <w:t xml:space="preserve"> </w:t>
      </w:r>
      <w:proofErr w:type="spellStart"/>
      <w:r w:rsidRPr="00A876BE">
        <w:t>không</w:t>
      </w:r>
      <w:proofErr w:type="spellEnd"/>
      <w:r w:rsidRPr="00A876BE">
        <w:t xml:space="preserve"> </w:t>
      </w:r>
      <w:proofErr w:type="spellStart"/>
      <w:r w:rsidRPr="00A876BE">
        <w:t>làm</w:t>
      </w:r>
      <w:proofErr w:type="spellEnd"/>
      <w:r w:rsidRPr="00A876BE">
        <w:t xml:space="preserve"> </w:t>
      </w:r>
      <w:proofErr w:type="spellStart"/>
      <w:r w:rsidRPr="00A876BE">
        <w:t>gián</w:t>
      </w:r>
      <w:proofErr w:type="spellEnd"/>
      <w:r w:rsidRPr="00A876BE">
        <w:t xml:space="preserve"> </w:t>
      </w:r>
      <w:proofErr w:type="spellStart"/>
      <w:r w:rsidRPr="00A876BE">
        <w:t>đoạn</w:t>
      </w:r>
      <w:proofErr w:type="spellEnd"/>
      <w:r w:rsidRPr="00A876BE">
        <w:t xml:space="preserve"> </w:t>
      </w:r>
      <w:proofErr w:type="spellStart"/>
      <w:r w:rsidRPr="00A876BE">
        <w:t>luồng</w:t>
      </w:r>
      <w:proofErr w:type="spellEnd"/>
      <w:r w:rsidRPr="00A876BE">
        <w:t xml:space="preserve"> công </w:t>
      </w:r>
      <w:proofErr w:type="spellStart"/>
      <w:r w:rsidRPr="00A876BE">
        <w:t>việc</w:t>
      </w:r>
      <w:proofErr w:type="spellEnd"/>
      <w:r w:rsidRPr="00A876BE">
        <w:t xml:space="preserve"> </w:t>
      </w:r>
      <w:proofErr w:type="spellStart"/>
      <w:r w:rsidRPr="00A876BE">
        <w:t>của</w:t>
      </w:r>
      <w:proofErr w:type="spellEnd"/>
      <w:r w:rsidRPr="00A876BE">
        <w:t xml:space="preserve"> </w:t>
      </w:r>
      <w:proofErr w:type="spellStart"/>
      <w:r w:rsidRPr="00A876BE">
        <w:t>người</w:t>
      </w:r>
      <w:proofErr w:type="spellEnd"/>
      <w:r w:rsidRPr="00A876BE">
        <w:t xml:space="preserve"> </w:t>
      </w:r>
      <w:proofErr w:type="spellStart"/>
      <w:r w:rsidRPr="00A876BE">
        <w:t>dùng</w:t>
      </w:r>
      <w:proofErr w:type="spellEnd"/>
      <w:r w:rsidRPr="00A876BE">
        <w:t>.</w:t>
      </w:r>
    </w:p>
    <w:p w14:paraId="457F279A" w14:textId="77777777" w:rsidR="00A876BE" w:rsidRPr="00A876BE" w:rsidRDefault="00A876BE" w:rsidP="00A876BE">
      <w:pPr>
        <w:ind w:firstLine="567"/>
      </w:pPr>
      <w:proofErr w:type="spellStart"/>
      <w:r w:rsidRPr="00A876BE">
        <w:t>Về</w:t>
      </w:r>
      <w:proofErr w:type="spellEnd"/>
      <w:r w:rsidRPr="00A876BE">
        <w:t xml:space="preserve"> </w:t>
      </w:r>
      <w:proofErr w:type="spellStart"/>
      <w:r w:rsidRPr="00A876BE">
        <w:t>Bảo</w:t>
      </w:r>
      <w:proofErr w:type="spellEnd"/>
      <w:r w:rsidRPr="00A876BE">
        <w:t xml:space="preserve"> </w:t>
      </w:r>
      <w:proofErr w:type="spellStart"/>
      <w:r w:rsidRPr="00A876BE">
        <w:t>mật</w:t>
      </w:r>
      <w:proofErr w:type="spellEnd"/>
      <w:r w:rsidRPr="00A876BE">
        <w:t xml:space="preserve"> </w:t>
      </w:r>
      <w:proofErr w:type="spellStart"/>
      <w:r w:rsidRPr="00A876BE">
        <w:t>và</w:t>
      </w:r>
      <w:proofErr w:type="spellEnd"/>
      <w:r w:rsidRPr="00A876BE">
        <w:t xml:space="preserve"> </w:t>
      </w:r>
      <w:proofErr w:type="gramStart"/>
      <w:r w:rsidRPr="00A876BE">
        <w:t>An</w:t>
      </w:r>
      <w:proofErr w:type="gramEnd"/>
      <w:r w:rsidRPr="00A876BE">
        <w:t xml:space="preserve"> </w:t>
      </w:r>
      <w:proofErr w:type="spellStart"/>
      <w:r w:rsidRPr="00A876BE">
        <w:t>toàn</w:t>
      </w:r>
      <w:proofErr w:type="spellEnd"/>
      <w:r w:rsidRPr="00A876BE">
        <w:t xml:space="preserve"> </w:t>
      </w:r>
      <w:proofErr w:type="spellStart"/>
      <w:r w:rsidRPr="00A876BE">
        <w:t>dữ</w:t>
      </w:r>
      <w:proofErr w:type="spellEnd"/>
      <w:r w:rsidRPr="00A876BE">
        <w:t xml:space="preserve"> </w:t>
      </w:r>
      <w:proofErr w:type="spellStart"/>
      <w:r w:rsidRPr="00A876BE">
        <w:t>liệu</w:t>
      </w:r>
      <w:proofErr w:type="spellEnd"/>
      <w:r w:rsidRPr="00A876BE">
        <w:t xml:space="preserve">, </w:t>
      </w:r>
      <w:proofErr w:type="spellStart"/>
      <w:r w:rsidRPr="00A876BE">
        <w:t>mật</w:t>
      </w:r>
      <w:proofErr w:type="spellEnd"/>
      <w:r w:rsidRPr="00A876BE">
        <w:t xml:space="preserve"> </w:t>
      </w:r>
      <w:proofErr w:type="spellStart"/>
      <w:r w:rsidRPr="00A876BE">
        <w:t>khẩu</w:t>
      </w:r>
      <w:proofErr w:type="spellEnd"/>
      <w:r w:rsidRPr="00A876BE">
        <w:t xml:space="preserve"> </w:t>
      </w:r>
      <w:proofErr w:type="spellStart"/>
      <w:r w:rsidRPr="00A876BE">
        <w:t>người</w:t>
      </w:r>
      <w:proofErr w:type="spellEnd"/>
      <w:r w:rsidRPr="00A876BE">
        <w:t xml:space="preserve"> </w:t>
      </w:r>
      <w:proofErr w:type="spellStart"/>
      <w:r w:rsidRPr="00A876BE">
        <w:t>dùng</w:t>
      </w:r>
      <w:proofErr w:type="spellEnd"/>
      <w:r w:rsidRPr="00A876BE">
        <w:t xml:space="preserve"> </w:t>
      </w:r>
      <w:proofErr w:type="spellStart"/>
      <w:r w:rsidRPr="00A876BE">
        <w:t>bắt</w:t>
      </w:r>
      <w:proofErr w:type="spellEnd"/>
      <w:r w:rsidRPr="00A876BE">
        <w:t xml:space="preserve"> </w:t>
      </w:r>
      <w:proofErr w:type="spellStart"/>
      <w:r w:rsidRPr="00A876BE">
        <w:t>buộc</w:t>
      </w:r>
      <w:proofErr w:type="spellEnd"/>
      <w:r w:rsidRPr="00A876BE">
        <w:t xml:space="preserve"> </w:t>
      </w:r>
      <w:proofErr w:type="spellStart"/>
      <w:r w:rsidRPr="00A876BE">
        <w:t>phải</w:t>
      </w:r>
      <w:proofErr w:type="spellEnd"/>
      <w:r w:rsidRPr="00A876BE">
        <w:t xml:space="preserve"> </w:t>
      </w:r>
      <w:proofErr w:type="spellStart"/>
      <w:r w:rsidRPr="00A876BE">
        <w:t>được</w:t>
      </w:r>
      <w:proofErr w:type="spellEnd"/>
      <w:r w:rsidRPr="00A876BE">
        <w:t xml:space="preserve"> </w:t>
      </w:r>
      <w:proofErr w:type="spellStart"/>
      <w:r w:rsidRPr="00A876BE">
        <w:t>mã</w:t>
      </w:r>
      <w:proofErr w:type="spellEnd"/>
      <w:r w:rsidRPr="00A876BE">
        <w:t xml:space="preserve"> </w:t>
      </w:r>
      <w:proofErr w:type="spellStart"/>
      <w:r w:rsidRPr="00A876BE">
        <w:t>hóa</w:t>
      </w:r>
      <w:proofErr w:type="spellEnd"/>
      <w:r w:rsidRPr="00A876BE">
        <w:t xml:space="preserve"> (</w:t>
      </w:r>
      <w:proofErr w:type="spellStart"/>
      <w:r w:rsidRPr="00A876BE">
        <w:t>sử</w:t>
      </w:r>
      <w:proofErr w:type="spellEnd"/>
      <w:r w:rsidRPr="00A876BE">
        <w:t xml:space="preserve"> </w:t>
      </w:r>
      <w:proofErr w:type="spellStart"/>
      <w:r w:rsidRPr="00A876BE">
        <w:t>dụng</w:t>
      </w:r>
      <w:proofErr w:type="spellEnd"/>
      <w:r w:rsidRPr="00A876BE">
        <w:t xml:space="preserve"> </w:t>
      </w:r>
      <w:proofErr w:type="spellStart"/>
      <w:r w:rsidRPr="00A876BE">
        <w:t>thuật</w:t>
      </w:r>
      <w:proofErr w:type="spellEnd"/>
      <w:r w:rsidRPr="00A876BE">
        <w:t xml:space="preserve"> </w:t>
      </w:r>
      <w:proofErr w:type="spellStart"/>
      <w:r w:rsidRPr="00A876BE">
        <w:t>toán</w:t>
      </w:r>
      <w:proofErr w:type="spellEnd"/>
      <w:r w:rsidRPr="00A876BE">
        <w:t xml:space="preserve"> </w:t>
      </w:r>
      <w:proofErr w:type="spellStart"/>
      <w:r w:rsidRPr="00A876BE">
        <w:t>như</w:t>
      </w:r>
      <w:proofErr w:type="spellEnd"/>
      <w:r w:rsidRPr="00A876BE">
        <w:t xml:space="preserve"> </w:t>
      </w:r>
      <w:proofErr w:type="spellStart"/>
      <w:r w:rsidRPr="00A876BE">
        <w:t>Bcrypt</w:t>
      </w:r>
      <w:proofErr w:type="spellEnd"/>
      <w:r w:rsidRPr="00A876BE">
        <w:t xml:space="preserve">) </w:t>
      </w:r>
      <w:proofErr w:type="spellStart"/>
      <w:r w:rsidRPr="00A876BE">
        <w:t>trước</w:t>
      </w:r>
      <w:proofErr w:type="spellEnd"/>
      <w:r w:rsidRPr="00A876BE">
        <w:t xml:space="preserve"> </w:t>
      </w:r>
      <w:proofErr w:type="spellStart"/>
      <w:r w:rsidRPr="00A876BE">
        <w:t>khi</w:t>
      </w:r>
      <w:proofErr w:type="spellEnd"/>
      <w:r w:rsidRPr="00A876BE">
        <w:t xml:space="preserve"> </w:t>
      </w:r>
      <w:proofErr w:type="spellStart"/>
      <w:r w:rsidRPr="00A876BE">
        <w:t>lưu</w:t>
      </w:r>
      <w:proofErr w:type="spellEnd"/>
      <w:r w:rsidRPr="00A876BE">
        <w:t xml:space="preserve"> </w:t>
      </w:r>
      <w:proofErr w:type="spellStart"/>
      <w:r w:rsidRPr="00A876BE">
        <w:t>xuống</w:t>
      </w:r>
      <w:proofErr w:type="spellEnd"/>
      <w:r w:rsidRPr="00A876BE">
        <w:t xml:space="preserve"> </w:t>
      </w:r>
      <w:proofErr w:type="spellStart"/>
      <w:r w:rsidRPr="00A876BE">
        <w:t>cơ</w:t>
      </w:r>
      <w:proofErr w:type="spellEnd"/>
      <w:r w:rsidRPr="00A876BE">
        <w:t xml:space="preserve"> </w:t>
      </w:r>
      <w:proofErr w:type="spellStart"/>
      <w:r w:rsidRPr="00A876BE">
        <w:t>sở</w:t>
      </w:r>
      <w:proofErr w:type="spellEnd"/>
      <w:r w:rsidRPr="00A876BE">
        <w:t xml:space="preserve"> </w:t>
      </w:r>
      <w:proofErr w:type="spellStart"/>
      <w:r w:rsidRPr="00A876BE">
        <w:t>dữ</w:t>
      </w:r>
      <w:proofErr w:type="spellEnd"/>
      <w:r w:rsidRPr="00A876BE">
        <w:t xml:space="preserve"> </w:t>
      </w:r>
      <w:proofErr w:type="spellStart"/>
      <w:r w:rsidRPr="00A876BE">
        <w:t>liệu</w:t>
      </w:r>
      <w:proofErr w:type="spellEnd"/>
      <w:r w:rsidRPr="00A876BE">
        <w:t xml:space="preserve">. </w:t>
      </w:r>
      <w:proofErr w:type="spellStart"/>
      <w:r w:rsidRPr="00A876BE">
        <w:t>Hệ</w:t>
      </w:r>
      <w:proofErr w:type="spellEnd"/>
      <w:r w:rsidRPr="00A876BE">
        <w:t xml:space="preserve"> </w:t>
      </w:r>
      <w:proofErr w:type="spellStart"/>
      <w:r w:rsidRPr="00A876BE">
        <w:t>thống</w:t>
      </w:r>
      <w:proofErr w:type="spellEnd"/>
      <w:r w:rsidRPr="00A876BE">
        <w:t xml:space="preserve"> </w:t>
      </w:r>
      <w:proofErr w:type="spellStart"/>
      <w:r w:rsidRPr="00A876BE">
        <w:t>cần</w:t>
      </w:r>
      <w:proofErr w:type="spellEnd"/>
      <w:r w:rsidRPr="00A876BE">
        <w:t xml:space="preserve"> </w:t>
      </w:r>
      <w:proofErr w:type="spellStart"/>
      <w:r w:rsidRPr="00A876BE">
        <w:t>có</w:t>
      </w:r>
      <w:proofErr w:type="spellEnd"/>
      <w:r w:rsidRPr="00A876BE">
        <w:t xml:space="preserve"> </w:t>
      </w:r>
      <w:proofErr w:type="spellStart"/>
      <w:r w:rsidRPr="00A876BE">
        <w:t>cơ</w:t>
      </w:r>
      <w:proofErr w:type="spellEnd"/>
      <w:r w:rsidRPr="00A876BE">
        <w:t xml:space="preserve"> </w:t>
      </w:r>
      <w:proofErr w:type="spellStart"/>
      <w:r w:rsidRPr="00A876BE">
        <w:t>chế</w:t>
      </w:r>
      <w:proofErr w:type="spellEnd"/>
      <w:r w:rsidRPr="00A876BE">
        <w:t xml:space="preserve"> </w:t>
      </w:r>
      <w:proofErr w:type="spellStart"/>
      <w:r w:rsidRPr="00A876BE">
        <w:t>kiểm</w:t>
      </w:r>
      <w:proofErr w:type="spellEnd"/>
      <w:r w:rsidRPr="00A876BE">
        <w:t xml:space="preserve"> </w:t>
      </w:r>
      <w:proofErr w:type="spellStart"/>
      <w:r w:rsidRPr="00A876BE">
        <w:t>soát</w:t>
      </w:r>
      <w:proofErr w:type="spellEnd"/>
      <w:r w:rsidRPr="00A876BE">
        <w:t xml:space="preserve"> </w:t>
      </w:r>
      <w:proofErr w:type="spellStart"/>
      <w:r w:rsidRPr="00A876BE">
        <w:t>phiên</w:t>
      </w:r>
      <w:proofErr w:type="spellEnd"/>
      <w:r w:rsidRPr="00A876BE">
        <w:t xml:space="preserve"> </w:t>
      </w:r>
      <w:proofErr w:type="spellStart"/>
      <w:r w:rsidRPr="00A876BE">
        <w:t>làm</w:t>
      </w:r>
      <w:proofErr w:type="spellEnd"/>
      <w:r w:rsidRPr="00A876BE">
        <w:t xml:space="preserve"> </w:t>
      </w:r>
      <w:proofErr w:type="spellStart"/>
      <w:r w:rsidRPr="00A876BE">
        <w:t>việc</w:t>
      </w:r>
      <w:proofErr w:type="spellEnd"/>
      <w:r w:rsidRPr="00A876BE">
        <w:t xml:space="preserve"> (Session Management) </w:t>
      </w:r>
      <w:proofErr w:type="spellStart"/>
      <w:r w:rsidRPr="00A876BE">
        <w:t>chặt</w:t>
      </w:r>
      <w:proofErr w:type="spellEnd"/>
      <w:r w:rsidRPr="00A876BE">
        <w:t xml:space="preserve"> </w:t>
      </w:r>
      <w:proofErr w:type="spellStart"/>
      <w:r w:rsidRPr="00A876BE">
        <w:t>chẽ</w:t>
      </w:r>
      <w:proofErr w:type="spellEnd"/>
      <w:r w:rsidRPr="00A876BE">
        <w:t xml:space="preserve">, </w:t>
      </w:r>
      <w:proofErr w:type="spellStart"/>
      <w:r w:rsidRPr="00A876BE">
        <w:t>tự</w:t>
      </w:r>
      <w:proofErr w:type="spellEnd"/>
      <w:r w:rsidRPr="00A876BE">
        <w:t xml:space="preserve"> </w:t>
      </w:r>
      <w:proofErr w:type="spellStart"/>
      <w:r w:rsidRPr="00A876BE">
        <w:t>động</w:t>
      </w:r>
      <w:proofErr w:type="spellEnd"/>
      <w:r w:rsidRPr="00A876BE">
        <w:t xml:space="preserve"> </w:t>
      </w:r>
      <w:proofErr w:type="spellStart"/>
      <w:r w:rsidRPr="00A876BE">
        <w:t>đăng</w:t>
      </w:r>
      <w:proofErr w:type="spellEnd"/>
      <w:r w:rsidRPr="00A876BE">
        <w:t xml:space="preserve"> </w:t>
      </w:r>
      <w:proofErr w:type="spellStart"/>
      <w:r w:rsidRPr="00A876BE">
        <w:t>xuất</w:t>
      </w:r>
      <w:proofErr w:type="spellEnd"/>
      <w:r w:rsidRPr="00A876BE">
        <w:t xml:space="preserve"> </w:t>
      </w:r>
      <w:proofErr w:type="spellStart"/>
      <w:r w:rsidRPr="00A876BE">
        <w:t>khi</w:t>
      </w:r>
      <w:proofErr w:type="spellEnd"/>
      <w:r w:rsidRPr="00A876BE">
        <w:t xml:space="preserve"> </w:t>
      </w:r>
      <w:proofErr w:type="spellStart"/>
      <w:r w:rsidRPr="00A876BE">
        <w:t>hết</w:t>
      </w:r>
      <w:proofErr w:type="spellEnd"/>
      <w:r w:rsidRPr="00A876BE">
        <w:t xml:space="preserve"> </w:t>
      </w:r>
      <w:proofErr w:type="spellStart"/>
      <w:r w:rsidRPr="00A876BE">
        <w:t>phiên</w:t>
      </w:r>
      <w:proofErr w:type="spellEnd"/>
      <w:r w:rsidRPr="00A876BE">
        <w:t xml:space="preserve">. </w:t>
      </w:r>
      <w:proofErr w:type="spellStart"/>
      <w:r w:rsidRPr="00A876BE">
        <w:t>Các</w:t>
      </w:r>
      <w:proofErr w:type="spellEnd"/>
      <w:r w:rsidRPr="00A876BE">
        <w:t xml:space="preserve"> </w:t>
      </w:r>
      <w:proofErr w:type="spellStart"/>
      <w:r w:rsidRPr="00A876BE">
        <w:t>dữ</w:t>
      </w:r>
      <w:proofErr w:type="spellEnd"/>
      <w:r w:rsidRPr="00A876BE">
        <w:t xml:space="preserve"> </w:t>
      </w:r>
      <w:proofErr w:type="spellStart"/>
      <w:r w:rsidRPr="00A876BE">
        <w:t>liệu</w:t>
      </w:r>
      <w:proofErr w:type="spellEnd"/>
      <w:r w:rsidRPr="00A876BE">
        <w:t xml:space="preserve"> </w:t>
      </w:r>
      <w:proofErr w:type="spellStart"/>
      <w:r w:rsidRPr="00A876BE">
        <w:t>nhạy</w:t>
      </w:r>
      <w:proofErr w:type="spellEnd"/>
      <w:r w:rsidRPr="00A876BE">
        <w:t xml:space="preserve"> </w:t>
      </w:r>
      <w:proofErr w:type="spellStart"/>
      <w:r w:rsidRPr="00A876BE">
        <w:t>cảm</w:t>
      </w:r>
      <w:proofErr w:type="spellEnd"/>
      <w:r w:rsidRPr="00A876BE">
        <w:t xml:space="preserve"> </w:t>
      </w:r>
      <w:proofErr w:type="spellStart"/>
      <w:r w:rsidRPr="00A876BE">
        <w:t>và</w:t>
      </w:r>
      <w:proofErr w:type="spellEnd"/>
      <w:r w:rsidRPr="00A876BE">
        <w:t xml:space="preserve"> </w:t>
      </w:r>
      <w:proofErr w:type="spellStart"/>
      <w:r w:rsidRPr="00A876BE">
        <w:t>quyền</w:t>
      </w:r>
      <w:proofErr w:type="spellEnd"/>
      <w:r w:rsidRPr="00A876BE">
        <w:t xml:space="preserve"> </w:t>
      </w:r>
      <w:proofErr w:type="spellStart"/>
      <w:r w:rsidRPr="00A876BE">
        <w:t>truy</w:t>
      </w:r>
      <w:proofErr w:type="spellEnd"/>
      <w:r w:rsidRPr="00A876BE">
        <w:t xml:space="preserve"> </w:t>
      </w:r>
      <w:proofErr w:type="spellStart"/>
      <w:r w:rsidRPr="00A876BE">
        <w:t>cập</w:t>
      </w:r>
      <w:proofErr w:type="spellEnd"/>
      <w:r w:rsidRPr="00A876BE">
        <w:t xml:space="preserve"> </w:t>
      </w:r>
      <w:proofErr w:type="spellStart"/>
      <w:r w:rsidRPr="00A876BE">
        <w:t>vào</w:t>
      </w:r>
      <w:proofErr w:type="spellEnd"/>
      <w:r w:rsidRPr="00A876BE">
        <w:t xml:space="preserve"> </w:t>
      </w:r>
      <w:proofErr w:type="spellStart"/>
      <w:r w:rsidRPr="00A876BE">
        <w:t>tài</w:t>
      </w:r>
      <w:proofErr w:type="spellEnd"/>
      <w:r w:rsidRPr="00A876BE">
        <w:t xml:space="preserve"> </w:t>
      </w:r>
      <w:proofErr w:type="spellStart"/>
      <w:r w:rsidRPr="00A876BE">
        <w:t>nguyên</w:t>
      </w:r>
      <w:proofErr w:type="spellEnd"/>
      <w:r w:rsidRPr="00A876BE">
        <w:t xml:space="preserve"> </w:t>
      </w:r>
      <w:proofErr w:type="spellStart"/>
      <w:r w:rsidRPr="00A876BE">
        <w:t>phải</w:t>
      </w:r>
      <w:proofErr w:type="spellEnd"/>
      <w:r w:rsidRPr="00A876BE">
        <w:t xml:space="preserve"> </w:t>
      </w:r>
      <w:proofErr w:type="spellStart"/>
      <w:r w:rsidRPr="00A876BE">
        <w:t>được</w:t>
      </w:r>
      <w:proofErr w:type="spellEnd"/>
      <w:r w:rsidRPr="00A876BE">
        <w:t xml:space="preserve"> </w:t>
      </w:r>
      <w:proofErr w:type="spellStart"/>
      <w:r w:rsidRPr="00A876BE">
        <w:t>phân</w:t>
      </w:r>
      <w:proofErr w:type="spellEnd"/>
      <w:r w:rsidRPr="00A876BE">
        <w:t xml:space="preserve"> </w:t>
      </w:r>
      <w:proofErr w:type="spellStart"/>
      <w:r w:rsidRPr="00A876BE">
        <w:t>quyền</w:t>
      </w:r>
      <w:proofErr w:type="spellEnd"/>
      <w:r w:rsidRPr="00A876BE">
        <w:t xml:space="preserve"> </w:t>
      </w:r>
      <w:proofErr w:type="spellStart"/>
      <w:r w:rsidRPr="00A876BE">
        <w:t>rõ</w:t>
      </w:r>
      <w:proofErr w:type="spellEnd"/>
      <w:r w:rsidRPr="00A876BE">
        <w:t xml:space="preserve"> </w:t>
      </w:r>
      <w:proofErr w:type="spellStart"/>
      <w:r w:rsidRPr="00A876BE">
        <w:t>ràng</w:t>
      </w:r>
      <w:proofErr w:type="spellEnd"/>
      <w:r w:rsidRPr="00A876BE">
        <w:t xml:space="preserve">, </w:t>
      </w:r>
      <w:proofErr w:type="spellStart"/>
      <w:r w:rsidRPr="00A876BE">
        <w:t>đảm</w:t>
      </w:r>
      <w:proofErr w:type="spellEnd"/>
      <w:r w:rsidRPr="00A876BE">
        <w:t xml:space="preserve"> </w:t>
      </w:r>
      <w:proofErr w:type="spellStart"/>
      <w:r w:rsidRPr="00A876BE">
        <w:t>bảo</w:t>
      </w:r>
      <w:proofErr w:type="spellEnd"/>
      <w:r w:rsidRPr="00A876BE">
        <w:t xml:space="preserve"> </w:t>
      </w:r>
      <w:proofErr w:type="spellStart"/>
      <w:r w:rsidRPr="00A876BE">
        <w:t>người</w:t>
      </w:r>
      <w:proofErr w:type="spellEnd"/>
      <w:r w:rsidRPr="00A876BE">
        <w:t xml:space="preserve"> </w:t>
      </w:r>
      <w:proofErr w:type="spellStart"/>
      <w:r w:rsidRPr="00A876BE">
        <w:t>dùng</w:t>
      </w:r>
      <w:proofErr w:type="spellEnd"/>
      <w:r w:rsidRPr="00A876BE">
        <w:t xml:space="preserve"> </w:t>
      </w:r>
      <w:proofErr w:type="spellStart"/>
      <w:r w:rsidRPr="00A876BE">
        <w:t>chỉ</w:t>
      </w:r>
      <w:proofErr w:type="spellEnd"/>
      <w:r w:rsidRPr="00A876BE">
        <w:t xml:space="preserve"> </w:t>
      </w:r>
      <w:proofErr w:type="spellStart"/>
      <w:r w:rsidRPr="00A876BE">
        <w:t>có</w:t>
      </w:r>
      <w:proofErr w:type="spellEnd"/>
      <w:r w:rsidRPr="00A876BE">
        <w:t xml:space="preserve"> </w:t>
      </w:r>
      <w:proofErr w:type="spellStart"/>
      <w:r w:rsidRPr="00A876BE">
        <w:t>thể</w:t>
      </w:r>
      <w:proofErr w:type="spellEnd"/>
      <w:r w:rsidRPr="00A876BE">
        <w:t xml:space="preserve"> </w:t>
      </w:r>
      <w:proofErr w:type="spellStart"/>
      <w:r w:rsidRPr="00A876BE">
        <w:t>thao</w:t>
      </w:r>
      <w:proofErr w:type="spellEnd"/>
      <w:r w:rsidRPr="00A876BE">
        <w:t xml:space="preserve"> </w:t>
      </w:r>
      <w:proofErr w:type="spellStart"/>
      <w:r w:rsidRPr="00A876BE">
        <w:t>tác</w:t>
      </w:r>
      <w:proofErr w:type="spellEnd"/>
      <w:r w:rsidRPr="00A876BE">
        <w:t xml:space="preserve"> </w:t>
      </w:r>
      <w:proofErr w:type="spellStart"/>
      <w:r w:rsidRPr="00A876BE">
        <w:t>trên</w:t>
      </w:r>
      <w:proofErr w:type="spellEnd"/>
      <w:r w:rsidRPr="00A876BE">
        <w:t xml:space="preserve"> </w:t>
      </w:r>
      <w:proofErr w:type="spellStart"/>
      <w:r w:rsidRPr="00A876BE">
        <w:t>dữ</w:t>
      </w:r>
      <w:proofErr w:type="spellEnd"/>
      <w:r w:rsidRPr="00A876BE">
        <w:t xml:space="preserve"> </w:t>
      </w:r>
      <w:proofErr w:type="spellStart"/>
      <w:r w:rsidRPr="00A876BE">
        <w:t>liệu</w:t>
      </w:r>
      <w:proofErr w:type="spellEnd"/>
      <w:r w:rsidRPr="00A876BE">
        <w:t xml:space="preserve"> </w:t>
      </w:r>
      <w:proofErr w:type="spellStart"/>
      <w:r w:rsidRPr="00A876BE">
        <w:t>của</w:t>
      </w:r>
      <w:proofErr w:type="spellEnd"/>
      <w:r w:rsidRPr="00A876BE">
        <w:t xml:space="preserve"> </w:t>
      </w:r>
      <w:proofErr w:type="spellStart"/>
      <w:r w:rsidRPr="00A876BE">
        <w:t>chính</w:t>
      </w:r>
      <w:proofErr w:type="spellEnd"/>
      <w:r w:rsidRPr="00A876BE">
        <w:t xml:space="preserve"> </w:t>
      </w:r>
      <w:proofErr w:type="spellStart"/>
      <w:r w:rsidRPr="00A876BE">
        <w:t>mình</w:t>
      </w:r>
      <w:proofErr w:type="spellEnd"/>
      <w:r w:rsidRPr="00A876BE">
        <w:t>.</w:t>
      </w:r>
    </w:p>
    <w:p w14:paraId="6D939322" w14:textId="7AF3C6E7" w:rsidR="00A876BE" w:rsidRPr="00A876BE" w:rsidRDefault="00A876BE" w:rsidP="00F07439">
      <w:pPr>
        <w:pStyle w:val="Heading3"/>
      </w:pPr>
      <w:bookmarkStart w:id="2133" w:name="_Toc215934949"/>
      <w:bookmarkStart w:id="2134" w:name="_Toc216117351"/>
      <w:r w:rsidRPr="00A876BE">
        <w:lastRenderedPageBreak/>
        <w:t>2.1.4</w:t>
      </w:r>
      <w:r w:rsidR="00134AA4">
        <w:t>.</w:t>
      </w:r>
      <w:r w:rsidRPr="00A876BE">
        <w:t xml:space="preserve"> </w:t>
      </w:r>
      <w:proofErr w:type="spellStart"/>
      <w:r w:rsidRPr="00A876BE">
        <w:t>Yêu</w:t>
      </w:r>
      <w:proofErr w:type="spellEnd"/>
      <w:r w:rsidRPr="00A876BE">
        <w:t xml:space="preserve"> </w:t>
      </w:r>
      <w:proofErr w:type="spellStart"/>
      <w:r w:rsidRPr="00A876BE">
        <w:t>cầu</w:t>
      </w:r>
      <w:proofErr w:type="spellEnd"/>
      <w:r w:rsidRPr="00A876BE">
        <w:t xml:space="preserve"> </w:t>
      </w:r>
      <w:proofErr w:type="spellStart"/>
      <w:r w:rsidRPr="00A876BE">
        <w:t>hệ</w:t>
      </w:r>
      <w:proofErr w:type="spellEnd"/>
      <w:r w:rsidRPr="00A876BE">
        <w:t xml:space="preserve"> </w:t>
      </w:r>
      <w:proofErr w:type="spellStart"/>
      <w:r w:rsidRPr="00A876BE">
        <w:t>thống</w:t>
      </w:r>
      <w:bookmarkEnd w:id="2133"/>
      <w:bookmarkEnd w:id="2134"/>
      <w:proofErr w:type="spellEnd"/>
    </w:p>
    <w:p w14:paraId="51806661" w14:textId="3735D6C1" w:rsidR="00A876BE" w:rsidRPr="00A876BE" w:rsidRDefault="00A876BE" w:rsidP="00A876BE">
      <w:pPr>
        <w:ind w:firstLine="567"/>
      </w:pPr>
      <w:proofErr w:type="spellStart"/>
      <w:r w:rsidRPr="00A876BE">
        <w:t>Để</w:t>
      </w:r>
      <w:proofErr w:type="spellEnd"/>
      <w:r w:rsidRPr="00A876BE">
        <w:t xml:space="preserve"> </w:t>
      </w:r>
      <w:proofErr w:type="spellStart"/>
      <w:r w:rsidRPr="00A876BE">
        <w:t>triển</w:t>
      </w:r>
      <w:proofErr w:type="spellEnd"/>
      <w:r w:rsidRPr="00A876BE">
        <w:t xml:space="preserve"> </w:t>
      </w:r>
      <w:proofErr w:type="spellStart"/>
      <w:r w:rsidRPr="00A876BE">
        <w:t>khai</w:t>
      </w:r>
      <w:proofErr w:type="spellEnd"/>
      <w:r w:rsidRPr="00A876BE">
        <w:t xml:space="preserve"> </w:t>
      </w:r>
      <w:proofErr w:type="spellStart"/>
      <w:r w:rsidRPr="00A876BE">
        <w:t>và</w:t>
      </w:r>
      <w:proofErr w:type="spellEnd"/>
      <w:r w:rsidRPr="00A876BE">
        <w:t xml:space="preserve"> </w:t>
      </w:r>
      <w:proofErr w:type="spellStart"/>
      <w:r w:rsidRPr="00A876BE">
        <w:t>vận</w:t>
      </w:r>
      <w:proofErr w:type="spellEnd"/>
      <w:r w:rsidRPr="00A876BE">
        <w:t xml:space="preserve"> </w:t>
      </w:r>
      <w:proofErr w:type="spellStart"/>
      <w:r w:rsidRPr="00A876BE">
        <w:t>hành</w:t>
      </w:r>
      <w:proofErr w:type="spellEnd"/>
      <w:r w:rsidRPr="00A876BE">
        <w:t xml:space="preserve"> </w:t>
      </w:r>
      <w:proofErr w:type="spellStart"/>
      <w:r w:rsidRPr="00A876BE">
        <w:t>ứng</w:t>
      </w:r>
      <w:proofErr w:type="spellEnd"/>
      <w:r w:rsidRPr="00A876BE">
        <w:t xml:space="preserve"> </w:t>
      </w:r>
      <w:proofErr w:type="spellStart"/>
      <w:r w:rsidRPr="00A876BE">
        <w:t>dụng</w:t>
      </w:r>
      <w:proofErr w:type="spellEnd"/>
      <w:r w:rsidRPr="00A876BE">
        <w:t xml:space="preserve"> "</w:t>
      </w:r>
      <w:proofErr w:type="spellStart"/>
      <w:r w:rsidRPr="00A876BE">
        <w:t>Qu</w:t>
      </w:r>
      <w:r>
        <w:t>ả</w:t>
      </w:r>
      <w:r w:rsidRPr="00A876BE">
        <w:t>n</w:t>
      </w:r>
      <w:proofErr w:type="spellEnd"/>
      <w:r>
        <w:t xml:space="preserve"> </w:t>
      </w:r>
      <w:r w:rsidRPr="00A876BE">
        <w:t>L</w:t>
      </w:r>
      <w:r>
        <w:t xml:space="preserve">ý </w:t>
      </w:r>
      <w:proofErr w:type="spellStart"/>
      <w:r w:rsidRPr="00A876BE">
        <w:t>L</w:t>
      </w:r>
      <w:r>
        <w:t>ị</w:t>
      </w:r>
      <w:r w:rsidRPr="00A876BE">
        <w:t>ch</w:t>
      </w:r>
      <w:proofErr w:type="spellEnd"/>
      <w:r>
        <w:t xml:space="preserve"> </w:t>
      </w:r>
      <w:proofErr w:type="spellStart"/>
      <w:r w:rsidRPr="00A876BE">
        <w:t>Tr</w:t>
      </w:r>
      <w:r>
        <w:t>ì</w:t>
      </w:r>
      <w:r w:rsidRPr="00A876BE">
        <w:t>nh</w:t>
      </w:r>
      <w:proofErr w:type="spellEnd"/>
      <w:r w:rsidRPr="00A876BE">
        <w:t xml:space="preserve">", </w:t>
      </w:r>
      <w:proofErr w:type="spellStart"/>
      <w:r w:rsidRPr="00A876BE">
        <w:t>môi</w:t>
      </w:r>
      <w:proofErr w:type="spellEnd"/>
      <w:r w:rsidRPr="00A876BE">
        <w:t xml:space="preserve"> </w:t>
      </w:r>
      <w:proofErr w:type="spellStart"/>
      <w:r w:rsidRPr="00A876BE">
        <w:t>trường</w:t>
      </w:r>
      <w:proofErr w:type="spellEnd"/>
      <w:r w:rsidRPr="00A876BE">
        <w:t xml:space="preserve"> </w:t>
      </w:r>
      <w:proofErr w:type="spellStart"/>
      <w:r w:rsidRPr="00A876BE">
        <w:t>phần</w:t>
      </w:r>
      <w:proofErr w:type="spellEnd"/>
      <w:r w:rsidRPr="00A876BE">
        <w:t xml:space="preserve"> </w:t>
      </w:r>
      <w:proofErr w:type="spellStart"/>
      <w:r w:rsidRPr="00A876BE">
        <w:t>cứng</w:t>
      </w:r>
      <w:proofErr w:type="spellEnd"/>
      <w:r w:rsidRPr="00A876BE">
        <w:t xml:space="preserve"> </w:t>
      </w:r>
      <w:proofErr w:type="spellStart"/>
      <w:r w:rsidRPr="00A876BE">
        <w:t>và</w:t>
      </w:r>
      <w:proofErr w:type="spellEnd"/>
      <w:r w:rsidRPr="00A876BE">
        <w:t xml:space="preserve"> </w:t>
      </w:r>
      <w:proofErr w:type="spellStart"/>
      <w:r w:rsidRPr="00A876BE">
        <w:t>phần</w:t>
      </w:r>
      <w:proofErr w:type="spellEnd"/>
      <w:r w:rsidRPr="00A876BE">
        <w:t xml:space="preserve"> </w:t>
      </w:r>
      <w:proofErr w:type="spellStart"/>
      <w:r w:rsidRPr="00A876BE">
        <w:t>mềm</w:t>
      </w:r>
      <w:proofErr w:type="spellEnd"/>
      <w:r w:rsidRPr="00A876BE">
        <w:t xml:space="preserve"> </w:t>
      </w:r>
      <w:proofErr w:type="spellStart"/>
      <w:r w:rsidRPr="00A876BE">
        <w:t>cần</w:t>
      </w:r>
      <w:proofErr w:type="spellEnd"/>
      <w:r w:rsidRPr="00A876BE">
        <w:t xml:space="preserve"> </w:t>
      </w:r>
      <w:proofErr w:type="spellStart"/>
      <w:r w:rsidRPr="00A876BE">
        <w:t>đáp</w:t>
      </w:r>
      <w:proofErr w:type="spellEnd"/>
      <w:r w:rsidRPr="00A876BE">
        <w:t xml:space="preserve"> </w:t>
      </w:r>
      <w:proofErr w:type="spellStart"/>
      <w:r w:rsidRPr="00A876BE">
        <w:t>ứng</w:t>
      </w:r>
      <w:proofErr w:type="spellEnd"/>
      <w:r w:rsidRPr="00A876BE">
        <w:t xml:space="preserve"> </w:t>
      </w:r>
      <w:proofErr w:type="spellStart"/>
      <w:r w:rsidRPr="00A876BE">
        <w:t>các</w:t>
      </w:r>
      <w:proofErr w:type="spellEnd"/>
      <w:r w:rsidRPr="00A876BE">
        <w:t xml:space="preserve"> </w:t>
      </w:r>
      <w:proofErr w:type="spellStart"/>
      <w:r w:rsidRPr="00A876BE">
        <w:t>yêu</w:t>
      </w:r>
      <w:proofErr w:type="spellEnd"/>
      <w:r w:rsidRPr="00A876BE">
        <w:t xml:space="preserve"> </w:t>
      </w:r>
      <w:proofErr w:type="spellStart"/>
      <w:r w:rsidRPr="00A876BE">
        <w:t>cầu</w:t>
      </w:r>
      <w:proofErr w:type="spellEnd"/>
      <w:r w:rsidRPr="00A876BE">
        <w:t xml:space="preserve"> </w:t>
      </w:r>
      <w:proofErr w:type="spellStart"/>
      <w:r w:rsidRPr="00A876BE">
        <w:t>kỹ</w:t>
      </w:r>
      <w:proofErr w:type="spellEnd"/>
      <w:r w:rsidRPr="00A876BE">
        <w:t xml:space="preserve"> </w:t>
      </w:r>
      <w:proofErr w:type="spellStart"/>
      <w:r w:rsidRPr="00A876BE">
        <w:t>thuật</w:t>
      </w:r>
      <w:proofErr w:type="spellEnd"/>
      <w:r w:rsidRPr="00A876BE">
        <w:t xml:space="preserve"> </w:t>
      </w:r>
      <w:proofErr w:type="spellStart"/>
      <w:r w:rsidRPr="00A876BE">
        <w:t>sau</w:t>
      </w:r>
      <w:proofErr w:type="spellEnd"/>
      <w:r w:rsidRPr="00A876BE">
        <w:t>:</w:t>
      </w:r>
    </w:p>
    <w:p w14:paraId="400EA1DD" w14:textId="77777777" w:rsidR="00A876BE" w:rsidRDefault="00A876BE" w:rsidP="00A876BE">
      <w:pPr>
        <w:ind w:firstLine="360"/>
      </w:pPr>
      <w:proofErr w:type="spellStart"/>
      <w:r w:rsidRPr="00A876BE">
        <w:t>Môi</w:t>
      </w:r>
      <w:proofErr w:type="spellEnd"/>
      <w:r w:rsidRPr="00A876BE">
        <w:t xml:space="preserve"> </w:t>
      </w:r>
      <w:proofErr w:type="spellStart"/>
      <w:r w:rsidRPr="00A876BE">
        <w:t>trường</w:t>
      </w:r>
      <w:proofErr w:type="spellEnd"/>
      <w:r w:rsidRPr="00A876BE">
        <w:t xml:space="preserve"> Server (</w:t>
      </w:r>
      <w:proofErr w:type="spellStart"/>
      <w:r w:rsidRPr="00A876BE">
        <w:t>Máy</w:t>
      </w:r>
      <w:proofErr w:type="spellEnd"/>
      <w:r w:rsidRPr="00A876BE">
        <w:t xml:space="preserve"> </w:t>
      </w:r>
      <w:proofErr w:type="spellStart"/>
      <w:r w:rsidRPr="00A876BE">
        <w:t>chủ</w:t>
      </w:r>
      <w:proofErr w:type="spellEnd"/>
      <w:r w:rsidRPr="00A876BE">
        <w:t>):</w:t>
      </w:r>
    </w:p>
    <w:p w14:paraId="20B3CD23" w14:textId="77777777" w:rsidR="00A876BE" w:rsidRDefault="00A876BE" w:rsidP="00671D5D">
      <w:pPr>
        <w:pStyle w:val="ListParagraph"/>
        <w:numPr>
          <w:ilvl w:val="0"/>
          <w:numId w:val="6"/>
        </w:numPr>
      </w:pPr>
      <w:proofErr w:type="spellStart"/>
      <w:r w:rsidRPr="00A876BE">
        <w:t>Hệ</w:t>
      </w:r>
      <w:proofErr w:type="spellEnd"/>
      <w:r w:rsidRPr="00A876BE">
        <w:t xml:space="preserve"> </w:t>
      </w:r>
      <w:proofErr w:type="spellStart"/>
      <w:r w:rsidRPr="00A876BE">
        <w:t>điều</w:t>
      </w:r>
      <w:proofErr w:type="spellEnd"/>
      <w:r w:rsidRPr="00A876BE">
        <w:t xml:space="preserve"> </w:t>
      </w:r>
      <w:proofErr w:type="spellStart"/>
      <w:r w:rsidRPr="00A876BE">
        <w:t>hành</w:t>
      </w:r>
      <w:proofErr w:type="spellEnd"/>
      <w:r w:rsidRPr="00A876BE">
        <w:t xml:space="preserve">: </w:t>
      </w:r>
      <w:proofErr w:type="spellStart"/>
      <w:r w:rsidRPr="00A876BE">
        <w:t>Có</w:t>
      </w:r>
      <w:proofErr w:type="spellEnd"/>
      <w:r w:rsidRPr="00A876BE">
        <w:t xml:space="preserve"> </w:t>
      </w:r>
      <w:proofErr w:type="spellStart"/>
      <w:r w:rsidRPr="00A876BE">
        <w:t>thể</w:t>
      </w:r>
      <w:proofErr w:type="spellEnd"/>
      <w:r w:rsidRPr="00A876BE">
        <w:t xml:space="preserve"> </w:t>
      </w:r>
      <w:proofErr w:type="spellStart"/>
      <w:r w:rsidRPr="00A876BE">
        <w:t>chạy</w:t>
      </w:r>
      <w:proofErr w:type="spellEnd"/>
      <w:r w:rsidRPr="00A876BE">
        <w:t xml:space="preserve"> </w:t>
      </w:r>
      <w:proofErr w:type="spellStart"/>
      <w:r w:rsidRPr="00A876BE">
        <w:t>trên</w:t>
      </w:r>
      <w:proofErr w:type="spellEnd"/>
      <w:r w:rsidRPr="00A876BE">
        <w:t xml:space="preserve"> </w:t>
      </w:r>
      <w:proofErr w:type="spellStart"/>
      <w:r w:rsidRPr="00A876BE">
        <w:t>đa</w:t>
      </w:r>
      <w:proofErr w:type="spellEnd"/>
      <w:r w:rsidRPr="00A876BE">
        <w:t xml:space="preserve"> </w:t>
      </w:r>
      <w:proofErr w:type="spellStart"/>
      <w:r w:rsidRPr="00A876BE">
        <w:t>nền</w:t>
      </w:r>
      <w:proofErr w:type="spellEnd"/>
      <w:r w:rsidRPr="00A876BE">
        <w:t xml:space="preserve"> </w:t>
      </w:r>
      <w:proofErr w:type="spellStart"/>
      <w:r w:rsidRPr="00A876BE">
        <w:t>tảng</w:t>
      </w:r>
      <w:proofErr w:type="spellEnd"/>
      <w:r w:rsidRPr="00A876BE">
        <w:t xml:space="preserve"> </w:t>
      </w:r>
      <w:proofErr w:type="spellStart"/>
      <w:r w:rsidRPr="00A876BE">
        <w:t>như</w:t>
      </w:r>
      <w:proofErr w:type="spellEnd"/>
      <w:r w:rsidRPr="00A876BE">
        <w:t xml:space="preserve"> Windows Server, Linux (Ubuntu, CentOS) </w:t>
      </w:r>
      <w:proofErr w:type="spellStart"/>
      <w:r w:rsidRPr="00A876BE">
        <w:t>hoặc</w:t>
      </w:r>
      <w:proofErr w:type="spellEnd"/>
      <w:r w:rsidRPr="00A876BE">
        <w:t xml:space="preserve"> macOS.</w:t>
      </w:r>
    </w:p>
    <w:p w14:paraId="12608CDD" w14:textId="77777777" w:rsidR="00A876BE" w:rsidRDefault="00A876BE" w:rsidP="00671D5D">
      <w:pPr>
        <w:pStyle w:val="ListParagraph"/>
        <w:numPr>
          <w:ilvl w:val="0"/>
          <w:numId w:val="6"/>
        </w:numPr>
      </w:pPr>
      <w:proofErr w:type="spellStart"/>
      <w:r w:rsidRPr="00A876BE">
        <w:t>Nền</w:t>
      </w:r>
      <w:proofErr w:type="spellEnd"/>
      <w:r w:rsidRPr="00A876BE">
        <w:t xml:space="preserve"> </w:t>
      </w:r>
      <w:proofErr w:type="spellStart"/>
      <w:r w:rsidRPr="00A876BE">
        <w:t>tảng</w:t>
      </w:r>
      <w:proofErr w:type="spellEnd"/>
      <w:r w:rsidRPr="00A876BE">
        <w:t xml:space="preserve"> </w:t>
      </w:r>
      <w:proofErr w:type="spellStart"/>
      <w:r w:rsidRPr="00A876BE">
        <w:t>thực</w:t>
      </w:r>
      <w:proofErr w:type="spellEnd"/>
      <w:r w:rsidRPr="00A876BE">
        <w:t xml:space="preserve"> </w:t>
      </w:r>
      <w:proofErr w:type="spellStart"/>
      <w:r w:rsidRPr="00A876BE">
        <w:t>thi</w:t>
      </w:r>
      <w:proofErr w:type="spellEnd"/>
      <w:r w:rsidRPr="00A876BE">
        <w:t xml:space="preserve">: </w:t>
      </w:r>
      <w:proofErr w:type="spellStart"/>
      <w:r w:rsidRPr="00A876BE">
        <w:t>Yêu</w:t>
      </w:r>
      <w:proofErr w:type="spellEnd"/>
      <w:r w:rsidRPr="00A876BE">
        <w:t xml:space="preserve"> </w:t>
      </w:r>
      <w:proofErr w:type="spellStart"/>
      <w:r w:rsidRPr="00A876BE">
        <w:t>cầu</w:t>
      </w:r>
      <w:proofErr w:type="spellEnd"/>
      <w:r w:rsidRPr="00A876BE">
        <w:t xml:space="preserve"> </w:t>
      </w:r>
      <w:proofErr w:type="spellStart"/>
      <w:r w:rsidRPr="00A876BE">
        <w:t>cài</w:t>
      </w:r>
      <w:proofErr w:type="spellEnd"/>
      <w:r w:rsidRPr="00A876BE">
        <w:t xml:space="preserve"> </w:t>
      </w:r>
      <w:proofErr w:type="spellStart"/>
      <w:r w:rsidRPr="00A876BE">
        <w:t>đặt</w:t>
      </w:r>
      <w:proofErr w:type="spellEnd"/>
      <w:r w:rsidRPr="00A876BE">
        <w:t xml:space="preserve"> Node.js (</w:t>
      </w:r>
      <w:proofErr w:type="spellStart"/>
      <w:r w:rsidRPr="00A876BE">
        <w:t>phiên</w:t>
      </w:r>
      <w:proofErr w:type="spellEnd"/>
      <w:r w:rsidRPr="00A876BE">
        <w:t xml:space="preserve"> </w:t>
      </w:r>
      <w:proofErr w:type="spellStart"/>
      <w:r w:rsidRPr="00A876BE">
        <w:t>bản</w:t>
      </w:r>
      <w:proofErr w:type="spellEnd"/>
      <w:r w:rsidRPr="00A876BE">
        <w:t xml:space="preserve"> 14.x </w:t>
      </w:r>
      <w:proofErr w:type="spellStart"/>
      <w:r w:rsidRPr="00A876BE">
        <w:t>trở</w:t>
      </w:r>
      <w:proofErr w:type="spellEnd"/>
      <w:r w:rsidRPr="00A876BE">
        <w:t xml:space="preserve"> </w:t>
      </w:r>
      <w:proofErr w:type="spellStart"/>
      <w:r w:rsidRPr="00A876BE">
        <w:t>lên</w:t>
      </w:r>
      <w:proofErr w:type="spellEnd"/>
      <w:r w:rsidRPr="00A876BE">
        <w:t xml:space="preserve">) </w:t>
      </w:r>
      <w:proofErr w:type="spellStart"/>
      <w:r w:rsidRPr="00A876BE">
        <w:t>để</w:t>
      </w:r>
      <w:proofErr w:type="spellEnd"/>
      <w:r w:rsidRPr="00A876BE">
        <w:t xml:space="preserve"> </w:t>
      </w:r>
      <w:proofErr w:type="spellStart"/>
      <w:r w:rsidRPr="00A876BE">
        <w:t>chạy</w:t>
      </w:r>
      <w:proofErr w:type="spellEnd"/>
      <w:r w:rsidRPr="00A876BE">
        <w:t xml:space="preserve"> </w:t>
      </w:r>
      <w:proofErr w:type="spellStart"/>
      <w:r w:rsidRPr="00A876BE">
        <w:t>mã</w:t>
      </w:r>
      <w:proofErr w:type="spellEnd"/>
      <w:r w:rsidRPr="00A876BE">
        <w:t xml:space="preserve"> </w:t>
      </w:r>
      <w:proofErr w:type="spellStart"/>
      <w:r w:rsidRPr="00A876BE">
        <w:t>nguồn</w:t>
      </w:r>
      <w:proofErr w:type="spellEnd"/>
      <w:r w:rsidRPr="00A876BE">
        <w:t xml:space="preserve"> Backend.</w:t>
      </w:r>
    </w:p>
    <w:p w14:paraId="368037D9" w14:textId="25B45654" w:rsidR="00A876BE" w:rsidRPr="00A876BE" w:rsidRDefault="00A876BE" w:rsidP="00671D5D">
      <w:pPr>
        <w:pStyle w:val="ListParagraph"/>
        <w:numPr>
          <w:ilvl w:val="0"/>
          <w:numId w:val="6"/>
        </w:numPr>
      </w:pPr>
      <w:proofErr w:type="spellStart"/>
      <w:r w:rsidRPr="00A876BE">
        <w:t>Cơ</w:t>
      </w:r>
      <w:proofErr w:type="spellEnd"/>
      <w:r w:rsidRPr="00A876BE">
        <w:t xml:space="preserve"> </w:t>
      </w:r>
      <w:proofErr w:type="spellStart"/>
      <w:r w:rsidRPr="00A876BE">
        <w:t>sở</w:t>
      </w:r>
      <w:proofErr w:type="spellEnd"/>
      <w:r w:rsidRPr="00A876BE">
        <w:t xml:space="preserve"> </w:t>
      </w:r>
      <w:proofErr w:type="spellStart"/>
      <w:r w:rsidRPr="00A876BE">
        <w:t>dữ</w:t>
      </w:r>
      <w:proofErr w:type="spellEnd"/>
      <w:r w:rsidRPr="00A876BE">
        <w:t xml:space="preserve"> </w:t>
      </w:r>
      <w:proofErr w:type="spellStart"/>
      <w:r w:rsidRPr="00A876BE">
        <w:t>liệu</w:t>
      </w:r>
      <w:proofErr w:type="spellEnd"/>
      <w:r w:rsidRPr="00A876BE">
        <w:t xml:space="preserve">: </w:t>
      </w:r>
      <w:proofErr w:type="spellStart"/>
      <w:r w:rsidRPr="00A876BE">
        <w:t>Hệ</w:t>
      </w:r>
      <w:proofErr w:type="spellEnd"/>
      <w:r w:rsidRPr="00A876BE">
        <w:t xml:space="preserve"> </w:t>
      </w:r>
      <w:proofErr w:type="spellStart"/>
      <w:r w:rsidRPr="00A876BE">
        <w:t>quản</w:t>
      </w:r>
      <w:proofErr w:type="spellEnd"/>
      <w:r w:rsidRPr="00A876BE">
        <w:t xml:space="preserve"> </w:t>
      </w:r>
      <w:proofErr w:type="spellStart"/>
      <w:r w:rsidRPr="00A876BE">
        <w:t>trị</w:t>
      </w:r>
      <w:proofErr w:type="spellEnd"/>
      <w:r w:rsidRPr="00A876BE">
        <w:t xml:space="preserve"> </w:t>
      </w:r>
      <w:proofErr w:type="spellStart"/>
      <w:r w:rsidRPr="00A876BE">
        <w:t>cơ</w:t>
      </w:r>
      <w:proofErr w:type="spellEnd"/>
      <w:r w:rsidRPr="00A876BE">
        <w:t xml:space="preserve"> </w:t>
      </w:r>
      <w:proofErr w:type="spellStart"/>
      <w:r w:rsidRPr="00A876BE">
        <w:t>sở</w:t>
      </w:r>
      <w:proofErr w:type="spellEnd"/>
      <w:r w:rsidRPr="00A876BE">
        <w:t xml:space="preserve"> </w:t>
      </w:r>
      <w:proofErr w:type="spellStart"/>
      <w:r w:rsidRPr="00A876BE">
        <w:t>dữ</w:t>
      </w:r>
      <w:proofErr w:type="spellEnd"/>
      <w:r w:rsidRPr="00A876BE">
        <w:t xml:space="preserve"> </w:t>
      </w:r>
      <w:proofErr w:type="spellStart"/>
      <w:r w:rsidRPr="00A876BE">
        <w:t>liệu</w:t>
      </w:r>
      <w:proofErr w:type="spellEnd"/>
      <w:r w:rsidRPr="00A876BE">
        <w:t xml:space="preserve"> PostgreSQL (</w:t>
      </w:r>
      <w:proofErr w:type="spellStart"/>
      <w:r w:rsidRPr="00A876BE">
        <w:t>phiên</w:t>
      </w:r>
      <w:proofErr w:type="spellEnd"/>
      <w:r w:rsidRPr="00A876BE">
        <w:t xml:space="preserve"> </w:t>
      </w:r>
      <w:proofErr w:type="spellStart"/>
      <w:r w:rsidRPr="00A876BE">
        <w:t>bản</w:t>
      </w:r>
      <w:proofErr w:type="spellEnd"/>
      <w:r w:rsidRPr="00A876BE">
        <w:t xml:space="preserve"> 12.x </w:t>
      </w:r>
      <w:proofErr w:type="spellStart"/>
      <w:r w:rsidRPr="00A876BE">
        <w:t>trở</w:t>
      </w:r>
      <w:proofErr w:type="spellEnd"/>
      <w:r w:rsidRPr="00A876BE">
        <w:t xml:space="preserve"> </w:t>
      </w:r>
      <w:proofErr w:type="spellStart"/>
      <w:r w:rsidRPr="00A876BE">
        <w:t>lên</w:t>
      </w:r>
      <w:proofErr w:type="spellEnd"/>
      <w:r w:rsidRPr="00A876BE">
        <w:t xml:space="preserve">) </w:t>
      </w:r>
      <w:proofErr w:type="spellStart"/>
      <w:r w:rsidRPr="00A876BE">
        <w:t>để</w:t>
      </w:r>
      <w:proofErr w:type="spellEnd"/>
      <w:r w:rsidRPr="00A876BE">
        <w:t xml:space="preserve"> </w:t>
      </w:r>
      <w:proofErr w:type="spellStart"/>
      <w:r w:rsidRPr="00A876BE">
        <w:t>lưu</w:t>
      </w:r>
      <w:proofErr w:type="spellEnd"/>
      <w:r w:rsidRPr="00A876BE">
        <w:t xml:space="preserve"> </w:t>
      </w:r>
      <w:proofErr w:type="spellStart"/>
      <w:r w:rsidRPr="00A876BE">
        <w:t>trữ</w:t>
      </w:r>
      <w:proofErr w:type="spellEnd"/>
      <w:r w:rsidRPr="00A876BE">
        <w:t xml:space="preserve"> </w:t>
      </w:r>
      <w:proofErr w:type="spellStart"/>
      <w:r w:rsidRPr="00A876BE">
        <w:t>dữ</w:t>
      </w:r>
      <w:proofErr w:type="spellEnd"/>
      <w:r w:rsidRPr="00A876BE">
        <w:t xml:space="preserve"> </w:t>
      </w:r>
      <w:proofErr w:type="spellStart"/>
      <w:r w:rsidRPr="00A876BE">
        <w:t>liệu</w:t>
      </w:r>
      <w:proofErr w:type="spellEnd"/>
      <w:r w:rsidRPr="00A876BE">
        <w:t xml:space="preserve"> </w:t>
      </w:r>
      <w:proofErr w:type="spellStart"/>
      <w:r w:rsidRPr="00A876BE">
        <w:t>bền</w:t>
      </w:r>
      <w:proofErr w:type="spellEnd"/>
      <w:r w:rsidRPr="00A876BE">
        <w:t xml:space="preserve"> </w:t>
      </w:r>
      <w:proofErr w:type="spellStart"/>
      <w:r w:rsidRPr="00A876BE">
        <w:t>vững</w:t>
      </w:r>
      <w:proofErr w:type="spellEnd"/>
      <w:r w:rsidRPr="00A876BE">
        <w:t>.</w:t>
      </w:r>
    </w:p>
    <w:p w14:paraId="1D9A6057" w14:textId="77777777" w:rsidR="00A876BE" w:rsidRDefault="00A876BE" w:rsidP="00A876BE">
      <w:pPr>
        <w:ind w:firstLine="360"/>
      </w:pPr>
      <w:proofErr w:type="spellStart"/>
      <w:r w:rsidRPr="00A876BE">
        <w:t>Môi</w:t>
      </w:r>
      <w:proofErr w:type="spellEnd"/>
      <w:r w:rsidRPr="00A876BE">
        <w:t xml:space="preserve"> </w:t>
      </w:r>
      <w:proofErr w:type="spellStart"/>
      <w:r w:rsidRPr="00A876BE">
        <w:t>trường</w:t>
      </w:r>
      <w:proofErr w:type="spellEnd"/>
      <w:r w:rsidRPr="00A876BE">
        <w:t xml:space="preserve"> Client (</w:t>
      </w:r>
      <w:proofErr w:type="spellStart"/>
      <w:r w:rsidRPr="00A876BE">
        <w:t>Máy</w:t>
      </w:r>
      <w:proofErr w:type="spellEnd"/>
      <w:r w:rsidRPr="00A876BE">
        <w:t xml:space="preserve"> </w:t>
      </w:r>
      <w:proofErr w:type="spellStart"/>
      <w:r w:rsidRPr="00A876BE">
        <w:t>trạm</w:t>
      </w:r>
      <w:proofErr w:type="spellEnd"/>
      <w:r w:rsidRPr="00A876BE">
        <w:t>):</w:t>
      </w:r>
    </w:p>
    <w:p w14:paraId="07DD4CCC" w14:textId="77777777" w:rsidR="00A876BE" w:rsidRDefault="00A876BE" w:rsidP="00671D5D">
      <w:pPr>
        <w:pStyle w:val="ListParagraph"/>
        <w:numPr>
          <w:ilvl w:val="0"/>
          <w:numId w:val="6"/>
        </w:numPr>
      </w:pPr>
      <w:proofErr w:type="spellStart"/>
      <w:r w:rsidRPr="00A876BE">
        <w:t>Thiết</w:t>
      </w:r>
      <w:proofErr w:type="spellEnd"/>
      <w:r w:rsidRPr="00A876BE">
        <w:t xml:space="preserve"> </w:t>
      </w:r>
      <w:proofErr w:type="spellStart"/>
      <w:r w:rsidRPr="00A876BE">
        <w:t>bị</w:t>
      </w:r>
      <w:proofErr w:type="spellEnd"/>
      <w:r w:rsidRPr="00A876BE">
        <w:t xml:space="preserve">: </w:t>
      </w:r>
      <w:proofErr w:type="spellStart"/>
      <w:r w:rsidRPr="00A876BE">
        <w:t>Máy</w:t>
      </w:r>
      <w:proofErr w:type="spellEnd"/>
      <w:r w:rsidRPr="00A876BE">
        <w:t xml:space="preserve"> </w:t>
      </w:r>
      <w:proofErr w:type="spellStart"/>
      <w:r w:rsidRPr="00A876BE">
        <w:t>tính</w:t>
      </w:r>
      <w:proofErr w:type="spellEnd"/>
      <w:r w:rsidRPr="00A876BE">
        <w:t xml:space="preserve"> </w:t>
      </w:r>
      <w:proofErr w:type="spellStart"/>
      <w:r w:rsidRPr="00A876BE">
        <w:t>để</w:t>
      </w:r>
      <w:proofErr w:type="spellEnd"/>
      <w:r w:rsidRPr="00A876BE">
        <w:t xml:space="preserve"> </w:t>
      </w:r>
      <w:proofErr w:type="spellStart"/>
      <w:r w:rsidRPr="00A876BE">
        <w:t>bàn</w:t>
      </w:r>
      <w:proofErr w:type="spellEnd"/>
      <w:r w:rsidRPr="00A876BE">
        <w:t xml:space="preserve">, laptop </w:t>
      </w:r>
      <w:proofErr w:type="spellStart"/>
      <w:r w:rsidRPr="00A876BE">
        <w:t>hoặc</w:t>
      </w:r>
      <w:proofErr w:type="spellEnd"/>
      <w:r w:rsidRPr="00A876BE">
        <w:t xml:space="preserve"> </w:t>
      </w:r>
      <w:proofErr w:type="spellStart"/>
      <w:r w:rsidRPr="00A876BE">
        <w:t>các</w:t>
      </w:r>
      <w:proofErr w:type="spellEnd"/>
      <w:r w:rsidRPr="00A876BE">
        <w:t xml:space="preserve"> </w:t>
      </w:r>
      <w:proofErr w:type="spellStart"/>
      <w:r w:rsidRPr="00A876BE">
        <w:t>thiết</w:t>
      </w:r>
      <w:proofErr w:type="spellEnd"/>
      <w:r w:rsidRPr="00A876BE">
        <w:t xml:space="preserve"> </w:t>
      </w:r>
      <w:proofErr w:type="spellStart"/>
      <w:r w:rsidRPr="00A876BE">
        <w:t>bị</w:t>
      </w:r>
      <w:proofErr w:type="spellEnd"/>
      <w:r w:rsidRPr="00A876BE">
        <w:t xml:space="preserve"> di </w:t>
      </w:r>
      <w:proofErr w:type="spellStart"/>
      <w:r w:rsidRPr="00A876BE">
        <w:t>động</w:t>
      </w:r>
      <w:proofErr w:type="spellEnd"/>
      <w:r w:rsidRPr="00A876BE">
        <w:t xml:space="preserve"> </w:t>
      </w:r>
      <w:proofErr w:type="spellStart"/>
      <w:r w:rsidRPr="00A876BE">
        <w:t>thông</w:t>
      </w:r>
      <w:proofErr w:type="spellEnd"/>
      <w:r w:rsidRPr="00A876BE">
        <w:t xml:space="preserve"> </w:t>
      </w:r>
      <w:proofErr w:type="spellStart"/>
      <w:r w:rsidRPr="00A876BE">
        <w:t>minh</w:t>
      </w:r>
      <w:proofErr w:type="spellEnd"/>
      <w:r w:rsidRPr="00A876BE">
        <w:t xml:space="preserve"> (Smartphone, Tablet).</w:t>
      </w:r>
    </w:p>
    <w:p w14:paraId="6675215E" w14:textId="77777777" w:rsidR="00A876BE" w:rsidRDefault="00A876BE" w:rsidP="00671D5D">
      <w:pPr>
        <w:pStyle w:val="ListParagraph"/>
        <w:numPr>
          <w:ilvl w:val="0"/>
          <w:numId w:val="6"/>
        </w:numPr>
      </w:pPr>
      <w:proofErr w:type="spellStart"/>
      <w:r w:rsidRPr="00A876BE">
        <w:t>Trình</w:t>
      </w:r>
      <w:proofErr w:type="spellEnd"/>
      <w:r w:rsidRPr="00A876BE">
        <w:t xml:space="preserve"> </w:t>
      </w:r>
      <w:proofErr w:type="spellStart"/>
      <w:r w:rsidRPr="00A876BE">
        <w:t>duyệt</w:t>
      </w:r>
      <w:proofErr w:type="spellEnd"/>
      <w:r w:rsidRPr="00A876BE">
        <w:t xml:space="preserve"> web: </w:t>
      </w:r>
      <w:proofErr w:type="spellStart"/>
      <w:r w:rsidRPr="00A876BE">
        <w:t>Ứng</w:t>
      </w:r>
      <w:proofErr w:type="spellEnd"/>
      <w:r w:rsidRPr="00A876BE">
        <w:t xml:space="preserve"> </w:t>
      </w:r>
      <w:proofErr w:type="spellStart"/>
      <w:r w:rsidRPr="00A876BE">
        <w:t>dụng</w:t>
      </w:r>
      <w:proofErr w:type="spellEnd"/>
      <w:r w:rsidRPr="00A876BE">
        <w:t xml:space="preserve"> </w:t>
      </w:r>
      <w:proofErr w:type="spellStart"/>
      <w:r w:rsidRPr="00A876BE">
        <w:t>hoạt</w:t>
      </w:r>
      <w:proofErr w:type="spellEnd"/>
      <w:r w:rsidRPr="00A876BE">
        <w:t xml:space="preserve"> </w:t>
      </w:r>
      <w:proofErr w:type="spellStart"/>
      <w:r w:rsidRPr="00A876BE">
        <w:t>động</w:t>
      </w:r>
      <w:proofErr w:type="spellEnd"/>
      <w:r w:rsidRPr="00A876BE">
        <w:t xml:space="preserve"> </w:t>
      </w:r>
      <w:proofErr w:type="spellStart"/>
      <w:r w:rsidRPr="00A876BE">
        <w:t>tốt</w:t>
      </w:r>
      <w:proofErr w:type="spellEnd"/>
      <w:r w:rsidRPr="00A876BE">
        <w:t xml:space="preserve"> </w:t>
      </w:r>
      <w:proofErr w:type="spellStart"/>
      <w:r w:rsidRPr="00A876BE">
        <w:t>nhất</w:t>
      </w:r>
      <w:proofErr w:type="spellEnd"/>
      <w:r w:rsidRPr="00A876BE">
        <w:t xml:space="preserve"> </w:t>
      </w:r>
      <w:proofErr w:type="spellStart"/>
      <w:r w:rsidRPr="00A876BE">
        <w:t>trên</w:t>
      </w:r>
      <w:proofErr w:type="spellEnd"/>
      <w:r w:rsidRPr="00A876BE">
        <w:t xml:space="preserve"> </w:t>
      </w:r>
      <w:proofErr w:type="spellStart"/>
      <w:r w:rsidRPr="00A876BE">
        <w:t>các</w:t>
      </w:r>
      <w:proofErr w:type="spellEnd"/>
      <w:r w:rsidRPr="00A876BE">
        <w:t xml:space="preserve"> </w:t>
      </w:r>
      <w:proofErr w:type="spellStart"/>
      <w:r w:rsidRPr="00A876BE">
        <w:t>trình</w:t>
      </w:r>
      <w:proofErr w:type="spellEnd"/>
      <w:r w:rsidRPr="00A876BE">
        <w:t xml:space="preserve"> </w:t>
      </w:r>
      <w:proofErr w:type="spellStart"/>
      <w:r w:rsidRPr="00A876BE">
        <w:t>duyệt</w:t>
      </w:r>
      <w:proofErr w:type="spellEnd"/>
      <w:r w:rsidRPr="00A876BE">
        <w:t xml:space="preserve"> </w:t>
      </w:r>
      <w:proofErr w:type="spellStart"/>
      <w:r w:rsidRPr="00A876BE">
        <w:t>hiện</w:t>
      </w:r>
      <w:proofErr w:type="spellEnd"/>
      <w:r w:rsidRPr="00A876BE">
        <w:t xml:space="preserve"> </w:t>
      </w:r>
      <w:proofErr w:type="spellStart"/>
      <w:r w:rsidRPr="00A876BE">
        <w:t>đại</w:t>
      </w:r>
      <w:proofErr w:type="spellEnd"/>
      <w:r w:rsidRPr="00A876BE">
        <w:t xml:space="preserve"> </w:t>
      </w:r>
      <w:proofErr w:type="spellStart"/>
      <w:r w:rsidRPr="00A876BE">
        <w:t>hỗ</w:t>
      </w:r>
      <w:proofErr w:type="spellEnd"/>
      <w:r w:rsidRPr="00A876BE">
        <w:t xml:space="preserve"> </w:t>
      </w:r>
      <w:proofErr w:type="spellStart"/>
      <w:r w:rsidRPr="00A876BE">
        <w:t>trợ</w:t>
      </w:r>
      <w:proofErr w:type="spellEnd"/>
      <w:r w:rsidRPr="00A876BE">
        <w:t xml:space="preserve"> HTML5 </w:t>
      </w:r>
      <w:proofErr w:type="spellStart"/>
      <w:r w:rsidRPr="00A876BE">
        <w:t>và</w:t>
      </w:r>
      <w:proofErr w:type="spellEnd"/>
      <w:r w:rsidRPr="00A876BE">
        <w:t xml:space="preserve"> CSS3 </w:t>
      </w:r>
      <w:proofErr w:type="spellStart"/>
      <w:r w:rsidRPr="00A876BE">
        <w:t>như</w:t>
      </w:r>
      <w:proofErr w:type="spellEnd"/>
      <w:r w:rsidRPr="00A876BE">
        <w:t xml:space="preserve"> Google Chrome, Mozilla Firefox, Microsoft Edge, </w:t>
      </w:r>
      <w:proofErr w:type="spellStart"/>
      <w:r w:rsidRPr="00A876BE">
        <w:t>hoặc</w:t>
      </w:r>
      <w:proofErr w:type="spellEnd"/>
      <w:r w:rsidRPr="00A876BE">
        <w:t xml:space="preserve"> Safari. </w:t>
      </w:r>
      <w:proofErr w:type="spellStart"/>
      <w:r w:rsidRPr="00A876BE">
        <w:t>Không</w:t>
      </w:r>
      <w:proofErr w:type="spellEnd"/>
      <w:r w:rsidRPr="00A876BE">
        <w:t xml:space="preserve"> </w:t>
      </w:r>
      <w:proofErr w:type="spellStart"/>
      <w:r w:rsidRPr="00A876BE">
        <w:t>yêu</w:t>
      </w:r>
      <w:proofErr w:type="spellEnd"/>
      <w:r w:rsidRPr="00A876BE">
        <w:t xml:space="preserve"> </w:t>
      </w:r>
      <w:proofErr w:type="spellStart"/>
      <w:r w:rsidRPr="00A876BE">
        <w:t>cầu</w:t>
      </w:r>
      <w:proofErr w:type="spellEnd"/>
      <w:r w:rsidRPr="00A876BE">
        <w:t xml:space="preserve"> </w:t>
      </w:r>
      <w:proofErr w:type="spellStart"/>
      <w:r w:rsidRPr="00A876BE">
        <w:t>cài</w:t>
      </w:r>
      <w:proofErr w:type="spellEnd"/>
      <w:r w:rsidRPr="00A876BE">
        <w:t xml:space="preserve"> </w:t>
      </w:r>
      <w:proofErr w:type="spellStart"/>
      <w:r w:rsidRPr="00A876BE">
        <w:t>đặt</w:t>
      </w:r>
      <w:proofErr w:type="spellEnd"/>
      <w:r w:rsidRPr="00A876BE">
        <w:t xml:space="preserve"> </w:t>
      </w:r>
      <w:proofErr w:type="spellStart"/>
      <w:r w:rsidRPr="00A876BE">
        <w:t>thêm</w:t>
      </w:r>
      <w:proofErr w:type="spellEnd"/>
      <w:r w:rsidRPr="00A876BE">
        <w:t xml:space="preserve"> </w:t>
      </w:r>
      <w:proofErr w:type="spellStart"/>
      <w:r w:rsidRPr="00A876BE">
        <w:t>phần</w:t>
      </w:r>
      <w:proofErr w:type="spellEnd"/>
      <w:r w:rsidRPr="00A876BE">
        <w:t xml:space="preserve"> </w:t>
      </w:r>
      <w:proofErr w:type="spellStart"/>
      <w:r w:rsidRPr="00A876BE">
        <w:t>mềm</w:t>
      </w:r>
      <w:proofErr w:type="spellEnd"/>
      <w:r w:rsidRPr="00A876BE">
        <w:t xml:space="preserve"> </w:t>
      </w:r>
      <w:proofErr w:type="spellStart"/>
      <w:r w:rsidRPr="00A876BE">
        <w:t>hỗ</w:t>
      </w:r>
      <w:proofErr w:type="spellEnd"/>
      <w:r w:rsidRPr="00A876BE">
        <w:t xml:space="preserve"> </w:t>
      </w:r>
      <w:proofErr w:type="spellStart"/>
      <w:r w:rsidRPr="00A876BE">
        <w:t>trợ</w:t>
      </w:r>
      <w:proofErr w:type="spellEnd"/>
      <w:r w:rsidRPr="00A876BE">
        <w:t xml:space="preserve"> </w:t>
      </w:r>
      <w:proofErr w:type="spellStart"/>
      <w:r w:rsidRPr="00A876BE">
        <w:t>nào</w:t>
      </w:r>
      <w:proofErr w:type="spellEnd"/>
      <w:r w:rsidRPr="00A876BE">
        <w:t xml:space="preserve"> </w:t>
      </w:r>
      <w:proofErr w:type="spellStart"/>
      <w:r w:rsidRPr="00A876BE">
        <w:t>khác</w:t>
      </w:r>
      <w:proofErr w:type="spellEnd"/>
      <w:r w:rsidRPr="00A876BE">
        <w:t>.</w:t>
      </w:r>
    </w:p>
    <w:p w14:paraId="77009D52" w14:textId="32905762" w:rsidR="00A876BE" w:rsidRPr="00A876BE" w:rsidRDefault="00A876BE" w:rsidP="00671D5D">
      <w:pPr>
        <w:pStyle w:val="ListParagraph"/>
        <w:numPr>
          <w:ilvl w:val="0"/>
          <w:numId w:val="6"/>
        </w:numPr>
      </w:pPr>
      <w:proofErr w:type="spellStart"/>
      <w:r w:rsidRPr="00A876BE">
        <w:t>Kết</w:t>
      </w:r>
      <w:proofErr w:type="spellEnd"/>
      <w:r w:rsidRPr="00A876BE">
        <w:t xml:space="preserve"> </w:t>
      </w:r>
      <w:proofErr w:type="spellStart"/>
      <w:r w:rsidRPr="00A876BE">
        <w:t>nối</w:t>
      </w:r>
      <w:proofErr w:type="spellEnd"/>
      <w:r w:rsidRPr="00A876BE">
        <w:t xml:space="preserve"> </w:t>
      </w:r>
      <w:proofErr w:type="spellStart"/>
      <w:r w:rsidRPr="00A876BE">
        <w:t>mạng</w:t>
      </w:r>
      <w:proofErr w:type="spellEnd"/>
      <w:r w:rsidRPr="00A876BE">
        <w:t xml:space="preserve">: </w:t>
      </w:r>
      <w:proofErr w:type="spellStart"/>
      <w:r w:rsidRPr="00A876BE">
        <w:t>Yêu</w:t>
      </w:r>
      <w:proofErr w:type="spellEnd"/>
      <w:r w:rsidRPr="00A876BE">
        <w:t xml:space="preserve"> </w:t>
      </w:r>
      <w:proofErr w:type="spellStart"/>
      <w:r w:rsidRPr="00A876BE">
        <w:t>cầu</w:t>
      </w:r>
      <w:proofErr w:type="spellEnd"/>
      <w:r w:rsidRPr="00A876BE">
        <w:t xml:space="preserve"> </w:t>
      </w:r>
      <w:proofErr w:type="spellStart"/>
      <w:r w:rsidRPr="00A876BE">
        <w:t>kết</w:t>
      </w:r>
      <w:proofErr w:type="spellEnd"/>
      <w:r w:rsidRPr="00A876BE">
        <w:t xml:space="preserve"> </w:t>
      </w:r>
      <w:proofErr w:type="spellStart"/>
      <w:r w:rsidRPr="00A876BE">
        <w:t>nối</w:t>
      </w:r>
      <w:proofErr w:type="spellEnd"/>
      <w:r w:rsidRPr="00A876BE">
        <w:t xml:space="preserve"> Internet </w:t>
      </w:r>
      <w:proofErr w:type="spellStart"/>
      <w:r w:rsidRPr="00A876BE">
        <w:t>ổn</w:t>
      </w:r>
      <w:proofErr w:type="spellEnd"/>
      <w:r w:rsidRPr="00A876BE">
        <w:t xml:space="preserve"> </w:t>
      </w:r>
      <w:proofErr w:type="spellStart"/>
      <w:r w:rsidRPr="00A876BE">
        <w:t>định</w:t>
      </w:r>
      <w:proofErr w:type="spellEnd"/>
      <w:r w:rsidRPr="00A876BE">
        <w:t xml:space="preserve"> </w:t>
      </w:r>
      <w:proofErr w:type="spellStart"/>
      <w:r w:rsidRPr="00A876BE">
        <w:t>để</w:t>
      </w:r>
      <w:proofErr w:type="spellEnd"/>
      <w:r w:rsidRPr="00A876BE">
        <w:t xml:space="preserve"> </w:t>
      </w:r>
      <w:proofErr w:type="spellStart"/>
      <w:r w:rsidRPr="00A876BE">
        <w:t>thực</w:t>
      </w:r>
      <w:proofErr w:type="spellEnd"/>
      <w:r w:rsidRPr="00A876BE">
        <w:t xml:space="preserve"> </w:t>
      </w:r>
      <w:proofErr w:type="spellStart"/>
      <w:r w:rsidRPr="00A876BE">
        <w:t>hiện</w:t>
      </w:r>
      <w:proofErr w:type="spellEnd"/>
      <w:r w:rsidRPr="00A876BE">
        <w:t xml:space="preserve"> </w:t>
      </w:r>
      <w:proofErr w:type="spellStart"/>
      <w:r w:rsidRPr="00A876BE">
        <w:t>các</w:t>
      </w:r>
      <w:proofErr w:type="spellEnd"/>
      <w:r w:rsidRPr="00A876BE">
        <w:t xml:space="preserve"> </w:t>
      </w:r>
      <w:proofErr w:type="spellStart"/>
      <w:r w:rsidRPr="00A876BE">
        <w:t>tác</w:t>
      </w:r>
      <w:proofErr w:type="spellEnd"/>
      <w:r w:rsidRPr="00A876BE">
        <w:t xml:space="preserve"> </w:t>
      </w:r>
      <w:proofErr w:type="spellStart"/>
      <w:r w:rsidRPr="00A876BE">
        <w:t>vụ</w:t>
      </w:r>
      <w:proofErr w:type="spellEnd"/>
      <w:r w:rsidRPr="00A876BE">
        <w:t xml:space="preserve"> </w:t>
      </w:r>
      <w:proofErr w:type="spellStart"/>
      <w:r w:rsidRPr="00A876BE">
        <w:t>đồng</w:t>
      </w:r>
      <w:proofErr w:type="spellEnd"/>
      <w:r w:rsidRPr="00A876BE">
        <w:t xml:space="preserve"> </w:t>
      </w:r>
      <w:proofErr w:type="spellStart"/>
      <w:r w:rsidRPr="00A876BE">
        <w:t>bộ</w:t>
      </w:r>
      <w:proofErr w:type="spellEnd"/>
      <w:r w:rsidRPr="00A876BE">
        <w:t xml:space="preserve"> </w:t>
      </w:r>
      <w:proofErr w:type="spellStart"/>
      <w:r w:rsidRPr="00A876BE">
        <w:t>dữ</w:t>
      </w:r>
      <w:proofErr w:type="spellEnd"/>
      <w:r w:rsidRPr="00A876BE">
        <w:t xml:space="preserve"> </w:t>
      </w:r>
      <w:proofErr w:type="spellStart"/>
      <w:r w:rsidRPr="00A876BE">
        <w:t>liệu</w:t>
      </w:r>
      <w:proofErr w:type="spellEnd"/>
      <w:r w:rsidRPr="00A876BE">
        <w:t xml:space="preserve"> </w:t>
      </w:r>
      <w:proofErr w:type="spellStart"/>
      <w:r w:rsidRPr="00A876BE">
        <w:t>và</w:t>
      </w:r>
      <w:proofErr w:type="spellEnd"/>
      <w:r w:rsidRPr="00A876BE">
        <w:t xml:space="preserve"> </w:t>
      </w:r>
      <w:proofErr w:type="spellStart"/>
      <w:r w:rsidRPr="00A876BE">
        <w:t>giao</w:t>
      </w:r>
      <w:proofErr w:type="spellEnd"/>
      <w:r w:rsidRPr="00A876BE">
        <w:t xml:space="preserve"> </w:t>
      </w:r>
      <w:proofErr w:type="spellStart"/>
      <w:r w:rsidRPr="00A876BE">
        <w:t>tiếp</w:t>
      </w:r>
      <w:proofErr w:type="spellEnd"/>
      <w:r w:rsidRPr="00A876BE">
        <w:t xml:space="preserve"> </w:t>
      </w:r>
      <w:proofErr w:type="spellStart"/>
      <w:r w:rsidRPr="00A876BE">
        <w:t>thời</w:t>
      </w:r>
      <w:proofErr w:type="spellEnd"/>
      <w:r w:rsidRPr="00A876BE">
        <w:t xml:space="preserve"> </w:t>
      </w:r>
      <w:proofErr w:type="spellStart"/>
      <w:r w:rsidRPr="00A876BE">
        <w:t>gian</w:t>
      </w:r>
      <w:proofErr w:type="spellEnd"/>
      <w:r w:rsidRPr="00A876BE">
        <w:t xml:space="preserve"> </w:t>
      </w:r>
      <w:proofErr w:type="spellStart"/>
      <w:r w:rsidRPr="00A876BE">
        <w:t>thực</w:t>
      </w:r>
      <w:proofErr w:type="spellEnd"/>
      <w:r w:rsidRPr="00A876BE">
        <w:t>.</w:t>
      </w:r>
    </w:p>
    <w:p w14:paraId="12AB49F6" w14:textId="439D25D6" w:rsidR="00195E13" w:rsidRPr="00195E13" w:rsidRDefault="00195E13" w:rsidP="00124645">
      <w:pPr>
        <w:pStyle w:val="Heading2"/>
      </w:pPr>
      <w:bookmarkStart w:id="2135" w:name="_Toc215934950"/>
      <w:bookmarkStart w:id="2136" w:name="_Toc216117352"/>
      <w:r>
        <w:t xml:space="preserve">2.2. </w:t>
      </w:r>
      <w:proofErr w:type="spellStart"/>
      <w:r>
        <w:t>Phân</w:t>
      </w:r>
      <w:proofErr w:type="spellEnd"/>
      <w:r>
        <w:t xml:space="preserve"> </w:t>
      </w:r>
      <w:proofErr w:type="spellStart"/>
      <w:r>
        <w:t>tích</w:t>
      </w:r>
      <w:proofErr w:type="spellEnd"/>
      <w:r>
        <w:t xml:space="preserve"> </w:t>
      </w:r>
      <w:proofErr w:type="spellStart"/>
      <w:r>
        <w:t>hệ</w:t>
      </w:r>
      <w:proofErr w:type="spellEnd"/>
      <w:r>
        <w:t xml:space="preserve"> </w:t>
      </w:r>
      <w:proofErr w:type="spellStart"/>
      <w:r>
        <w:t>thống</w:t>
      </w:r>
      <w:bookmarkEnd w:id="2135"/>
      <w:bookmarkEnd w:id="2136"/>
      <w:proofErr w:type="spellEnd"/>
    </w:p>
    <w:p w14:paraId="06CD8E82" w14:textId="06506051" w:rsidR="00A876BE" w:rsidRDefault="0036309E" w:rsidP="00F07439">
      <w:pPr>
        <w:pStyle w:val="Heading3"/>
      </w:pPr>
      <w:bookmarkStart w:id="2137" w:name="_Toc215934951"/>
      <w:bookmarkStart w:id="2138" w:name="_Toc216117353"/>
      <w:r>
        <w:t>2.</w:t>
      </w:r>
      <w:r w:rsidR="00195E13">
        <w:t>2</w:t>
      </w:r>
      <w:r>
        <w:t>.</w:t>
      </w:r>
      <w:r w:rsidR="00195E13">
        <w:t>1</w:t>
      </w:r>
      <w:r w:rsidR="006B431D">
        <w:t>.</w:t>
      </w:r>
      <w:r>
        <w:t xml:space="preserve"> </w:t>
      </w:r>
      <w:proofErr w:type="spellStart"/>
      <w:r>
        <w:t>Use</w:t>
      </w:r>
      <w:r w:rsidR="00195E13">
        <w:t>c</w:t>
      </w:r>
      <w:r>
        <w:t>ase</w:t>
      </w:r>
      <w:proofErr w:type="spellEnd"/>
      <w:r w:rsidR="003055F3">
        <w:t xml:space="preserve"> Diagram</w:t>
      </w:r>
      <w:bookmarkEnd w:id="2137"/>
      <w:bookmarkEnd w:id="2138"/>
    </w:p>
    <w:p w14:paraId="1EEE54DF" w14:textId="556852E0" w:rsidR="006B431D" w:rsidRDefault="006B431D" w:rsidP="00F07439">
      <w:pPr>
        <w:pStyle w:val="Heading4"/>
      </w:pPr>
      <w:bookmarkStart w:id="2139" w:name="_Toc216117354"/>
      <w:r>
        <w:t xml:space="preserve">2.2.1.1. </w:t>
      </w:r>
      <w:proofErr w:type="spellStart"/>
      <w:r w:rsidR="003055F3" w:rsidRPr="003055F3">
        <w:t>Đặc</w:t>
      </w:r>
      <w:proofErr w:type="spellEnd"/>
      <w:r w:rsidR="003055F3" w:rsidRPr="003055F3">
        <w:t xml:space="preserve"> </w:t>
      </w:r>
      <w:proofErr w:type="spellStart"/>
      <w:r w:rsidR="003055F3" w:rsidRPr="003055F3">
        <w:t>tả</w:t>
      </w:r>
      <w:proofErr w:type="spellEnd"/>
      <w:r w:rsidR="003055F3" w:rsidRPr="003055F3">
        <w:t xml:space="preserve"> </w:t>
      </w:r>
      <w:proofErr w:type="spellStart"/>
      <w:r w:rsidR="00582994">
        <w:t>U</w:t>
      </w:r>
      <w:r w:rsidR="003055F3" w:rsidRPr="003055F3">
        <w:t>secas</w:t>
      </w:r>
      <w:r w:rsidR="003055F3">
        <w:t>e</w:t>
      </w:r>
      <w:bookmarkEnd w:id="2139"/>
      <w:proofErr w:type="spellEnd"/>
    </w:p>
    <w:p w14:paraId="31429874" w14:textId="74F76449" w:rsidR="00582994" w:rsidRDefault="00582994" w:rsidP="00124645">
      <w:pPr>
        <w:pStyle w:val="Caption"/>
      </w:pPr>
      <w:proofErr w:type="spellStart"/>
      <w:r>
        <w:t>Bảng</w:t>
      </w:r>
      <w:proofErr w:type="spellEnd"/>
      <w:r>
        <w:t xml:space="preserve"> </w:t>
      </w:r>
      <w:r>
        <w:fldChar w:fldCharType="begin"/>
      </w:r>
      <w:r>
        <w:instrText xml:space="preserve"> SEQ Bảng \* ARABIC </w:instrText>
      </w:r>
      <w:r>
        <w:fldChar w:fldCharType="separate"/>
      </w:r>
      <w:r w:rsidR="00134AA4">
        <w:rPr>
          <w:noProof/>
        </w:rPr>
        <w:t>1</w:t>
      </w:r>
      <w:r>
        <w:rPr>
          <w:noProof/>
        </w:rPr>
        <w:fldChar w:fldCharType="end"/>
      </w:r>
      <w:r>
        <w:t xml:space="preserve">. </w:t>
      </w:r>
      <w:proofErr w:type="spellStart"/>
      <w:r>
        <w:t>Đặc</w:t>
      </w:r>
      <w:proofErr w:type="spellEnd"/>
      <w:r>
        <w:t xml:space="preserve"> </w:t>
      </w:r>
      <w:proofErr w:type="spellStart"/>
      <w:r>
        <w:t>tả</w:t>
      </w:r>
      <w:proofErr w:type="spellEnd"/>
      <w:r>
        <w:t xml:space="preserve"> </w:t>
      </w:r>
      <w:proofErr w:type="spellStart"/>
      <w:r>
        <w:t>cho</w:t>
      </w:r>
      <w:proofErr w:type="spellEnd"/>
      <w:r>
        <w:t xml:space="preserve"> </w:t>
      </w:r>
      <w:proofErr w:type="spellStart"/>
      <w:r>
        <w:t>Usecase</w:t>
      </w:r>
      <w:proofErr w:type="spellEnd"/>
      <w:r>
        <w:t xml:space="preserve"> </w:t>
      </w:r>
      <w:proofErr w:type="spellStart"/>
      <w:r>
        <w:t>Đăng</w:t>
      </w:r>
      <w:proofErr w:type="spellEnd"/>
      <w:r>
        <w:t xml:space="preserve"> </w:t>
      </w:r>
      <w:proofErr w:type="spellStart"/>
      <w:r>
        <w:t>ký</w:t>
      </w:r>
      <w:proofErr w:type="spellEnd"/>
      <w:r>
        <w:t>/</w:t>
      </w:r>
      <w:proofErr w:type="spellStart"/>
      <w:r>
        <w:t>Đăng</w:t>
      </w:r>
      <w:proofErr w:type="spellEnd"/>
      <w:r>
        <w:t xml:space="preserve"> </w:t>
      </w:r>
      <w:proofErr w:type="spellStart"/>
      <w:r>
        <w:t>nhập</w:t>
      </w:r>
      <w:proofErr w:type="spellEnd"/>
    </w:p>
    <w:tbl>
      <w:tblPr>
        <w:tblStyle w:val="TableGrid"/>
        <w:tblW w:w="0" w:type="auto"/>
        <w:tblInd w:w="250" w:type="dxa"/>
        <w:tblLook w:val="04A0" w:firstRow="1" w:lastRow="0" w:firstColumn="1" w:lastColumn="0" w:noHBand="0" w:noVBand="1"/>
      </w:tblPr>
      <w:tblGrid>
        <w:gridCol w:w="2693"/>
        <w:gridCol w:w="6096"/>
      </w:tblGrid>
      <w:tr w:rsidR="00582994" w:rsidRPr="00582994" w14:paraId="109B4E7A" w14:textId="77777777" w:rsidTr="00582994">
        <w:trPr>
          <w:trHeight w:val="346"/>
        </w:trPr>
        <w:tc>
          <w:tcPr>
            <w:tcW w:w="2693" w:type="dxa"/>
            <w:vAlign w:val="center"/>
          </w:tcPr>
          <w:p w14:paraId="76BBC0FA" w14:textId="3283E7E3" w:rsidR="00582994" w:rsidRPr="00582994" w:rsidRDefault="00582994" w:rsidP="00582994">
            <w:proofErr w:type="spellStart"/>
            <w:r w:rsidRPr="00582994">
              <w:rPr>
                <w:b/>
                <w:bCs/>
              </w:rPr>
              <w:t>Tên</w:t>
            </w:r>
            <w:proofErr w:type="spellEnd"/>
            <w:r w:rsidRPr="00582994">
              <w:rPr>
                <w:b/>
                <w:bCs/>
              </w:rPr>
              <w:t xml:space="preserve"> </w:t>
            </w:r>
            <w:proofErr w:type="spellStart"/>
            <w:r w:rsidRPr="00582994">
              <w:rPr>
                <w:b/>
                <w:bCs/>
              </w:rPr>
              <w:t>Use</w:t>
            </w:r>
            <w:r w:rsidR="007A0AA1">
              <w:rPr>
                <w:b/>
                <w:bCs/>
              </w:rPr>
              <w:t>c</w:t>
            </w:r>
            <w:r w:rsidRPr="00582994">
              <w:rPr>
                <w:b/>
                <w:bCs/>
              </w:rPr>
              <w:t>ase</w:t>
            </w:r>
            <w:proofErr w:type="spellEnd"/>
          </w:p>
        </w:tc>
        <w:tc>
          <w:tcPr>
            <w:tcW w:w="6096" w:type="dxa"/>
            <w:vAlign w:val="center"/>
          </w:tcPr>
          <w:p w14:paraId="1BE739A6" w14:textId="77777777" w:rsidR="00582994" w:rsidRPr="00582994" w:rsidRDefault="00582994" w:rsidP="00582994">
            <w:proofErr w:type="spellStart"/>
            <w:r w:rsidRPr="00582994">
              <w:rPr>
                <w:b/>
                <w:bCs/>
              </w:rPr>
              <w:t>Đăng</w:t>
            </w:r>
            <w:proofErr w:type="spellEnd"/>
            <w:r w:rsidRPr="00582994">
              <w:rPr>
                <w:b/>
                <w:bCs/>
              </w:rPr>
              <w:t xml:space="preserve"> </w:t>
            </w:r>
            <w:proofErr w:type="spellStart"/>
            <w:r w:rsidRPr="00582994">
              <w:rPr>
                <w:b/>
                <w:bCs/>
              </w:rPr>
              <w:t>ký</w:t>
            </w:r>
            <w:proofErr w:type="spellEnd"/>
            <w:r w:rsidRPr="00582994">
              <w:rPr>
                <w:b/>
                <w:bCs/>
              </w:rPr>
              <w:t xml:space="preserve"> / </w:t>
            </w:r>
            <w:proofErr w:type="spellStart"/>
            <w:r w:rsidRPr="00582994">
              <w:rPr>
                <w:b/>
                <w:bCs/>
              </w:rPr>
              <w:t>Đăng</w:t>
            </w:r>
            <w:proofErr w:type="spellEnd"/>
            <w:r w:rsidRPr="00582994">
              <w:rPr>
                <w:b/>
                <w:bCs/>
              </w:rPr>
              <w:t xml:space="preserve"> </w:t>
            </w:r>
            <w:proofErr w:type="spellStart"/>
            <w:r w:rsidRPr="00582994">
              <w:rPr>
                <w:b/>
                <w:bCs/>
              </w:rPr>
              <w:t>nhập</w:t>
            </w:r>
            <w:proofErr w:type="spellEnd"/>
          </w:p>
        </w:tc>
      </w:tr>
      <w:tr w:rsidR="00582994" w:rsidRPr="00582994" w14:paraId="5191B6EA" w14:textId="77777777" w:rsidTr="00582994">
        <w:trPr>
          <w:trHeight w:val="346"/>
        </w:trPr>
        <w:tc>
          <w:tcPr>
            <w:tcW w:w="2693" w:type="dxa"/>
            <w:vAlign w:val="center"/>
          </w:tcPr>
          <w:p w14:paraId="311E6880" w14:textId="77777777" w:rsidR="00582994" w:rsidRPr="00582994" w:rsidRDefault="00582994" w:rsidP="00582994">
            <w:proofErr w:type="spellStart"/>
            <w:r w:rsidRPr="00582994">
              <w:rPr>
                <w:b/>
                <w:bCs/>
              </w:rPr>
              <w:t>Tác</w:t>
            </w:r>
            <w:proofErr w:type="spellEnd"/>
            <w:r w:rsidRPr="00582994">
              <w:rPr>
                <w:b/>
                <w:bCs/>
              </w:rPr>
              <w:t xml:space="preserve"> </w:t>
            </w:r>
            <w:proofErr w:type="spellStart"/>
            <w:r w:rsidRPr="00582994">
              <w:rPr>
                <w:b/>
                <w:bCs/>
              </w:rPr>
              <w:t>nhân</w:t>
            </w:r>
            <w:proofErr w:type="spellEnd"/>
          </w:p>
        </w:tc>
        <w:tc>
          <w:tcPr>
            <w:tcW w:w="6096" w:type="dxa"/>
            <w:vAlign w:val="center"/>
          </w:tcPr>
          <w:p w14:paraId="769BC998" w14:textId="77777777" w:rsidR="00582994" w:rsidRPr="00582994" w:rsidRDefault="00582994" w:rsidP="00582994">
            <w:proofErr w:type="spellStart"/>
            <w:r w:rsidRPr="00582994">
              <w:t>Người</w:t>
            </w:r>
            <w:proofErr w:type="spellEnd"/>
            <w:r w:rsidRPr="00582994">
              <w:t xml:space="preserve"> </w:t>
            </w:r>
            <w:proofErr w:type="spellStart"/>
            <w:r w:rsidRPr="00582994">
              <w:t>dùng</w:t>
            </w:r>
            <w:proofErr w:type="spellEnd"/>
            <w:r w:rsidRPr="00582994">
              <w:t>, Admin</w:t>
            </w:r>
          </w:p>
        </w:tc>
      </w:tr>
      <w:tr w:rsidR="00582994" w:rsidRPr="00582994" w14:paraId="3030AF84" w14:textId="77777777" w:rsidTr="00582994">
        <w:trPr>
          <w:trHeight w:val="346"/>
        </w:trPr>
        <w:tc>
          <w:tcPr>
            <w:tcW w:w="2693" w:type="dxa"/>
            <w:vAlign w:val="center"/>
          </w:tcPr>
          <w:p w14:paraId="5E232205" w14:textId="77777777" w:rsidR="00582994" w:rsidRPr="00582994" w:rsidRDefault="00582994" w:rsidP="00582994">
            <w:proofErr w:type="spellStart"/>
            <w:r w:rsidRPr="00582994">
              <w:rPr>
                <w:b/>
                <w:bCs/>
              </w:rPr>
              <w:t>Mục</w:t>
            </w:r>
            <w:proofErr w:type="spellEnd"/>
            <w:r w:rsidRPr="00582994">
              <w:rPr>
                <w:b/>
                <w:bCs/>
              </w:rPr>
              <w:t xml:space="preserve"> </w:t>
            </w:r>
            <w:proofErr w:type="spellStart"/>
            <w:r w:rsidRPr="00582994">
              <w:rPr>
                <w:b/>
                <w:bCs/>
              </w:rPr>
              <w:t>đích</w:t>
            </w:r>
            <w:proofErr w:type="spellEnd"/>
          </w:p>
        </w:tc>
        <w:tc>
          <w:tcPr>
            <w:tcW w:w="6096" w:type="dxa"/>
            <w:vAlign w:val="center"/>
          </w:tcPr>
          <w:p w14:paraId="04DD130E" w14:textId="77777777" w:rsidR="00582994" w:rsidRPr="00582994" w:rsidRDefault="00582994" w:rsidP="00582994">
            <w:proofErr w:type="spellStart"/>
            <w:r w:rsidRPr="00582994">
              <w:t>Xác</w:t>
            </w:r>
            <w:proofErr w:type="spellEnd"/>
            <w:r w:rsidRPr="00582994">
              <w:t xml:space="preserve"> </w:t>
            </w:r>
            <w:proofErr w:type="spellStart"/>
            <w:r w:rsidRPr="00582994">
              <w:t>thực</w:t>
            </w:r>
            <w:proofErr w:type="spellEnd"/>
            <w:r w:rsidRPr="00582994">
              <w:t xml:space="preserve"> </w:t>
            </w:r>
            <w:proofErr w:type="spellStart"/>
            <w:r w:rsidRPr="00582994">
              <w:t>danh</w:t>
            </w:r>
            <w:proofErr w:type="spellEnd"/>
            <w:r w:rsidRPr="00582994">
              <w:t xml:space="preserve"> </w:t>
            </w:r>
            <w:proofErr w:type="spellStart"/>
            <w:r w:rsidRPr="00582994">
              <w:t>tính</w:t>
            </w:r>
            <w:proofErr w:type="spellEnd"/>
            <w:r w:rsidRPr="00582994">
              <w:t xml:space="preserve"> </w:t>
            </w:r>
            <w:proofErr w:type="spellStart"/>
            <w:r w:rsidRPr="00582994">
              <w:t>để</w:t>
            </w:r>
            <w:proofErr w:type="spellEnd"/>
            <w:r w:rsidRPr="00582994">
              <w:t xml:space="preserve"> </w:t>
            </w:r>
            <w:proofErr w:type="spellStart"/>
            <w:r w:rsidRPr="00582994">
              <w:t>truy</w:t>
            </w:r>
            <w:proofErr w:type="spellEnd"/>
            <w:r w:rsidRPr="00582994">
              <w:t xml:space="preserve"> </w:t>
            </w:r>
            <w:proofErr w:type="spellStart"/>
            <w:r w:rsidRPr="00582994">
              <w:t>cập</w:t>
            </w:r>
            <w:proofErr w:type="spellEnd"/>
            <w:r w:rsidRPr="00582994">
              <w:t xml:space="preserve"> </w:t>
            </w:r>
            <w:proofErr w:type="spellStart"/>
            <w:r w:rsidRPr="00582994">
              <w:t>vào</w:t>
            </w:r>
            <w:proofErr w:type="spellEnd"/>
            <w:r w:rsidRPr="00582994">
              <w:t xml:space="preserve"> </w:t>
            </w:r>
            <w:proofErr w:type="spellStart"/>
            <w:r w:rsidRPr="00582994">
              <w:t>hệ</w:t>
            </w:r>
            <w:proofErr w:type="spellEnd"/>
            <w:r w:rsidRPr="00582994">
              <w:t xml:space="preserve"> </w:t>
            </w:r>
            <w:proofErr w:type="spellStart"/>
            <w:r w:rsidRPr="00582994">
              <w:t>thống</w:t>
            </w:r>
            <w:proofErr w:type="spellEnd"/>
            <w:r w:rsidRPr="00582994">
              <w:t>.</w:t>
            </w:r>
          </w:p>
        </w:tc>
      </w:tr>
      <w:tr w:rsidR="00582994" w:rsidRPr="00582994" w14:paraId="61005276" w14:textId="77777777" w:rsidTr="00582994">
        <w:trPr>
          <w:trHeight w:val="346"/>
        </w:trPr>
        <w:tc>
          <w:tcPr>
            <w:tcW w:w="2693" w:type="dxa"/>
            <w:vAlign w:val="center"/>
          </w:tcPr>
          <w:p w14:paraId="56CA33F8" w14:textId="77777777" w:rsidR="00582994" w:rsidRPr="00582994" w:rsidRDefault="00582994" w:rsidP="00582994">
            <w:proofErr w:type="spellStart"/>
            <w:r w:rsidRPr="00582994">
              <w:rPr>
                <w:b/>
                <w:bCs/>
              </w:rPr>
              <w:t>Điều</w:t>
            </w:r>
            <w:proofErr w:type="spellEnd"/>
            <w:r w:rsidRPr="00582994">
              <w:rPr>
                <w:b/>
                <w:bCs/>
              </w:rPr>
              <w:t xml:space="preserve"> </w:t>
            </w:r>
            <w:proofErr w:type="spellStart"/>
            <w:r w:rsidRPr="00582994">
              <w:rPr>
                <w:b/>
                <w:bCs/>
              </w:rPr>
              <w:t>kiện</w:t>
            </w:r>
            <w:proofErr w:type="spellEnd"/>
            <w:r w:rsidRPr="00582994">
              <w:rPr>
                <w:b/>
                <w:bCs/>
              </w:rPr>
              <w:t xml:space="preserve"> </w:t>
            </w:r>
            <w:proofErr w:type="spellStart"/>
            <w:r w:rsidRPr="00582994">
              <w:rPr>
                <w:b/>
                <w:bCs/>
              </w:rPr>
              <w:t>trước</w:t>
            </w:r>
            <w:proofErr w:type="spellEnd"/>
          </w:p>
        </w:tc>
        <w:tc>
          <w:tcPr>
            <w:tcW w:w="6096" w:type="dxa"/>
            <w:vAlign w:val="center"/>
          </w:tcPr>
          <w:p w14:paraId="263882D8" w14:textId="77777777" w:rsidR="00582994" w:rsidRPr="00582994" w:rsidRDefault="00582994" w:rsidP="00582994">
            <w:proofErr w:type="spellStart"/>
            <w:r w:rsidRPr="00582994">
              <w:t>Người</w:t>
            </w:r>
            <w:proofErr w:type="spellEnd"/>
            <w:r w:rsidRPr="00582994">
              <w:t xml:space="preserve"> </w:t>
            </w:r>
            <w:proofErr w:type="spellStart"/>
            <w:r w:rsidRPr="00582994">
              <w:t>dùng</w:t>
            </w:r>
            <w:proofErr w:type="spellEnd"/>
            <w:r w:rsidRPr="00582994">
              <w:t xml:space="preserve"> </w:t>
            </w:r>
            <w:proofErr w:type="spellStart"/>
            <w:r w:rsidRPr="00582994">
              <w:t>truy</w:t>
            </w:r>
            <w:proofErr w:type="spellEnd"/>
            <w:r w:rsidRPr="00582994">
              <w:t xml:space="preserve"> </w:t>
            </w:r>
            <w:proofErr w:type="spellStart"/>
            <w:r w:rsidRPr="00582994">
              <w:t>cập</w:t>
            </w:r>
            <w:proofErr w:type="spellEnd"/>
            <w:r w:rsidRPr="00582994">
              <w:t xml:space="preserve"> </w:t>
            </w:r>
            <w:proofErr w:type="spellStart"/>
            <w:r w:rsidRPr="00582994">
              <w:t>vào</w:t>
            </w:r>
            <w:proofErr w:type="spellEnd"/>
            <w:r w:rsidRPr="00582994">
              <w:t xml:space="preserve"> </w:t>
            </w:r>
            <w:proofErr w:type="spellStart"/>
            <w:r w:rsidRPr="00582994">
              <w:t>địa</w:t>
            </w:r>
            <w:proofErr w:type="spellEnd"/>
            <w:r w:rsidRPr="00582994">
              <w:t xml:space="preserve"> </w:t>
            </w:r>
            <w:proofErr w:type="spellStart"/>
            <w:r w:rsidRPr="00582994">
              <w:t>chỉ</w:t>
            </w:r>
            <w:proofErr w:type="spellEnd"/>
            <w:r w:rsidRPr="00582994">
              <w:t xml:space="preserve"> </w:t>
            </w:r>
            <w:proofErr w:type="spellStart"/>
            <w:r w:rsidRPr="00582994">
              <w:t>trang</w:t>
            </w:r>
            <w:proofErr w:type="spellEnd"/>
            <w:r w:rsidRPr="00582994">
              <w:t xml:space="preserve"> web.</w:t>
            </w:r>
          </w:p>
        </w:tc>
      </w:tr>
      <w:tr w:rsidR="00582994" w:rsidRPr="00582994" w14:paraId="02F39734" w14:textId="77777777" w:rsidTr="00582994">
        <w:trPr>
          <w:trHeight w:val="346"/>
        </w:trPr>
        <w:tc>
          <w:tcPr>
            <w:tcW w:w="2693" w:type="dxa"/>
            <w:vAlign w:val="center"/>
          </w:tcPr>
          <w:p w14:paraId="64686955" w14:textId="77777777" w:rsidR="00582994" w:rsidRPr="00582994" w:rsidRDefault="00582994" w:rsidP="00582994">
            <w:proofErr w:type="spellStart"/>
            <w:r w:rsidRPr="00582994">
              <w:rPr>
                <w:b/>
                <w:bCs/>
              </w:rPr>
              <w:t>Luồng</w:t>
            </w:r>
            <w:proofErr w:type="spellEnd"/>
            <w:r w:rsidRPr="00582994">
              <w:rPr>
                <w:b/>
                <w:bCs/>
              </w:rPr>
              <w:t xml:space="preserve"> </w:t>
            </w:r>
            <w:proofErr w:type="spellStart"/>
            <w:r w:rsidRPr="00582994">
              <w:rPr>
                <w:b/>
                <w:bCs/>
              </w:rPr>
              <w:t>sự</w:t>
            </w:r>
            <w:proofErr w:type="spellEnd"/>
            <w:r w:rsidRPr="00582994">
              <w:rPr>
                <w:b/>
                <w:bCs/>
              </w:rPr>
              <w:t xml:space="preserve"> </w:t>
            </w:r>
            <w:proofErr w:type="spellStart"/>
            <w:r w:rsidRPr="00582994">
              <w:rPr>
                <w:b/>
                <w:bCs/>
              </w:rPr>
              <w:t>kiện</w:t>
            </w:r>
            <w:proofErr w:type="spellEnd"/>
            <w:r w:rsidRPr="00582994">
              <w:rPr>
                <w:b/>
                <w:bCs/>
              </w:rPr>
              <w:t xml:space="preserve"> </w:t>
            </w:r>
            <w:proofErr w:type="spellStart"/>
            <w:r w:rsidRPr="00582994">
              <w:rPr>
                <w:b/>
                <w:bCs/>
              </w:rPr>
              <w:t>chính</w:t>
            </w:r>
            <w:proofErr w:type="spellEnd"/>
          </w:p>
        </w:tc>
        <w:tc>
          <w:tcPr>
            <w:tcW w:w="6096" w:type="dxa"/>
            <w:vAlign w:val="center"/>
          </w:tcPr>
          <w:p w14:paraId="149DD45F" w14:textId="77777777" w:rsidR="00582994" w:rsidRPr="00582994" w:rsidRDefault="00582994" w:rsidP="00582994">
            <w:r w:rsidRPr="00582994">
              <w:t xml:space="preserve">1. </w:t>
            </w:r>
            <w:proofErr w:type="spellStart"/>
            <w:r w:rsidRPr="00582994">
              <w:t>Người</w:t>
            </w:r>
            <w:proofErr w:type="spellEnd"/>
            <w:r w:rsidRPr="00582994">
              <w:t xml:space="preserve"> </w:t>
            </w:r>
            <w:proofErr w:type="spellStart"/>
            <w:r w:rsidRPr="00582994">
              <w:t>dùng</w:t>
            </w:r>
            <w:proofErr w:type="spellEnd"/>
            <w:r w:rsidRPr="00582994">
              <w:t xml:space="preserve"> </w:t>
            </w:r>
            <w:proofErr w:type="spellStart"/>
            <w:r w:rsidRPr="00582994">
              <w:t>chọn</w:t>
            </w:r>
            <w:proofErr w:type="spellEnd"/>
            <w:r w:rsidRPr="00582994">
              <w:t xml:space="preserve"> </w:t>
            </w:r>
            <w:proofErr w:type="spellStart"/>
            <w:r w:rsidRPr="00582994">
              <w:t>chức</w:t>
            </w:r>
            <w:proofErr w:type="spellEnd"/>
            <w:r w:rsidRPr="00582994">
              <w:t xml:space="preserve"> </w:t>
            </w:r>
            <w:proofErr w:type="spellStart"/>
            <w:r w:rsidRPr="00582994">
              <w:t>năng</w:t>
            </w:r>
            <w:proofErr w:type="spellEnd"/>
            <w:r w:rsidRPr="00582994">
              <w:t xml:space="preserve"> "</w:t>
            </w:r>
            <w:proofErr w:type="spellStart"/>
            <w:r w:rsidRPr="00582994">
              <w:t>Đăng</w:t>
            </w:r>
            <w:proofErr w:type="spellEnd"/>
            <w:r w:rsidRPr="00582994">
              <w:t xml:space="preserve"> </w:t>
            </w:r>
            <w:proofErr w:type="spellStart"/>
            <w:r w:rsidRPr="00582994">
              <w:t>nhập</w:t>
            </w:r>
            <w:proofErr w:type="spellEnd"/>
            <w:r w:rsidRPr="00582994">
              <w:t xml:space="preserve">" </w:t>
            </w:r>
            <w:proofErr w:type="spellStart"/>
            <w:r w:rsidRPr="00582994">
              <w:t>hoặc</w:t>
            </w:r>
            <w:proofErr w:type="spellEnd"/>
            <w:r w:rsidRPr="00582994">
              <w:t xml:space="preserve"> "</w:t>
            </w:r>
            <w:proofErr w:type="spellStart"/>
            <w:r w:rsidRPr="00582994">
              <w:t>Đăng</w:t>
            </w:r>
            <w:proofErr w:type="spellEnd"/>
            <w:r w:rsidRPr="00582994">
              <w:t xml:space="preserve"> </w:t>
            </w:r>
            <w:proofErr w:type="spellStart"/>
            <w:r w:rsidRPr="00582994">
              <w:t>ký</w:t>
            </w:r>
            <w:proofErr w:type="spellEnd"/>
            <w:r w:rsidRPr="00582994">
              <w:t>".</w:t>
            </w:r>
          </w:p>
          <w:p w14:paraId="05E908F9" w14:textId="77777777" w:rsidR="00582994" w:rsidRPr="00582994" w:rsidRDefault="00582994" w:rsidP="00582994">
            <w:r w:rsidRPr="00582994">
              <w:t xml:space="preserve">2. </w:t>
            </w:r>
            <w:proofErr w:type="spellStart"/>
            <w:r w:rsidRPr="00582994">
              <w:t>Hệ</w:t>
            </w:r>
            <w:proofErr w:type="spellEnd"/>
            <w:r w:rsidRPr="00582994">
              <w:t xml:space="preserve"> </w:t>
            </w:r>
            <w:proofErr w:type="spellStart"/>
            <w:r w:rsidRPr="00582994">
              <w:t>thống</w:t>
            </w:r>
            <w:proofErr w:type="spellEnd"/>
            <w:r w:rsidRPr="00582994">
              <w:t xml:space="preserve"> </w:t>
            </w:r>
            <w:proofErr w:type="spellStart"/>
            <w:r w:rsidRPr="00582994">
              <w:t>hiển</w:t>
            </w:r>
            <w:proofErr w:type="spellEnd"/>
            <w:r w:rsidRPr="00582994">
              <w:t xml:space="preserve"> </w:t>
            </w:r>
            <w:proofErr w:type="spellStart"/>
            <w:r w:rsidRPr="00582994">
              <w:t>thị</w:t>
            </w:r>
            <w:proofErr w:type="spellEnd"/>
            <w:r w:rsidRPr="00582994">
              <w:t xml:space="preserve"> form </w:t>
            </w:r>
            <w:proofErr w:type="spellStart"/>
            <w:r w:rsidRPr="00582994">
              <w:t>nhập</w:t>
            </w:r>
            <w:proofErr w:type="spellEnd"/>
            <w:r w:rsidRPr="00582994">
              <w:t xml:space="preserve"> </w:t>
            </w:r>
            <w:proofErr w:type="spellStart"/>
            <w:r w:rsidRPr="00582994">
              <w:t>liệu</w:t>
            </w:r>
            <w:proofErr w:type="spellEnd"/>
            <w:r w:rsidRPr="00582994">
              <w:t>.</w:t>
            </w:r>
          </w:p>
          <w:p w14:paraId="5809DE5F" w14:textId="77777777" w:rsidR="00582994" w:rsidRPr="00582994" w:rsidRDefault="00582994" w:rsidP="00582994">
            <w:r w:rsidRPr="00582994">
              <w:t xml:space="preserve">3. </w:t>
            </w:r>
            <w:proofErr w:type="spellStart"/>
            <w:r w:rsidRPr="00582994">
              <w:t>Người</w:t>
            </w:r>
            <w:proofErr w:type="spellEnd"/>
            <w:r w:rsidRPr="00582994">
              <w:t xml:space="preserve"> </w:t>
            </w:r>
            <w:proofErr w:type="spellStart"/>
            <w:r w:rsidRPr="00582994">
              <w:t>dùng</w:t>
            </w:r>
            <w:proofErr w:type="spellEnd"/>
            <w:r w:rsidRPr="00582994">
              <w:t xml:space="preserve"> </w:t>
            </w:r>
            <w:proofErr w:type="spellStart"/>
            <w:r w:rsidRPr="00582994">
              <w:t>nhập</w:t>
            </w:r>
            <w:proofErr w:type="spellEnd"/>
            <w:r w:rsidRPr="00582994">
              <w:t xml:space="preserve"> </w:t>
            </w:r>
            <w:proofErr w:type="spellStart"/>
            <w:r w:rsidRPr="00582994">
              <w:t>thông</w:t>
            </w:r>
            <w:proofErr w:type="spellEnd"/>
            <w:r w:rsidRPr="00582994">
              <w:t xml:space="preserve"> tin (Username, Password, Email...).</w:t>
            </w:r>
          </w:p>
          <w:p w14:paraId="0DA4B8E8" w14:textId="77777777" w:rsidR="00582994" w:rsidRPr="00582994" w:rsidRDefault="00582994" w:rsidP="00582994">
            <w:r w:rsidRPr="00582994">
              <w:t xml:space="preserve">4. </w:t>
            </w:r>
            <w:proofErr w:type="spellStart"/>
            <w:r w:rsidRPr="00582994">
              <w:t>Người</w:t>
            </w:r>
            <w:proofErr w:type="spellEnd"/>
            <w:r w:rsidRPr="00582994">
              <w:t xml:space="preserve"> </w:t>
            </w:r>
            <w:proofErr w:type="spellStart"/>
            <w:r w:rsidRPr="00582994">
              <w:t>dùng</w:t>
            </w:r>
            <w:proofErr w:type="spellEnd"/>
            <w:r w:rsidRPr="00582994">
              <w:t xml:space="preserve"> </w:t>
            </w:r>
            <w:proofErr w:type="spellStart"/>
            <w:r w:rsidRPr="00582994">
              <w:t>nhấn</w:t>
            </w:r>
            <w:proofErr w:type="spellEnd"/>
            <w:r w:rsidRPr="00582994">
              <w:t xml:space="preserve"> </w:t>
            </w:r>
            <w:proofErr w:type="spellStart"/>
            <w:r w:rsidRPr="00582994">
              <w:t>nút</w:t>
            </w:r>
            <w:proofErr w:type="spellEnd"/>
            <w:r w:rsidRPr="00582994">
              <w:t xml:space="preserve"> </w:t>
            </w:r>
            <w:proofErr w:type="spellStart"/>
            <w:r w:rsidRPr="00582994">
              <w:t>xác</w:t>
            </w:r>
            <w:proofErr w:type="spellEnd"/>
            <w:r w:rsidRPr="00582994">
              <w:t xml:space="preserve"> </w:t>
            </w:r>
            <w:proofErr w:type="spellStart"/>
            <w:r w:rsidRPr="00582994">
              <w:t>nhận</w:t>
            </w:r>
            <w:proofErr w:type="spellEnd"/>
            <w:r w:rsidRPr="00582994">
              <w:t>.</w:t>
            </w:r>
          </w:p>
          <w:p w14:paraId="03566052" w14:textId="77777777" w:rsidR="00582994" w:rsidRPr="00582994" w:rsidRDefault="00582994" w:rsidP="00582994">
            <w:r w:rsidRPr="00582994">
              <w:t xml:space="preserve">5. </w:t>
            </w:r>
            <w:proofErr w:type="spellStart"/>
            <w:r w:rsidRPr="00582994">
              <w:t>Hệ</w:t>
            </w:r>
            <w:proofErr w:type="spellEnd"/>
            <w:r w:rsidRPr="00582994">
              <w:t xml:space="preserve"> </w:t>
            </w:r>
            <w:proofErr w:type="spellStart"/>
            <w:r w:rsidRPr="00582994">
              <w:t>thống</w:t>
            </w:r>
            <w:proofErr w:type="spellEnd"/>
            <w:r w:rsidRPr="00582994">
              <w:t xml:space="preserve"> </w:t>
            </w:r>
            <w:proofErr w:type="spellStart"/>
            <w:r w:rsidRPr="00582994">
              <w:t>kiểm</w:t>
            </w:r>
            <w:proofErr w:type="spellEnd"/>
            <w:r w:rsidRPr="00582994">
              <w:t xml:space="preserve"> </w:t>
            </w:r>
            <w:proofErr w:type="spellStart"/>
            <w:r w:rsidRPr="00582994">
              <w:t>tra</w:t>
            </w:r>
            <w:proofErr w:type="spellEnd"/>
            <w:r w:rsidRPr="00582994">
              <w:t xml:space="preserve"> </w:t>
            </w:r>
            <w:proofErr w:type="spellStart"/>
            <w:r w:rsidRPr="00582994">
              <w:t>tính</w:t>
            </w:r>
            <w:proofErr w:type="spellEnd"/>
            <w:r w:rsidRPr="00582994">
              <w:t xml:space="preserve"> </w:t>
            </w:r>
            <w:proofErr w:type="spellStart"/>
            <w:r w:rsidRPr="00582994">
              <w:t>hợp</w:t>
            </w:r>
            <w:proofErr w:type="spellEnd"/>
            <w:r w:rsidRPr="00582994">
              <w:t xml:space="preserve"> </w:t>
            </w:r>
            <w:proofErr w:type="spellStart"/>
            <w:r w:rsidRPr="00582994">
              <w:t>lệ</w:t>
            </w:r>
            <w:proofErr w:type="spellEnd"/>
            <w:r w:rsidRPr="00582994">
              <w:t xml:space="preserve"> </w:t>
            </w:r>
            <w:proofErr w:type="spellStart"/>
            <w:r w:rsidRPr="00582994">
              <w:t>của</w:t>
            </w:r>
            <w:proofErr w:type="spellEnd"/>
            <w:r w:rsidRPr="00582994">
              <w:t xml:space="preserve"> </w:t>
            </w:r>
            <w:proofErr w:type="spellStart"/>
            <w:r w:rsidRPr="00582994">
              <w:t>dữ</w:t>
            </w:r>
            <w:proofErr w:type="spellEnd"/>
            <w:r w:rsidRPr="00582994">
              <w:t xml:space="preserve"> </w:t>
            </w:r>
            <w:proofErr w:type="spellStart"/>
            <w:r w:rsidRPr="00582994">
              <w:t>liệu</w:t>
            </w:r>
            <w:proofErr w:type="spellEnd"/>
            <w:r w:rsidRPr="00582994">
              <w:t xml:space="preserve"> (</w:t>
            </w:r>
            <w:proofErr w:type="spellStart"/>
            <w:r w:rsidRPr="00582994">
              <w:t>định</w:t>
            </w:r>
            <w:proofErr w:type="spellEnd"/>
            <w:r w:rsidRPr="00582994">
              <w:t xml:space="preserve"> </w:t>
            </w:r>
            <w:proofErr w:type="spellStart"/>
            <w:r w:rsidRPr="00582994">
              <w:t>dạng</w:t>
            </w:r>
            <w:proofErr w:type="spellEnd"/>
            <w:r w:rsidRPr="00582994">
              <w:t xml:space="preserve"> email, </w:t>
            </w:r>
            <w:proofErr w:type="spellStart"/>
            <w:r w:rsidRPr="00582994">
              <w:t>độ</w:t>
            </w:r>
            <w:proofErr w:type="spellEnd"/>
            <w:r w:rsidRPr="00582994">
              <w:t xml:space="preserve"> </w:t>
            </w:r>
            <w:proofErr w:type="spellStart"/>
            <w:r w:rsidRPr="00582994">
              <w:t>mạnh</w:t>
            </w:r>
            <w:proofErr w:type="spellEnd"/>
            <w:r w:rsidRPr="00582994">
              <w:t xml:space="preserve"> </w:t>
            </w:r>
            <w:proofErr w:type="spellStart"/>
            <w:r w:rsidRPr="00582994">
              <w:t>mật</w:t>
            </w:r>
            <w:proofErr w:type="spellEnd"/>
            <w:r w:rsidRPr="00582994">
              <w:t xml:space="preserve"> </w:t>
            </w:r>
            <w:proofErr w:type="spellStart"/>
            <w:r w:rsidRPr="00582994">
              <w:t>khẩu</w:t>
            </w:r>
            <w:proofErr w:type="spellEnd"/>
            <w:r w:rsidRPr="00582994">
              <w:t>).</w:t>
            </w:r>
          </w:p>
          <w:p w14:paraId="23B9DA92" w14:textId="77777777" w:rsidR="00582994" w:rsidRPr="00582994" w:rsidRDefault="00582994" w:rsidP="00582994">
            <w:r w:rsidRPr="00582994">
              <w:t xml:space="preserve">6. </w:t>
            </w:r>
            <w:proofErr w:type="spellStart"/>
            <w:r w:rsidRPr="00582994">
              <w:t>Hệ</w:t>
            </w:r>
            <w:proofErr w:type="spellEnd"/>
            <w:r w:rsidRPr="00582994">
              <w:t xml:space="preserve"> </w:t>
            </w:r>
            <w:proofErr w:type="spellStart"/>
            <w:r w:rsidRPr="00582994">
              <w:t>thống</w:t>
            </w:r>
            <w:proofErr w:type="spellEnd"/>
            <w:r w:rsidRPr="00582994">
              <w:t xml:space="preserve"> </w:t>
            </w:r>
            <w:proofErr w:type="spellStart"/>
            <w:r w:rsidRPr="00582994">
              <w:t>xác</w:t>
            </w:r>
            <w:proofErr w:type="spellEnd"/>
            <w:r w:rsidRPr="00582994">
              <w:t xml:space="preserve"> </w:t>
            </w:r>
            <w:proofErr w:type="spellStart"/>
            <w:r w:rsidRPr="00582994">
              <w:t>thực</w:t>
            </w:r>
            <w:proofErr w:type="spellEnd"/>
            <w:r w:rsidRPr="00582994">
              <w:t xml:space="preserve"> </w:t>
            </w:r>
            <w:proofErr w:type="spellStart"/>
            <w:r w:rsidRPr="00582994">
              <w:t>với</w:t>
            </w:r>
            <w:proofErr w:type="spellEnd"/>
            <w:r w:rsidRPr="00582994">
              <w:t xml:space="preserve"> </w:t>
            </w:r>
            <w:proofErr w:type="spellStart"/>
            <w:r w:rsidRPr="00582994">
              <w:t>cơ</w:t>
            </w:r>
            <w:proofErr w:type="spellEnd"/>
            <w:r w:rsidRPr="00582994">
              <w:t xml:space="preserve"> </w:t>
            </w:r>
            <w:proofErr w:type="spellStart"/>
            <w:r w:rsidRPr="00582994">
              <w:t>sở</w:t>
            </w:r>
            <w:proofErr w:type="spellEnd"/>
            <w:r w:rsidRPr="00582994">
              <w:t xml:space="preserve"> </w:t>
            </w:r>
            <w:proofErr w:type="spellStart"/>
            <w:r w:rsidRPr="00582994">
              <w:t>dữ</w:t>
            </w:r>
            <w:proofErr w:type="spellEnd"/>
            <w:r w:rsidRPr="00582994">
              <w:t xml:space="preserve"> </w:t>
            </w:r>
            <w:proofErr w:type="spellStart"/>
            <w:r w:rsidRPr="00582994">
              <w:t>liệu</w:t>
            </w:r>
            <w:proofErr w:type="spellEnd"/>
            <w:r w:rsidRPr="00582994">
              <w:t>.</w:t>
            </w:r>
          </w:p>
          <w:p w14:paraId="2C02D008" w14:textId="77777777" w:rsidR="00582994" w:rsidRPr="00582994" w:rsidRDefault="00582994" w:rsidP="00582994">
            <w:r w:rsidRPr="00582994">
              <w:lastRenderedPageBreak/>
              <w:t xml:space="preserve">7. </w:t>
            </w:r>
            <w:proofErr w:type="spellStart"/>
            <w:r w:rsidRPr="00582994">
              <w:t>Hệ</w:t>
            </w:r>
            <w:proofErr w:type="spellEnd"/>
            <w:r w:rsidRPr="00582994">
              <w:t xml:space="preserve"> </w:t>
            </w:r>
            <w:proofErr w:type="spellStart"/>
            <w:r w:rsidRPr="00582994">
              <w:t>thống</w:t>
            </w:r>
            <w:proofErr w:type="spellEnd"/>
            <w:r w:rsidRPr="00582994">
              <w:t xml:space="preserve"> </w:t>
            </w:r>
            <w:proofErr w:type="spellStart"/>
            <w:r w:rsidRPr="00582994">
              <w:t>thông</w:t>
            </w:r>
            <w:proofErr w:type="spellEnd"/>
            <w:r w:rsidRPr="00582994">
              <w:t xml:space="preserve"> </w:t>
            </w:r>
            <w:proofErr w:type="spellStart"/>
            <w:r w:rsidRPr="00582994">
              <w:t>báo</w:t>
            </w:r>
            <w:proofErr w:type="spellEnd"/>
            <w:r w:rsidRPr="00582994">
              <w:t xml:space="preserve"> </w:t>
            </w:r>
            <w:proofErr w:type="spellStart"/>
            <w:r w:rsidRPr="00582994">
              <w:t>thành</w:t>
            </w:r>
            <w:proofErr w:type="spellEnd"/>
            <w:r w:rsidRPr="00582994">
              <w:t xml:space="preserve"> công </w:t>
            </w:r>
            <w:proofErr w:type="spellStart"/>
            <w:r w:rsidRPr="00582994">
              <w:t>và</w:t>
            </w:r>
            <w:proofErr w:type="spellEnd"/>
            <w:r w:rsidRPr="00582994">
              <w:t xml:space="preserve"> </w:t>
            </w:r>
            <w:proofErr w:type="spellStart"/>
            <w:r w:rsidRPr="00582994">
              <w:t>chuyển</w:t>
            </w:r>
            <w:proofErr w:type="spellEnd"/>
            <w:r w:rsidRPr="00582994">
              <w:t xml:space="preserve"> </w:t>
            </w:r>
            <w:proofErr w:type="spellStart"/>
            <w:r w:rsidRPr="00582994">
              <w:t>hướng</w:t>
            </w:r>
            <w:proofErr w:type="spellEnd"/>
            <w:r w:rsidRPr="00582994">
              <w:t xml:space="preserve"> </w:t>
            </w:r>
            <w:proofErr w:type="spellStart"/>
            <w:r w:rsidRPr="00582994">
              <w:t>vào</w:t>
            </w:r>
            <w:proofErr w:type="spellEnd"/>
            <w:r w:rsidRPr="00582994">
              <w:t xml:space="preserve"> Trang </w:t>
            </w:r>
            <w:proofErr w:type="spellStart"/>
            <w:r w:rsidRPr="00582994">
              <w:t>chủ</w:t>
            </w:r>
            <w:proofErr w:type="spellEnd"/>
            <w:r w:rsidRPr="00582994">
              <w:t>.</w:t>
            </w:r>
          </w:p>
        </w:tc>
      </w:tr>
      <w:tr w:rsidR="00582994" w:rsidRPr="00582994" w14:paraId="059C56A0" w14:textId="77777777" w:rsidTr="00582994">
        <w:trPr>
          <w:trHeight w:val="346"/>
        </w:trPr>
        <w:tc>
          <w:tcPr>
            <w:tcW w:w="2693" w:type="dxa"/>
            <w:vAlign w:val="center"/>
          </w:tcPr>
          <w:p w14:paraId="55FC66A1" w14:textId="77777777" w:rsidR="00582994" w:rsidRPr="00582994" w:rsidRDefault="00582994" w:rsidP="00582994">
            <w:proofErr w:type="spellStart"/>
            <w:r w:rsidRPr="00582994">
              <w:rPr>
                <w:b/>
                <w:bCs/>
              </w:rPr>
              <w:lastRenderedPageBreak/>
              <w:t>Luồng</w:t>
            </w:r>
            <w:proofErr w:type="spellEnd"/>
            <w:r w:rsidRPr="00582994">
              <w:rPr>
                <w:b/>
                <w:bCs/>
              </w:rPr>
              <w:t xml:space="preserve"> </w:t>
            </w:r>
            <w:proofErr w:type="spellStart"/>
            <w:r w:rsidRPr="00582994">
              <w:rPr>
                <w:b/>
                <w:bCs/>
              </w:rPr>
              <w:t>ngoại</w:t>
            </w:r>
            <w:proofErr w:type="spellEnd"/>
            <w:r w:rsidRPr="00582994">
              <w:rPr>
                <w:b/>
                <w:bCs/>
              </w:rPr>
              <w:t xml:space="preserve"> </w:t>
            </w:r>
            <w:proofErr w:type="spellStart"/>
            <w:r w:rsidRPr="00582994">
              <w:rPr>
                <w:b/>
                <w:bCs/>
              </w:rPr>
              <w:t>lệ</w:t>
            </w:r>
            <w:proofErr w:type="spellEnd"/>
          </w:p>
        </w:tc>
        <w:tc>
          <w:tcPr>
            <w:tcW w:w="6096" w:type="dxa"/>
            <w:vAlign w:val="center"/>
          </w:tcPr>
          <w:p w14:paraId="4EFA05EE" w14:textId="77777777" w:rsidR="00582994" w:rsidRPr="00582994" w:rsidRDefault="00582994" w:rsidP="00582994">
            <w:r w:rsidRPr="00582994">
              <w:t xml:space="preserve">- </w:t>
            </w:r>
            <w:proofErr w:type="spellStart"/>
            <w:r w:rsidRPr="00582994">
              <w:t>Nếu</w:t>
            </w:r>
            <w:proofErr w:type="spellEnd"/>
            <w:r w:rsidRPr="00582994">
              <w:t xml:space="preserve"> </w:t>
            </w:r>
            <w:proofErr w:type="spellStart"/>
            <w:r w:rsidRPr="00582994">
              <w:t>tên</w:t>
            </w:r>
            <w:proofErr w:type="spellEnd"/>
            <w:r w:rsidRPr="00582994">
              <w:t xml:space="preserve"> </w:t>
            </w:r>
            <w:proofErr w:type="spellStart"/>
            <w:r w:rsidRPr="00582994">
              <w:t>đăng</w:t>
            </w:r>
            <w:proofErr w:type="spellEnd"/>
            <w:r w:rsidRPr="00582994">
              <w:t xml:space="preserve"> </w:t>
            </w:r>
            <w:proofErr w:type="spellStart"/>
            <w:r w:rsidRPr="00582994">
              <w:t>nhập</w:t>
            </w:r>
            <w:proofErr w:type="spellEnd"/>
            <w:r w:rsidRPr="00582994">
              <w:t>/</w:t>
            </w:r>
            <w:proofErr w:type="spellStart"/>
            <w:r w:rsidRPr="00582994">
              <w:t>mật</w:t>
            </w:r>
            <w:proofErr w:type="spellEnd"/>
            <w:r w:rsidRPr="00582994">
              <w:t xml:space="preserve"> </w:t>
            </w:r>
            <w:proofErr w:type="spellStart"/>
            <w:r w:rsidRPr="00582994">
              <w:t>khẩu</w:t>
            </w:r>
            <w:proofErr w:type="spellEnd"/>
            <w:r w:rsidRPr="00582994">
              <w:t xml:space="preserve"> </w:t>
            </w:r>
            <w:proofErr w:type="spellStart"/>
            <w:r w:rsidRPr="00582994">
              <w:t>sai</w:t>
            </w:r>
            <w:proofErr w:type="spellEnd"/>
            <w:r w:rsidRPr="00582994">
              <w:t xml:space="preserve">: </w:t>
            </w:r>
            <w:proofErr w:type="spellStart"/>
            <w:r w:rsidRPr="00582994">
              <w:t>Hệ</w:t>
            </w:r>
            <w:proofErr w:type="spellEnd"/>
            <w:r w:rsidRPr="00582994">
              <w:t xml:space="preserve"> </w:t>
            </w:r>
            <w:proofErr w:type="spellStart"/>
            <w:r w:rsidRPr="00582994">
              <w:t>thống</w:t>
            </w:r>
            <w:proofErr w:type="spellEnd"/>
            <w:r w:rsidRPr="00582994">
              <w:t xml:space="preserve"> </w:t>
            </w:r>
            <w:proofErr w:type="spellStart"/>
            <w:r w:rsidRPr="00582994">
              <w:t>báo</w:t>
            </w:r>
            <w:proofErr w:type="spellEnd"/>
            <w:r w:rsidRPr="00582994">
              <w:t xml:space="preserve"> </w:t>
            </w:r>
            <w:proofErr w:type="spellStart"/>
            <w:r w:rsidRPr="00582994">
              <w:t>lỗi</w:t>
            </w:r>
            <w:proofErr w:type="spellEnd"/>
            <w:r w:rsidRPr="00582994">
              <w:t xml:space="preserve"> </w:t>
            </w:r>
            <w:proofErr w:type="spellStart"/>
            <w:r w:rsidRPr="00582994">
              <w:t>và</w:t>
            </w:r>
            <w:proofErr w:type="spellEnd"/>
            <w:r w:rsidRPr="00582994">
              <w:t xml:space="preserve"> </w:t>
            </w:r>
            <w:proofErr w:type="spellStart"/>
            <w:r w:rsidRPr="00582994">
              <w:t>yêu</w:t>
            </w:r>
            <w:proofErr w:type="spellEnd"/>
            <w:r w:rsidRPr="00582994">
              <w:t xml:space="preserve"> </w:t>
            </w:r>
            <w:proofErr w:type="spellStart"/>
            <w:r w:rsidRPr="00582994">
              <w:t>cầu</w:t>
            </w:r>
            <w:proofErr w:type="spellEnd"/>
            <w:r w:rsidRPr="00582994">
              <w:t xml:space="preserve"> </w:t>
            </w:r>
            <w:proofErr w:type="spellStart"/>
            <w:r w:rsidRPr="00582994">
              <w:t>nhập</w:t>
            </w:r>
            <w:proofErr w:type="spellEnd"/>
            <w:r w:rsidRPr="00582994">
              <w:t xml:space="preserve"> </w:t>
            </w:r>
            <w:proofErr w:type="spellStart"/>
            <w:r w:rsidRPr="00582994">
              <w:t>lại</w:t>
            </w:r>
            <w:proofErr w:type="spellEnd"/>
            <w:r w:rsidRPr="00582994">
              <w:t>.</w:t>
            </w:r>
          </w:p>
          <w:p w14:paraId="68C26B54" w14:textId="77777777" w:rsidR="00582994" w:rsidRPr="00582994" w:rsidRDefault="00582994" w:rsidP="00582994">
            <w:r w:rsidRPr="00582994">
              <w:t xml:space="preserve">- </w:t>
            </w:r>
            <w:proofErr w:type="spellStart"/>
            <w:r w:rsidRPr="00582994">
              <w:t>Nếu</w:t>
            </w:r>
            <w:proofErr w:type="spellEnd"/>
            <w:r w:rsidRPr="00582994">
              <w:t xml:space="preserve"> </w:t>
            </w:r>
            <w:proofErr w:type="spellStart"/>
            <w:r w:rsidRPr="00582994">
              <w:t>tài</w:t>
            </w:r>
            <w:proofErr w:type="spellEnd"/>
            <w:r w:rsidRPr="00582994">
              <w:t xml:space="preserve"> </w:t>
            </w:r>
            <w:proofErr w:type="spellStart"/>
            <w:r w:rsidRPr="00582994">
              <w:t>khoản</w:t>
            </w:r>
            <w:proofErr w:type="spellEnd"/>
            <w:r w:rsidRPr="00582994">
              <w:t xml:space="preserve"> </w:t>
            </w:r>
            <w:proofErr w:type="spellStart"/>
            <w:r w:rsidRPr="00582994">
              <w:t>bị</w:t>
            </w:r>
            <w:proofErr w:type="spellEnd"/>
            <w:r w:rsidRPr="00582994">
              <w:t xml:space="preserve"> </w:t>
            </w:r>
            <w:proofErr w:type="spellStart"/>
            <w:r w:rsidRPr="00582994">
              <w:t>khóa</w:t>
            </w:r>
            <w:proofErr w:type="spellEnd"/>
            <w:r w:rsidRPr="00582994">
              <w:t xml:space="preserve">: </w:t>
            </w:r>
            <w:proofErr w:type="spellStart"/>
            <w:r w:rsidRPr="00582994">
              <w:t>Hệ</w:t>
            </w:r>
            <w:proofErr w:type="spellEnd"/>
            <w:r w:rsidRPr="00582994">
              <w:t xml:space="preserve"> </w:t>
            </w:r>
            <w:proofErr w:type="spellStart"/>
            <w:r w:rsidRPr="00582994">
              <w:t>thống</w:t>
            </w:r>
            <w:proofErr w:type="spellEnd"/>
            <w:r w:rsidRPr="00582994">
              <w:t xml:space="preserve"> </w:t>
            </w:r>
            <w:proofErr w:type="spellStart"/>
            <w:r w:rsidRPr="00582994">
              <w:t>từ</w:t>
            </w:r>
            <w:proofErr w:type="spellEnd"/>
            <w:r w:rsidRPr="00582994">
              <w:t xml:space="preserve"> </w:t>
            </w:r>
            <w:proofErr w:type="spellStart"/>
            <w:r w:rsidRPr="00582994">
              <w:t>chối</w:t>
            </w:r>
            <w:proofErr w:type="spellEnd"/>
            <w:r w:rsidRPr="00582994">
              <w:t xml:space="preserve"> </w:t>
            </w:r>
            <w:proofErr w:type="spellStart"/>
            <w:r w:rsidRPr="00582994">
              <w:t>truy</w:t>
            </w:r>
            <w:proofErr w:type="spellEnd"/>
            <w:r w:rsidRPr="00582994">
              <w:t xml:space="preserve"> </w:t>
            </w:r>
            <w:proofErr w:type="spellStart"/>
            <w:r w:rsidRPr="00582994">
              <w:t>cập</w:t>
            </w:r>
            <w:proofErr w:type="spellEnd"/>
            <w:r w:rsidRPr="00582994">
              <w:t xml:space="preserve"> </w:t>
            </w:r>
            <w:proofErr w:type="spellStart"/>
            <w:r w:rsidRPr="00582994">
              <w:t>và</w:t>
            </w:r>
            <w:proofErr w:type="spellEnd"/>
            <w:r w:rsidRPr="00582994">
              <w:t xml:space="preserve"> </w:t>
            </w:r>
            <w:proofErr w:type="spellStart"/>
            <w:r w:rsidRPr="00582994">
              <w:t>thông</w:t>
            </w:r>
            <w:proofErr w:type="spellEnd"/>
            <w:r w:rsidRPr="00582994">
              <w:t xml:space="preserve"> </w:t>
            </w:r>
            <w:proofErr w:type="spellStart"/>
            <w:r w:rsidRPr="00582994">
              <w:t>báo</w:t>
            </w:r>
            <w:proofErr w:type="spellEnd"/>
            <w:r w:rsidRPr="00582994">
              <w:t xml:space="preserve"> </w:t>
            </w:r>
            <w:proofErr w:type="spellStart"/>
            <w:r w:rsidRPr="00582994">
              <w:t>liên</w:t>
            </w:r>
            <w:proofErr w:type="spellEnd"/>
            <w:r w:rsidRPr="00582994">
              <w:t xml:space="preserve"> </w:t>
            </w:r>
            <w:proofErr w:type="spellStart"/>
            <w:r w:rsidRPr="00582994">
              <w:t>hệ</w:t>
            </w:r>
            <w:proofErr w:type="spellEnd"/>
            <w:r w:rsidRPr="00582994">
              <w:t xml:space="preserve"> Admin.</w:t>
            </w:r>
          </w:p>
        </w:tc>
      </w:tr>
      <w:tr w:rsidR="00582994" w:rsidRPr="00582994" w14:paraId="7C25440B" w14:textId="77777777" w:rsidTr="00582994">
        <w:trPr>
          <w:trHeight w:val="346"/>
        </w:trPr>
        <w:tc>
          <w:tcPr>
            <w:tcW w:w="2693" w:type="dxa"/>
            <w:vAlign w:val="center"/>
          </w:tcPr>
          <w:p w14:paraId="59B3FB2F" w14:textId="77777777" w:rsidR="00582994" w:rsidRPr="00582994" w:rsidRDefault="00582994" w:rsidP="00582994">
            <w:proofErr w:type="spellStart"/>
            <w:r w:rsidRPr="00582994">
              <w:rPr>
                <w:b/>
                <w:bCs/>
              </w:rPr>
              <w:t>Điều</w:t>
            </w:r>
            <w:proofErr w:type="spellEnd"/>
            <w:r w:rsidRPr="00582994">
              <w:rPr>
                <w:b/>
                <w:bCs/>
              </w:rPr>
              <w:t xml:space="preserve"> </w:t>
            </w:r>
            <w:proofErr w:type="spellStart"/>
            <w:r w:rsidRPr="00582994">
              <w:rPr>
                <w:b/>
                <w:bCs/>
              </w:rPr>
              <w:t>kiện</w:t>
            </w:r>
            <w:proofErr w:type="spellEnd"/>
            <w:r w:rsidRPr="00582994">
              <w:rPr>
                <w:b/>
                <w:bCs/>
              </w:rPr>
              <w:t xml:space="preserve"> </w:t>
            </w:r>
            <w:proofErr w:type="spellStart"/>
            <w:r w:rsidRPr="00582994">
              <w:rPr>
                <w:b/>
                <w:bCs/>
              </w:rPr>
              <w:t>sau</w:t>
            </w:r>
            <w:proofErr w:type="spellEnd"/>
          </w:p>
        </w:tc>
        <w:tc>
          <w:tcPr>
            <w:tcW w:w="6096" w:type="dxa"/>
            <w:vAlign w:val="center"/>
          </w:tcPr>
          <w:p w14:paraId="68B829B7" w14:textId="77777777" w:rsidR="00582994" w:rsidRPr="00582994" w:rsidRDefault="00582994" w:rsidP="00582994">
            <w:proofErr w:type="spellStart"/>
            <w:r w:rsidRPr="00582994">
              <w:t>Người</w:t>
            </w:r>
            <w:proofErr w:type="spellEnd"/>
            <w:r w:rsidRPr="00582994">
              <w:t xml:space="preserve"> </w:t>
            </w:r>
            <w:proofErr w:type="spellStart"/>
            <w:r w:rsidRPr="00582994">
              <w:t>dùng</w:t>
            </w:r>
            <w:proofErr w:type="spellEnd"/>
            <w:r w:rsidRPr="00582994">
              <w:t xml:space="preserve"> </w:t>
            </w:r>
            <w:proofErr w:type="spellStart"/>
            <w:r w:rsidRPr="00582994">
              <w:t>được</w:t>
            </w:r>
            <w:proofErr w:type="spellEnd"/>
            <w:r w:rsidRPr="00582994">
              <w:t xml:space="preserve"> </w:t>
            </w:r>
            <w:proofErr w:type="spellStart"/>
            <w:r w:rsidRPr="00582994">
              <w:t>cấp</w:t>
            </w:r>
            <w:proofErr w:type="spellEnd"/>
            <w:r w:rsidRPr="00582994">
              <w:t xml:space="preserve"> </w:t>
            </w:r>
            <w:proofErr w:type="spellStart"/>
            <w:r w:rsidRPr="00582994">
              <w:t>quyền</w:t>
            </w:r>
            <w:proofErr w:type="spellEnd"/>
            <w:r w:rsidRPr="00582994">
              <w:t xml:space="preserve"> </w:t>
            </w:r>
            <w:proofErr w:type="spellStart"/>
            <w:r w:rsidRPr="00582994">
              <w:t>truy</w:t>
            </w:r>
            <w:proofErr w:type="spellEnd"/>
            <w:r w:rsidRPr="00582994">
              <w:t xml:space="preserve"> </w:t>
            </w:r>
            <w:proofErr w:type="spellStart"/>
            <w:r w:rsidRPr="00582994">
              <w:t>cập</w:t>
            </w:r>
            <w:proofErr w:type="spellEnd"/>
            <w:r w:rsidRPr="00582994">
              <w:t xml:space="preserve"> (Session/Token) </w:t>
            </w:r>
            <w:proofErr w:type="spellStart"/>
            <w:r w:rsidRPr="00582994">
              <w:t>để</w:t>
            </w:r>
            <w:proofErr w:type="spellEnd"/>
            <w:r w:rsidRPr="00582994">
              <w:t xml:space="preserve"> </w:t>
            </w:r>
            <w:proofErr w:type="spellStart"/>
            <w:r w:rsidRPr="00582994">
              <w:t>sử</w:t>
            </w:r>
            <w:proofErr w:type="spellEnd"/>
            <w:r w:rsidRPr="00582994">
              <w:t xml:space="preserve"> </w:t>
            </w:r>
            <w:proofErr w:type="spellStart"/>
            <w:r w:rsidRPr="00582994">
              <w:t>dụng</w:t>
            </w:r>
            <w:proofErr w:type="spellEnd"/>
            <w:r w:rsidRPr="00582994">
              <w:t xml:space="preserve"> </w:t>
            </w:r>
            <w:proofErr w:type="spellStart"/>
            <w:r w:rsidRPr="00582994">
              <w:t>các</w:t>
            </w:r>
            <w:proofErr w:type="spellEnd"/>
            <w:r w:rsidRPr="00582994">
              <w:t xml:space="preserve"> </w:t>
            </w:r>
            <w:proofErr w:type="spellStart"/>
            <w:r w:rsidRPr="00582994">
              <w:t>chức</w:t>
            </w:r>
            <w:proofErr w:type="spellEnd"/>
            <w:r w:rsidRPr="00582994">
              <w:t xml:space="preserve"> </w:t>
            </w:r>
            <w:proofErr w:type="spellStart"/>
            <w:r w:rsidRPr="00582994">
              <w:t>năng</w:t>
            </w:r>
            <w:proofErr w:type="spellEnd"/>
            <w:r w:rsidRPr="00582994">
              <w:t xml:space="preserve"> </w:t>
            </w:r>
            <w:proofErr w:type="spellStart"/>
            <w:r w:rsidRPr="00582994">
              <w:t>khác</w:t>
            </w:r>
            <w:proofErr w:type="spellEnd"/>
            <w:r w:rsidRPr="00582994">
              <w:t>.</w:t>
            </w:r>
          </w:p>
        </w:tc>
      </w:tr>
    </w:tbl>
    <w:p w14:paraId="23A20E62" w14:textId="727E1326" w:rsidR="007A0AA1" w:rsidRDefault="007A0AA1" w:rsidP="00582994">
      <w:pPr>
        <w:rPr>
          <w:b/>
          <w:bCs/>
        </w:rPr>
      </w:pPr>
    </w:p>
    <w:p w14:paraId="37A49809" w14:textId="749D7939" w:rsidR="007A0AA1" w:rsidRDefault="007A0AA1" w:rsidP="00124645">
      <w:pPr>
        <w:pStyle w:val="Caption"/>
      </w:pPr>
      <w:proofErr w:type="spellStart"/>
      <w:r>
        <w:t>Bảng</w:t>
      </w:r>
      <w:proofErr w:type="spellEnd"/>
      <w:r>
        <w:t xml:space="preserve"> </w:t>
      </w:r>
      <w:r>
        <w:fldChar w:fldCharType="begin"/>
      </w:r>
      <w:r>
        <w:instrText xml:space="preserve"> SEQ Bảng \* ARABIC </w:instrText>
      </w:r>
      <w:r>
        <w:fldChar w:fldCharType="separate"/>
      </w:r>
      <w:r w:rsidR="00134AA4">
        <w:rPr>
          <w:noProof/>
        </w:rPr>
        <w:t>2</w:t>
      </w:r>
      <w:r>
        <w:rPr>
          <w:noProof/>
        </w:rPr>
        <w:fldChar w:fldCharType="end"/>
      </w:r>
      <w:r>
        <w:rPr>
          <w:noProof/>
        </w:rPr>
        <w:t xml:space="preserve">. </w:t>
      </w:r>
      <w:proofErr w:type="spellStart"/>
      <w:r>
        <w:t>Đặc</w:t>
      </w:r>
      <w:proofErr w:type="spellEnd"/>
      <w:r>
        <w:t xml:space="preserve"> </w:t>
      </w:r>
      <w:proofErr w:type="spellStart"/>
      <w:r>
        <w:t>tả</w:t>
      </w:r>
      <w:proofErr w:type="spellEnd"/>
      <w:r>
        <w:t xml:space="preserve"> </w:t>
      </w:r>
      <w:proofErr w:type="spellStart"/>
      <w:r>
        <w:t>cho</w:t>
      </w:r>
      <w:proofErr w:type="spellEnd"/>
      <w:r>
        <w:t xml:space="preserve"> </w:t>
      </w:r>
      <w:proofErr w:type="spellStart"/>
      <w:r>
        <w:t>Usecase</w:t>
      </w:r>
      <w:proofErr w:type="spellEnd"/>
      <w:r>
        <w:t xml:space="preserve"> </w:t>
      </w:r>
      <w:proofErr w:type="spellStart"/>
      <w:r w:rsidRPr="000108E3">
        <w:t>Quản</w:t>
      </w:r>
      <w:proofErr w:type="spellEnd"/>
      <w:r w:rsidRPr="000108E3">
        <w:t xml:space="preserve"> </w:t>
      </w:r>
      <w:proofErr w:type="spellStart"/>
      <w:r w:rsidRPr="000108E3">
        <w:t>lý</w:t>
      </w:r>
      <w:proofErr w:type="spellEnd"/>
      <w:r w:rsidRPr="000108E3">
        <w:t xml:space="preserve"> </w:t>
      </w:r>
      <w:proofErr w:type="spellStart"/>
      <w:r w:rsidR="00997630">
        <w:t>t</w:t>
      </w:r>
      <w:r w:rsidRPr="000108E3">
        <w:t>ài</w:t>
      </w:r>
      <w:proofErr w:type="spellEnd"/>
      <w:r w:rsidRPr="000108E3">
        <w:t xml:space="preserve"> </w:t>
      </w:r>
      <w:proofErr w:type="spellStart"/>
      <w:r w:rsidRPr="000108E3">
        <w:t>khoản</w:t>
      </w:r>
      <w:proofErr w:type="spellEnd"/>
      <w:r w:rsidRPr="000108E3">
        <w:t xml:space="preserve"> &amp; </w:t>
      </w:r>
      <w:proofErr w:type="spellStart"/>
      <w:r w:rsidRPr="000108E3">
        <w:t>Cài</w:t>
      </w:r>
      <w:proofErr w:type="spellEnd"/>
      <w:r w:rsidRPr="000108E3">
        <w:t xml:space="preserve"> </w:t>
      </w:r>
      <w:proofErr w:type="spellStart"/>
      <w:r w:rsidRPr="000108E3">
        <w:t>đặt</w:t>
      </w:r>
      <w:proofErr w:type="spellEnd"/>
    </w:p>
    <w:tbl>
      <w:tblPr>
        <w:tblStyle w:val="TableGrid"/>
        <w:tblW w:w="0" w:type="auto"/>
        <w:tblInd w:w="250" w:type="dxa"/>
        <w:tblLook w:val="04A0" w:firstRow="1" w:lastRow="0" w:firstColumn="1" w:lastColumn="0" w:noHBand="0" w:noVBand="1"/>
      </w:tblPr>
      <w:tblGrid>
        <w:gridCol w:w="2693"/>
        <w:gridCol w:w="6096"/>
      </w:tblGrid>
      <w:tr w:rsidR="007A0AA1" w:rsidRPr="00582994" w14:paraId="704CC0A2" w14:textId="77777777" w:rsidTr="005B24F7">
        <w:trPr>
          <w:trHeight w:val="346"/>
        </w:trPr>
        <w:tc>
          <w:tcPr>
            <w:tcW w:w="2693" w:type="dxa"/>
            <w:vAlign w:val="center"/>
          </w:tcPr>
          <w:p w14:paraId="67396FAA" w14:textId="77777777" w:rsidR="007A0AA1" w:rsidRPr="00582994" w:rsidRDefault="007A0AA1" w:rsidP="005B24F7">
            <w:pPr>
              <w:keepNext/>
            </w:pPr>
            <w:proofErr w:type="spellStart"/>
            <w:r w:rsidRPr="00582994">
              <w:rPr>
                <w:b/>
                <w:bCs/>
              </w:rPr>
              <w:t>Tên</w:t>
            </w:r>
            <w:proofErr w:type="spellEnd"/>
            <w:r w:rsidRPr="00582994">
              <w:rPr>
                <w:b/>
                <w:bCs/>
              </w:rPr>
              <w:t xml:space="preserve"> </w:t>
            </w:r>
            <w:proofErr w:type="spellStart"/>
            <w:r w:rsidRPr="00582994">
              <w:rPr>
                <w:b/>
                <w:bCs/>
              </w:rPr>
              <w:t>Use</w:t>
            </w:r>
            <w:r>
              <w:rPr>
                <w:b/>
                <w:bCs/>
              </w:rPr>
              <w:t>c</w:t>
            </w:r>
            <w:r w:rsidRPr="00582994">
              <w:rPr>
                <w:b/>
                <w:bCs/>
              </w:rPr>
              <w:t>ase</w:t>
            </w:r>
            <w:proofErr w:type="spellEnd"/>
          </w:p>
        </w:tc>
        <w:tc>
          <w:tcPr>
            <w:tcW w:w="6096" w:type="dxa"/>
            <w:vAlign w:val="center"/>
          </w:tcPr>
          <w:p w14:paraId="217DC073" w14:textId="1345D04F" w:rsidR="007A0AA1" w:rsidRPr="00582994" w:rsidRDefault="007A0AA1" w:rsidP="005B24F7">
            <w:pPr>
              <w:keepNext/>
            </w:pPr>
            <w:proofErr w:type="spellStart"/>
            <w:r w:rsidRPr="00582994">
              <w:rPr>
                <w:b/>
                <w:bCs/>
              </w:rPr>
              <w:t>Quản</w:t>
            </w:r>
            <w:proofErr w:type="spellEnd"/>
            <w:r w:rsidRPr="00582994">
              <w:rPr>
                <w:b/>
                <w:bCs/>
              </w:rPr>
              <w:t xml:space="preserve"> </w:t>
            </w:r>
            <w:proofErr w:type="spellStart"/>
            <w:r w:rsidRPr="00582994">
              <w:rPr>
                <w:b/>
                <w:bCs/>
              </w:rPr>
              <w:t>lý</w:t>
            </w:r>
            <w:proofErr w:type="spellEnd"/>
            <w:r w:rsidRPr="00582994">
              <w:rPr>
                <w:b/>
                <w:bCs/>
              </w:rPr>
              <w:t xml:space="preserve"> </w:t>
            </w:r>
            <w:proofErr w:type="spellStart"/>
            <w:r w:rsidR="00997630">
              <w:rPr>
                <w:b/>
                <w:bCs/>
              </w:rPr>
              <w:t>t</w:t>
            </w:r>
            <w:r w:rsidRPr="00582994">
              <w:rPr>
                <w:b/>
                <w:bCs/>
              </w:rPr>
              <w:t>ài</w:t>
            </w:r>
            <w:proofErr w:type="spellEnd"/>
            <w:r w:rsidRPr="00582994">
              <w:rPr>
                <w:b/>
                <w:bCs/>
              </w:rPr>
              <w:t xml:space="preserve"> </w:t>
            </w:r>
            <w:proofErr w:type="spellStart"/>
            <w:r w:rsidRPr="00582994">
              <w:rPr>
                <w:b/>
                <w:bCs/>
              </w:rPr>
              <w:t>khoản</w:t>
            </w:r>
            <w:proofErr w:type="spellEnd"/>
            <w:r w:rsidRPr="00582994">
              <w:rPr>
                <w:b/>
                <w:bCs/>
              </w:rPr>
              <w:t xml:space="preserve"> &amp; </w:t>
            </w:r>
            <w:proofErr w:type="spellStart"/>
            <w:r w:rsidRPr="00582994">
              <w:rPr>
                <w:b/>
                <w:bCs/>
              </w:rPr>
              <w:t>Cài</w:t>
            </w:r>
            <w:proofErr w:type="spellEnd"/>
            <w:r w:rsidRPr="00582994">
              <w:rPr>
                <w:b/>
                <w:bCs/>
              </w:rPr>
              <w:t xml:space="preserve"> </w:t>
            </w:r>
            <w:proofErr w:type="spellStart"/>
            <w:r w:rsidRPr="00582994">
              <w:rPr>
                <w:b/>
                <w:bCs/>
              </w:rPr>
              <w:t>đặt</w:t>
            </w:r>
            <w:proofErr w:type="spellEnd"/>
          </w:p>
        </w:tc>
      </w:tr>
      <w:tr w:rsidR="007A0AA1" w:rsidRPr="00582994" w14:paraId="6C58DEA7" w14:textId="77777777" w:rsidTr="005B24F7">
        <w:trPr>
          <w:trHeight w:val="346"/>
        </w:trPr>
        <w:tc>
          <w:tcPr>
            <w:tcW w:w="2693" w:type="dxa"/>
            <w:vAlign w:val="center"/>
          </w:tcPr>
          <w:p w14:paraId="4B870448" w14:textId="77777777" w:rsidR="007A0AA1" w:rsidRPr="00582994" w:rsidRDefault="007A0AA1" w:rsidP="005B24F7">
            <w:pPr>
              <w:keepNext/>
            </w:pPr>
            <w:proofErr w:type="spellStart"/>
            <w:r w:rsidRPr="00582994">
              <w:rPr>
                <w:b/>
                <w:bCs/>
              </w:rPr>
              <w:t>Tác</w:t>
            </w:r>
            <w:proofErr w:type="spellEnd"/>
            <w:r w:rsidRPr="00582994">
              <w:rPr>
                <w:b/>
                <w:bCs/>
              </w:rPr>
              <w:t xml:space="preserve"> </w:t>
            </w:r>
            <w:proofErr w:type="spellStart"/>
            <w:r w:rsidRPr="00582994">
              <w:rPr>
                <w:b/>
                <w:bCs/>
              </w:rPr>
              <w:t>nhân</w:t>
            </w:r>
            <w:proofErr w:type="spellEnd"/>
          </w:p>
        </w:tc>
        <w:tc>
          <w:tcPr>
            <w:tcW w:w="6096" w:type="dxa"/>
            <w:vAlign w:val="center"/>
          </w:tcPr>
          <w:p w14:paraId="15BC1AB2" w14:textId="77777777" w:rsidR="007A0AA1" w:rsidRPr="00582994" w:rsidRDefault="007A0AA1" w:rsidP="005B24F7">
            <w:pPr>
              <w:keepNext/>
            </w:pPr>
            <w:proofErr w:type="spellStart"/>
            <w:r w:rsidRPr="00582994">
              <w:t>Người</w:t>
            </w:r>
            <w:proofErr w:type="spellEnd"/>
            <w:r w:rsidRPr="00582994">
              <w:t xml:space="preserve"> </w:t>
            </w:r>
            <w:proofErr w:type="spellStart"/>
            <w:r w:rsidRPr="00582994">
              <w:t>dùng</w:t>
            </w:r>
            <w:proofErr w:type="spellEnd"/>
            <w:r w:rsidRPr="00582994">
              <w:t>, Admin</w:t>
            </w:r>
          </w:p>
        </w:tc>
      </w:tr>
      <w:tr w:rsidR="007A0AA1" w:rsidRPr="00582994" w14:paraId="628CA809" w14:textId="77777777" w:rsidTr="005B24F7">
        <w:trPr>
          <w:trHeight w:val="346"/>
        </w:trPr>
        <w:tc>
          <w:tcPr>
            <w:tcW w:w="2693" w:type="dxa"/>
            <w:vAlign w:val="center"/>
          </w:tcPr>
          <w:p w14:paraId="28628B28" w14:textId="77777777" w:rsidR="007A0AA1" w:rsidRPr="00582994" w:rsidRDefault="007A0AA1" w:rsidP="005B24F7">
            <w:pPr>
              <w:keepNext/>
            </w:pPr>
            <w:proofErr w:type="spellStart"/>
            <w:r w:rsidRPr="00582994">
              <w:rPr>
                <w:b/>
                <w:bCs/>
              </w:rPr>
              <w:t>Mục</w:t>
            </w:r>
            <w:proofErr w:type="spellEnd"/>
            <w:r w:rsidRPr="00582994">
              <w:rPr>
                <w:b/>
                <w:bCs/>
              </w:rPr>
              <w:t xml:space="preserve"> </w:t>
            </w:r>
            <w:proofErr w:type="spellStart"/>
            <w:r w:rsidRPr="00582994">
              <w:rPr>
                <w:b/>
                <w:bCs/>
              </w:rPr>
              <w:t>đích</w:t>
            </w:r>
            <w:proofErr w:type="spellEnd"/>
          </w:p>
        </w:tc>
        <w:tc>
          <w:tcPr>
            <w:tcW w:w="6096" w:type="dxa"/>
            <w:vAlign w:val="center"/>
          </w:tcPr>
          <w:p w14:paraId="678132F4" w14:textId="77777777" w:rsidR="007A0AA1" w:rsidRPr="00582994" w:rsidRDefault="007A0AA1" w:rsidP="005B24F7">
            <w:pPr>
              <w:keepNext/>
            </w:pPr>
            <w:proofErr w:type="spellStart"/>
            <w:r w:rsidRPr="00582994">
              <w:t>Cập</w:t>
            </w:r>
            <w:proofErr w:type="spellEnd"/>
            <w:r w:rsidRPr="00582994">
              <w:t xml:space="preserve"> </w:t>
            </w:r>
            <w:proofErr w:type="spellStart"/>
            <w:r w:rsidRPr="00582994">
              <w:t>nhật</w:t>
            </w:r>
            <w:proofErr w:type="spellEnd"/>
            <w:r w:rsidRPr="00582994">
              <w:t xml:space="preserve"> </w:t>
            </w:r>
            <w:proofErr w:type="spellStart"/>
            <w:r w:rsidRPr="00582994">
              <w:t>thông</w:t>
            </w:r>
            <w:proofErr w:type="spellEnd"/>
            <w:r w:rsidRPr="00582994">
              <w:t xml:space="preserve"> tin </w:t>
            </w:r>
            <w:proofErr w:type="spellStart"/>
            <w:r w:rsidRPr="00582994">
              <w:t>cá</w:t>
            </w:r>
            <w:proofErr w:type="spellEnd"/>
            <w:r w:rsidRPr="00582994">
              <w:t xml:space="preserve"> </w:t>
            </w:r>
            <w:proofErr w:type="spellStart"/>
            <w:r w:rsidRPr="00582994">
              <w:t>nhân</w:t>
            </w:r>
            <w:proofErr w:type="spellEnd"/>
            <w:r w:rsidRPr="00582994">
              <w:t xml:space="preserve">, </w:t>
            </w:r>
            <w:proofErr w:type="spellStart"/>
            <w:r w:rsidRPr="00582994">
              <w:t>bảo</w:t>
            </w:r>
            <w:proofErr w:type="spellEnd"/>
            <w:r w:rsidRPr="00582994">
              <w:t xml:space="preserve"> </w:t>
            </w:r>
            <w:proofErr w:type="spellStart"/>
            <w:r w:rsidRPr="00582994">
              <w:t>mật</w:t>
            </w:r>
            <w:proofErr w:type="spellEnd"/>
            <w:r w:rsidRPr="00582994">
              <w:t xml:space="preserve"> </w:t>
            </w:r>
            <w:proofErr w:type="spellStart"/>
            <w:r w:rsidRPr="00582994">
              <w:t>và</w:t>
            </w:r>
            <w:proofErr w:type="spellEnd"/>
            <w:r w:rsidRPr="00582994">
              <w:t xml:space="preserve"> </w:t>
            </w:r>
            <w:proofErr w:type="spellStart"/>
            <w:r w:rsidRPr="00582994">
              <w:t>tùy</w:t>
            </w:r>
            <w:proofErr w:type="spellEnd"/>
            <w:r w:rsidRPr="00582994">
              <w:t xml:space="preserve"> </w:t>
            </w:r>
            <w:proofErr w:type="spellStart"/>
            <w:r w:rsidRPr="00582994">
              <w:t>chỉnh</w:t>
            </w:r>
            <w:proofErr w:type="spellEnd"/>
            <w:r w:rsidRPr="00582994">
              <w:t xml:space="preserve"> </w:t>
            </w:r>
            <w:proofErr w:type="spellStart"/>
            <w:r w:rsidRPr="00582994">
              <w:t>trải</w:t>
            </w:r>
            <w:proofErr w:type="spellEnd"/>
            <w:r w:rsidRPr="00582994">
              <w:t xml:space="preserve"> </w:t>
            </w:r>
            <w:proofErr w:type="spellStart"/>
            <w:r w:rsidRPr="00582994">
              <w:t>nghiệm</w:t>
            </w:r>
            <w:proofErr w:type="spellEnd"/>
            <w:r w:rsidRPr="00582994">
              <w:t xml:space="preserve"> </w:t>
            </w:r>
            <w:proofErr w:type="spellStart"/>
            <w:r w:rsidRPr="00582994">
              <w:t>hệ</w:t>
            </w:r>
            <w:proofErr w:type="spellEnd"/>
            <w:r w:rsidRPr="00582994">
              <w:t xml:space="preserve"> </w:t>
            </w:r>
            <w:proofErr w:type="spellStart"/>
            <w:r w:rsidRPr="00582994">
              <w:t>thống</w:t>
            </w:r>
            <w:proofErr w:type="spellEnd"/>
            <w:r w:rsidRPr="00582994">
              <w:t>.</w:t>
            </w:r>
          </w:p>
        </w:tc>
      </w:tr>
      <w:tr w:rsidR="007A0AA1" w:rsidRPr="00582994" w14:paraId="191AFEED" w14:textId="77777777" w:rsidTr="005B24F7">
        <w:trPr>
          <w:trHeight w:val="346"/>
        </w:trPr>
        <w:tc>
          <w:tcPr>
            <w:tcW w:w="2693" w:type="dxa"/>
            <w:vAlign w:val="center"/>
          </w:tcPr>
          <w:p w14:paraId="4917429A" w14:textId="77777777" w:rsidR="007A0AA1" w:rsidRPr="00582994" w:rsidRDefault="007A0AA1" w:rsidP="005B24F7">
            <w:pPr>
              <w:keepNext/>
            </w:pPr>
            <w:proofErr w:type="spellStart"/>
            <w:r w:rsidRPr="00582994">
              <w:rPr>
                <w:b/>
                <w:bCs/>
              </w:rPr>
              <w:t>Điều</w:t>
            </w:r>
            <w:proofErr w:type="spellEnd"/>
            <w:r w:rsidRPr="00582994">
              <w:rPr>
                <w:b/>
                <w:bCs/>
              </w:rPr>
              <w:t xml:space="preserve"> </w:t>
            </w:r>
            <w:proofErr w:type="spellStart"/>
            <w:r w:rsidRPr="00582994">
              <w:rPr>
                <w:b/>
                <w:bCs/>
              </w:rPr>
              <w:t>kiện</w:t>
            </w:r>
            <w:proofErr w:type="spellEnd"/>
            <w:r w:rsidRPr="00582994">
              <w:rPr>
                <w:b/>
                <w:bCs/>
              </w:rPr>
              <w:t xml:space="preserve"> </w:t>
            </w:r>
            <w:proofErr w:type="spellStart"/>
            <w:r w:rsidRPr="00582994">
              <w:rPr>
                <w:b/>
                <w:bCs/>
              </w:rPr>
              <w:t>trước</w:t>
            </w:r>
            <w:proofErr w:type="spellEnd"/>
          </w:p>
        </w:tc>
        <w:tc>
          <w:tcPr>
            <w:tcW w:w="6096" w:type="dxa"/>
            <w:vAlign w:val="center"/>
          </w:tcPr>
          <w:p w14:paraId="1C62E5EA" w14:textId="77777777" w:rsidR="007A0AA1" w:rsidRPr="00582994" w:rsidRDefault="007A0AA1" w:rsidP="005B24F7">
            <w:pPr>
              <w:keepNext/>
            </w:pPr>
            <w:proofErr w:type="spellStart"/>
            <w:r w:rsidRPr="00582994">
              <w:t>Người</w:t>
            </w:r>
            <w:proofErr w:type="spellEnd"/>
            <w:r w:rsidRPr="00582994">
              <w:t xml:space="preserve"> </w:t>
            </w:r>
            <w:proofErr w:type="spellStart"/>
            <w:r w:rsidRPr="00582994">
              <w:t>dùng</w:t>
            </w:r>
            <w:proofErr w:type="spellEnd"/>
            <w:r w:rsidRPr="00582994">
              <w:t xml:space="preserve"> </w:t>
            </w:r>
            <w:proofErr w:type="spellStart"/>
            <w:r w:rsidRPr="00582994">
              <w:t>đã</w:t>
            </w:r>
            <w:proofErr w:type="spellEnd"/>
            <w:r w:rsidRPr="00582994">
              <w:t xml:space="preserve"> </w:t>
            </w:r>
            <w:proofErr w:type="spellStart"/>
            <w:r w:rsidRPr="00582994">
              <w:t>đăng</w:t>
            </w:r>
            <w:proofErr w:type="spellEnd"/>
            <w:r w:rsidRPr="00582994">
              <w:t xml:space="preserve"> </w:t>
            </w:r>
            <w:proofErr w:type="spellStart"/>
            <w:r w:rsidRPr="00582994">
              <w:t>nhập</w:t>
            </w:r>
            <w:proofErr w:type="spellEnd"/>
            <w:r w:rsidRPr="00582994">
              <w:t xml:space="preserve"> </w:t>
            </w:r>
            <w:proofErr w:type="spellStart"/>
            <w:r w:rsidRPr="00582994">
              <w:t>thành</w:t>
            </w:r>
            <w:proofErr w:type="spellEnd"/>
            <w:r w:rsidRPr="00582994">
              <w:t xml:space="preserve"> công </w:t>
            </w:r>
            <w:proofErr w:type="spellStart"/>
            <w:r w:rsidRPr="00582994">
              <w:t>vào</w:t>
            </w:r>
            <w:proofErr w:type="spellEnd"/>
            <w:r w:rsidRPr="00582994">
              <w:t xml:space="preserve"> </w:t>
            </w:r>
            <w:proofErr w:type="spellStart"/>
            <w:r w:rsidRPr="00582994">
              <w:t>hệ</w:t>
            </w:r>
            <w:proofErr w:type="spellEnd"/>
            <w:r w:rsidRPr="00582994">
              <w:t xml:space="preserve"> </w:t>
            </w:r>
            <w:proofErr w:type="spellStart"/>
            <w:r w:rsidRPr="00582994">
              <w:t>thống</w:t>
            </w:r>
            <w:proofErr w:type="spellEnd"/>
            <w:r w:rsidRPr="00582994">
              <w:t>.</w:t>
            </w:r>
          </w:p>
        </w:tc>
      </w:tr>
      <w:tr w:rsidR="007A0AA1" w:rsidRPr="00582994" w14:paraId="50F4E216" w14:textId="77777777" w:rsidTr="005B24F7">
        <w:trPr>
          <w:trHeight w:val="346"/>
        </w:trPr>
        <w:tc>
          <w:tcPr>
            <w:tcW w:w="2693" w:type="dxa"/>
            <w:vAlign w:val="center"/>
          </w:tcPr>
          <w:p w14:paraId="3BB2976D" w14:textId="77777777" w:rsidR="007A0AA1" w:rsidRPr="00582994" w:rsidRDefault="007A0AA1" w:rsidP="005B24F7">
            <w:pPr>
              <w:keepNext/>
            </w:pPr>
            <w:proofErr w:type="spellStart"/>
            <w:r w:rsidRPr="00582994">
              <w:rPr>
                <w:b/>
                <w:bCs/>
              </w:rPr>
              <w:t>Luồng</w:t>
            </w:r>
            <w:proofErr w:type="spellEnd"/>
            <w:r w:rsidRPr="00582994">
              <w:rPr>
                <w:b/>
                <w:bCs/>
              </w:rPr>
              <w:t xml:space="preserve"> </w:t>
            </w:r>
            <w:proofErr w:type="spellStart"/>
            <w:r w:rsidRPr="00582994">
              <w:rPr>
                <w:b/>
                <w:bCs/>
              </w:rPr>
              <w:t>sự</w:t>
            </w:r>
            <w:proofErr w:type="spellEnd"/>
            <w:r w:rsidRPr="00582994">
              <w:rPr>
                <w:b/>
                <w:bCs/>
              </w:rPr>
              <w:t xml:space="preserve"> </w:t>
            </w:r>
            <w:proofErr w:type="spellStart"/>
            <w:r w:rsidRPr="00582994">
              <w:rPr>
                <w:b/>
                <w:bCs/>
              </w:rPr>
              <w:t>kiện</w:t>
            </w:r>
            <w:proofErr w:type="spellEnd"/>
            <w:r w:rsidRPr="00582994">
              <w:rPr>
                <w:b/>
                <w:bCs/>
              </w:rPr>
              <w:t xml:space="preserve"> </w:t>
            </w:r>
            <w:proofErr w:type="spellStart"/>
            <w:r w:rsidRPr="00582994">
              <w:rPr>
                <w:b/>
                <w:bCs/>
              </w:rPr>
              <w:t>chính</w:t>
            </w:r>
            <w:proofErr w:type="spellEnd"/>
          </w:p>
        </w:tc>
        <w:tc>
          <w:tcPr>
            <w:tcW w:w="6096" w:type="dxa"/>
            <w:vAlign w:val="center"/>
          </w:tcPr>
          <w:p w14:paraId="4D67F575" w14:textId="77777777" w:rsidR="007A0AA1" w:rsidRPr="00582994" w:rsidRDefault="007A0AA1" w:rsidP="005B24F7">
            <w:pPr>
              <w:keepNext/>
            </w:pPr>
            <w:r w:rsidRPr="00582994">
              <w:t xml:space="preserve">1. </w:t>
            </w:r>
            <w:proofErr w:type="spellStart"/>
            <w:r w:rsidRPr="00582994">
              <w:t>Người</w:t>
            </w:r>
            <w:proofErr w:type="spellEnd"/>
            <w:r w:rsidRPr="00582994">
              <w:t xml:space="preserve"> </w:t>
            </w:r>
            <w:proofErr w:type="spellStart"/>
            <w:r w:rsidRPr="00582994">
              <w:t>dùng</w:t>
            </w:r>
            <w:proofErr w:type="spellEnd"/>
            <w:r w:rsidRPr="00582994">
              <w:t xml:space="preserve"> </w:t>
            </w:r>
            <w:proofErr w:type="spellStart"/>
            <w:r w:rsidRPr="00582994">
              <w:t>chọn</w:t>
            </w:r>
            <w:proofErr w:type="spellEnd"/>
            <w:r w:rsidRPr="00582994">
              <w:t xml:space="preserve"> menu "</w:t>
            </w:r>
            <w:proofErr w:type="spellStart"/>
            <w:r w:rsidRPr="00582994">
              <w:t>Cài</w:t>
            </w:r>
            <w:proofErr w:type="spellEnd"/>
            <w:r w:rsidRPr="00582994">
              <w:t xml:space="preserve"> </w:t>
            </w:r>
            <w:proofErr w:type="spellStart"/>
            <w:r w:rsidRPr="00582994">
              <w:t>đặt</w:t>
            </w:r>
            <w:proofErr w:type="spellEnd"/>
            <w:r w:rsidRPr="00582994">
              <w:t xml:space="preserve">" </w:t>
            </w:r>
            <w:proofErr w:type="spellStart"/>
            <w:r w:rsidRPr="00582994">
              <w:t>hoặc</w:t>
            </w:r>
            <w:proofErr w:type="spellEnd"/>
            <w:r w:rsidRPr="00582994">
              <w:t xml:space="preserve"> </w:t>
            </w:r>
            <w:proofErr w:type="spellStart"/>
            <w:r w:rsidRPr="00582994">
              <w:t>nhấp</w:t>
            </w:r>
            <w:proofErr w:type="spellEnd"/>
            <w:r w:rsidRPr="00582994">
              <w:t xml:space="preserve"> </w:t>
            </w:r>
            <w:proofErr w:type="spellStart"/>
            <w:r w:rsidRPr="00582994">
              <w:t>vào</w:t>
            </w:r>
            <w:proofErr w:type="spellEnd"/>
            <w:r w:rsidRPr="00582994">
              <w:t xml:space="preserve"> Avatar.</w:t>
            </w:r>
          </w:p>
          <w:p w14:paraId="28406093" w14:textId="77777777" w:rsidR="007A0AA1" w:rsidRPr="00582994" w:rsidRDefault="007A0AA1" w:rsidP="005B24F7">
            <w:pPr>
              <w:keepNext/>
            </w:pPr>
            <w:r w:rsidRPr="00582994">
              <w:t xml:space="preserve">2. </w:t>
            </w:r>
            <w:proofErr w:type="spellStart"/>
            <w:r w:rsidRPr="00582994">
              <w:t>Hệ</w:t>
            </w:r>
            <w:proofErr w:type="spellEnd"/>
            <w:r w:rsidRPr="00582994">
              <w:t xml:space="preserve"> </w:t>
            </w:r>
            <w:proofErr w:type="spellStart"/>
            <w:r w:rsidRPr="00582994">
              <w:t>thống</w:t>
            </w:r>
            <w:proofErr w:type="spellEnd"/>
            <w:r w:rsidRPr="00582994">
              <w:t xml:space="preserve"> </w:t>
            </w:r>
            <w:proofErr w:type="spellStart"/>
            <w:r w:rsidRPr="00582994">
              <w:t>hiển</w:t>
            </w:r>
            <w:proofErr w:type="spellEnd"/>
            <w:r w:rsidRPr="00582994">
              <w:t xml:space="preserve"> </w:t>
            </w:r>
            <w:proofErr w:type="spellStart"/>
            <w:r w:rsidRPr="00582994">
              <w:t>thị</w:t>
            </w:r>
            <w:proofErr w:type="spellEnd"/>
            <w:r w:rsidRPr="00582994">
              <w:t xml:space="preserve"> </w:t>
            </w:r>
            <w:proofErr w:type="spellStart"/>
            <w:r w:rsidRPr="00582994">
              <w:t>trang</w:t>
            </w:r>
            <w:proofErr w:type="spellEnd"/>
            <w:r w:rsidRPr="00582994">
              <w:t xml:space="preserve"> </w:t>
            </w:r>
            <w:proofErr w:type="spellStart"/>
            <w:r w:rsidRPr="00582994">
              <w:t>quản</w:t>
            </w:r>
            <w:proofErr w:type="spellEnd"/>
            <w:r w:rsidRPr="00582994">
              <w:t xml:space="preserve"> </w:t>
            </w:r>
            <w:proofErr w:type="spellStart"/>
            <w:r w:rsidRPr="00582994">
              <w:t>lý</w:t>
            </w:r>
            <w:proofErr w:type="spellEnd"/>
            <w:r w:rsidRPr="00582994">
              <w:t xml:space="preserve"> </w:t>
            </w:r>
            <w:proofErr w:type="spellStart"/>
            <w:r w:rsidRPr="00582994">
              <w:t>hồ</w:t>
            </w:r>
            <w:proofErr w:type="spellEnd"/>
            <w:r w:rsidRPr="00582994">
              <w:t xml:space="preserve"> </w:t>
            </w:r>
            <w:proofErr w:type="spellStart"/>
            <w:r w:rsidRPr="00582994">
              <w:t>sơ</w:t>
            </w:r>
            <w:proofErr w:type="spellEnd"/>
            <w:r w:rsidRPr="00582994">
              <w:t>.</w:t>
            </w:r>
          </w:p>
          <w:p w14:paraId="48C59D6D" w14:textId="77777777" w:rsidR="007A0AA1" w:rsidRPr="00582994" w:rsidRDefault="007A0AA1" w:rsidP="005B24F7">
            <w:pPr>
              <w:keepNext/>
            </w:pPr>
            <w:r w:rsidRPr="00582994">
              <w:t xml:space="preserve">3. </w:t>
            </w:r>
            <w:proofErr w:type="spellStart"/>
            <w:r w:rsidRPr="00582994">
              <w:rPr>
                <w:b/>
                <w:bCs/>
              </w:rPr>
              <w:t>Cập</w:t>
            </w:r>
            <w:proofErr w:type="spellEnd"/>
            <w:r w:rsidRPr="00582994">
              <w:rPr>
                <w:b/>
                <w:bCs/>
              </w:rPr>
              <w:t xml:space="preserve"> </w:t>
            </w:r>
            <w:proofErr w:type="spellStart"/>
            <w:r w:rsidRPr="00582994">
              <w:rPr>
                <w:b/>
                <w:bCs/>
              </w:rPr>
              <w:t>nhật</w:t>
            </w:r>
            <w:proofErr w:type="spellEnd"/>
            <w:r w:rsidRPr="00582994">
              <w:rPr>
                <w:b/>
                <w:bCs/>
              </w:rPr>
              <w:t xml:space="preserve"> </w:t>
            </w:r>
            <w:proofErr w:type="spellStart"/>
            <w:r w:rsidRPr="00582994">
              <w:rPr>
                <w:b/>
                <w:bCs/>
              </w:rPr>
              <w:t>thông</w:t>
            </w:r>
            <w:proofErr w:type="spellEnd"/>
            <w:r w:rsidRPr="00582994">
              <w:rPr>
                <w:b/>
                <w:bCs/>
              </w:rPr>
              <w:t xml:space="preserve"> tin:</w:t>
            </w:r>
            <w:r w:rsidRPr="00582994">
              <w:t xml:space="preserve"> </w:t>
            </w:r>
            <w:proofErr w:type="spellStart"/>
            <w:r w:rsidRPr="00582994">
              <w:t>Người</w:t>
            </w:r>
            <w:proofErr w:type="spellEnd"/>
            <w:r w:rsidRPr="00582994">
              <w:t xml:space="preserve"> </w:t>
            </w:r>
            <w:proofErr w:type="spellStart"/>
            <w:r w:rsidRPr="00582994">
              <w:t>dùng</w:t>
            </w:r>
            <w:proofErr w:type="spellEnd"/>
            <w:r w:rsidRPr="00582994">
              <w:t xml:space="preserve"> </w:t>
            </w:r>
            <w:proofErr w:type="spellStart"/>
            <w:r w:rsidRPr="00582994">
              <w:t>sửa</w:t>
            </w:r>
            <w:proofErr w:type="spellEnd"/>
            <w:r w:rsidRPr="00582994">
              <w:t xml:space="preserve"> </w:t>
            </w:r>
            <w:proofErr w:type="spellStart"/>
            <w:r w:rsidRPr="00582994">
              <w:t>tên</w:t>
            </w:r>
            <w:proofErr w:type="spellEnd"/>
            <w:r w:rsidRPr="00582994">
              <w:t xml:space="preserve"> </w:t>
            </w:r>
            <w:proofErr w:type="spellStart"/>
            <w:r w:rsidRPr="00582994">
              <w:t>hiển</w:t>
            </w:r>
            <w:proofErr w:type="spellEnd"/>
            <w:r w:rsidRPr="00582994">
              <w:t xml:space="preserve"> </w:t>
            </w:r>
            <w:proofErr w:type="spellStart"/>
            <w:r w:rsidRPr="00582994">
              <w:t>thị</w:t>
            </w:r>
            <w:proofErr w:type="spellEnd"/>
            <w:r w:rsidRPr="00582994">
              <w:t xml:space="preserve">, </w:t>
            </w:r>
            <w:proofErr w:type="spellStart"/>
            <w:r w:rsidRPr="00582994">
              <w:t>cập</w:t>
            </w:r>
            <w:proofErr w:type="spellEnd"/>
            <w:r w:rsidRPr="00582994">
              <w:t xml:space="preserve"> </w:t>
            </w:r>
            <w:proofErr w:type="spellStart"/>
            <w:r w:rsidRPr="00582994">
              <w:t>nhật</w:t>
            </w:r>
            <w:proofErr w:type="spellEnd"/>
            <w:r w:rsidRPr="00582994">
              <w:t xml:space="preserve"> </w:t>
            </w:r>
            <w:proofErr w:type="spellStart"/>
            <w:r w:rsidRPr="00582994">
              <w:t>ảnh</w:t>
            </w:r>
            <w:proofErr w:type="spellEnd"/>
            <w:r w:rsidRPr="00582994">
              <w:t xml:space="preserve"> </w:t>
            </w:r>
            <w:proofErr w:type="spellStart"/>
            <w:r w:rsidRPr="00582994">
              <w:t>đại</w:t>
            </w:r>
            <w:proofErr w:type="spellEnd"/>
            <w:r w:rsidRPr="00582994">
              <w:t xml:space="preserve"> </w:t>
            </w:r>
            <w:proofErr w:type="spellStart"/>
            <w:r w:rsidRPr="00582994">
              <w:t>diện</w:t>
            </w:r>
            <w:proofErr w:type="spellEnd"/>
            <w:r w:rsidRPr="00582994">
              <w:t xml:space="preserve"> (Avatar) </w:t>
            </w:r>
            <w:proofErr w:type="spellStart"/>
            <w:r w:rsidRPr="00582994">
              <w:t>và</w:t>
            </w:r>
            <w:proofErr w:type="spellEnd"/>
            <w:r w:rsidRPr="00582994">
              <w:t xml:space="preserve"> </w:t>
            </w:r>
            <w:proofErr w:type="spellStart"/>
            <w:r w:rsidRPr="00582994">
              <w:t>nhấn</w:t>
            </w:r>
            <w:proofErr w:type="spellEnd"/>
            <w:r w:rsidRPr="00582994">
              <w:t xml:space="preserve"> "</w:t>
            </w:r>
            <w:proofErr w:type="spellStart"/>
            <w:r w:rsidRPr="00582994">
              <w:t>Lưu</w:t>
            </w:r>
            <w:proofErr w:type="spellEnd"/>
            <w:r w:rsidRPr="00582994">
              <w:t>".</w:t>
            </w:r>
          </w:p>
          <w:p w14:paraId="60353703" w14:textId="77777777" w:rsidR="007A0AA1" w:rsidRPr="00582994" w:rsidRDefault="007A0AA1" w:rsidP="005B24F7">
            <w:pPr>
              <w:keepNext/>
            </w:pPr>
            <w:r w:rsidRPr="00582994">
              <w:t xml:space="preserve">4. </w:t>
            </w:r>
            <w:proofErr w:type="spellStart"/>
            <w:r w:rsidRPr="00582994">
              <w:rPr>
                <w:b/>
                <w:bCs/>
              </w:rPr>
              <w:t>Cài</w:t>
            </w:r>
            <w:proofErr w:type="spellEnd"/>
            <w:r w:rsidRPr="00582994">
              <w:rPr>
                <w:b/>
                <w:bCs/>
              </w:rPr>
              <w:t xml:space="preserve"> </w:t>
            </w:r>
            <w:proofErr w:type="spellStart"/>
            <w:r w:rsidRPr="00582994">
              <w:rPr>
                <w:b/>
                <w:bCs/>
              </w:rPr>
              <w:t>đặt</w:t>
            </w:r>
            <w:proofErr w:type="spellEnd"/>
            <w:r w:rsidRPr="00582994">
              <w:rPr>
                <w:b/>
                <w:bCs/>
              </w:rPr>
              <w:t xml:space="preserve"> </w:t>
            </w:r>
            <w:proofErr w:type="spellStart"/>
            <w:r w:rsidRPr="00582994">
              <w:rPr>
                <w:b/>
                <w:bCs/>
              </w:rPr>
              <w:t>hệ</w:t>
            </w:r>
            <w:proofErr w:type="spellEnd"/>
            <w:r w:rsidRPr="00582994">
              <w:rPr>
                <w:b/>
                <w:bCs/>
              </w:rPr>
              <w:t xml:space="preserve"> </w:t>
            </w:r>
            <w:proofErr w:type="spellStart"/>
            <w:r w:rsidRPr="00582994">
              <w:rPr>
                <w:b/>
                <w:bCs/>
              </w:rPr>
              <w:t>thống</w:t>
            </w:r>
            <w:proofErr w:type="spellEnd"/>
            <w:r w:rsidRPr="00582994">
              <w:rPr>
                <w:b/>
                <w:bCs/>
              </w:rPr>
              <w:t>:</w:t>
            </w:r>
            <w:r w:rsidRPr="00582994">
              <w:t xml:space="preserve"> </w:t>
            </w:r>
            <w:proofErr w:type="spellStart"/>
            <w:r w:rsidRPr="00582994">
              <w:t>Người</w:t>
            </w:r>
            <w:proofErr w:type="spellEnd"/>
            <w:r w:rsidRPr="00582994">
              <w:t xml:space="preserve"> </w:t>
            </w:r>
            <w:proofErr w:type="spellStart"/>
            <w:r w:rsidRPr="00582994">
              <w:t>dùng</w:t>
            </w:r>
            <w:proofErr w:type="spellEnd"/>
            <w:r w:rsidRPr="00582994">
              <w:t xml:space="preserve"> </w:t>
            </w:r>
            <w:proofErr w:type="spellStart"/>
            <w:r w:rsidRPr="00582994">
              <w:t>chuyển</w:t>
            </w:r>
            <w:proofErr w:type="spellEnd"/>
            <w:r w:rsidRPr="00582994">
              <w:t xml:space="preserve"> sang tab </w:t>
            </w:r>
            <w:proofErr w:type="spellStart"/>
            <w:r w:rsidRPr="00582994">
              <w:t>Cài</w:t>
            </w:r>
            <w:proofErr w:type="spellEnd"/>
            <w:r w:rsidRPr="00582994">
              <w:t xml:space="preserve"> </w:t>
            </w:r>
            <w:proofErr w:type="spellStart"/>
            <w:r w:rsidRPr="00582994">
              <w:t>đặt</w:t>
            </w:r>
            <w:proofErr w:type="spellEnd"/>
            <w:r w:rsidRPr="00582994">
              <w:t xml:space="preserve"> </w:t>
            </w:r>
            <w:proofErr w:type="spellStart"/>
            <w:r w:rsidRPr="00582994">
              <w:t>để</w:t>
            </w:r>
            <w:proofErr w:type="spellEnd"/>
            <w:r w:rsidRPr="00582994">
              <w:t xml:space="preserve"> </w:t>
            </w:r>
            <w:proofErr w:type="spellStart"/>
            <w:r w:rsidRPr="00582994">
              <w:t>chọn</w:t>
            </w:r>
            <w:proofErr w:type="spellEnd"/>
            <w:r w:rsidRPr="00582994">
              <w:t xml:space="preserve"> </w:t>
            </w:r>
            <w:proofErr w:type="spellStart"/>
            <w:r w:rsidRPr="00582994">
              <w:t>Ngôn</w:t>
            </w:r>
            <w:proofErr w:type="spellEnd"/>
            <w:r w:rsidRPr="00582994">
              <w:t xml:space="preserve"> </w:t>
            </w:r>
            <w:proofErr w:type="spellStart"/>
            <w:r w:rsidRPr="00582994">
              <w:t>ngữ</w:t>
            </w:r>
            <w:proofErr w:type="spellEnd"/>
            <w:r w:rsidRPr="00582994">
              <w:t xml:space="preserve"> (</w:t>
            </w:r>
            <w:proofErr w:type="spellStart"/>
            <w:r w:rsidRPr="00582994">
              <w:t>Tiếng</w:t>
            </w:r>
            <w:proofErr w:type="spellEnd"/>
            <w:r w:rsidRPr="00582994">
              <w:t xml:space="preserve"> </w:t>
            </w:r>
            <w:proofErr w:type="spellStart"/>
            <w:r w:rsidRPr="00582994">
              <w:t>Việt</w:t>
            </w:r>
            <w:proofErr w:type="spellEnd"/>
            <w:r w:rsidRPr="00582994">
              <w:t xml:space="preserve">/Anh) </w:t>
            </w:r>
            <w:proofErr w:type="spellStart"/>
            <w:r w:rsidRPr="00582994">
              <w:t>hoặc</w:t>
            </w:r>
            <w:proofErr w:type="spellEnd"/>
            <w:r w:rsidRPr="00582994">
              <w:t xml:space="preserve"> Giao </w:t>
            </w:r>
            <w:proofErr w:type="spellStart"/>
            <w:r w:rsidRPr="00582994">
              <w:t>diện</w:t>
            </w:r>
            <w:proofErr w:type="spellEnd"/>
            <w:r w:rsidRPr="00582994">
              <w:t xml:space="preserve"> (</w:t>
            </w:r>
            <w:proofErr w:type="spellStart"/>
            <w:r w:rsidRPr="00582994">
              <w:t>Sáng</w:t>
            </w:r>
            <w:proofErr w:type="spellEnd"/>
            <w:r w:rsidRPr="00582994">
              <w:t>/</w:t>
            </w:r>
            <w:proofErr w:type="spellStart"/>
            <w:r w:rsidRPr="00582994">
              <w:t>Tối</w:t>
            </w:r>
            <w:proofErr w:type="spellEnd"/>
            <w:r w:rsidRPr="00582994">
              <w:t>).</w:t>
            </w:r>
          </w:p>
          <w:p w14:paraId="748C54D0" w14:textId="77777777" w:rsidR="007A0AA1" w:rsidRPr="00582994" w:rsidRDefault="007A0AA1" w:rsidP="005B24F7">
            <w:pPr>
              <w:keepNext/>
            </w:pPr>
            <w:r w:rsidRPr="00582994">
              <w:t xml:space="preserve">5. </w:t>
            </w:r>
            <w:proofErr w:type="spellStart"/>
            <w:r w:rsidRPr="00582994">
              <w:t>Hệ</w:t>
            </w:r>
            <w:proofErr w:type="spellEnd"/>
            <w:r w:rsidRPr="00582994">
              <w:t xml:space="preserve"> </w:t>
            </w:r>
            <w:proofErr w:type="spellStart"/>
            <w:r w:rsidRPr="00582994">
              <w:t>thống</w:t>
            </w:r>
            <w:proofErr w:type="spellEnd"/>
            <w:r w:rsidRPr="00582994">
              <w:t xml:space="preserve"> </w:t>
            </w:r>
            <w:proofErr w:type="spellStart"/>
            <w:r w:rsidRPr="00582994">
              <w:t>lưu</w:t>
            </w:r>
            <w:proofErr w:type="spellEnd"/>
            <w:r w:rsidRPr="00582994">
              <w:t xml:space="preserve"> </w:t>
            </w:r>
            <w:proofErr w:type="spellStart"/>
            <w:r w:rsidRPr="00582994">
              <w:t>thay</w:t>
            </w:r>
            <w:proofErr w:type="spellEnd"/>
            <w:r w:rsidRPr="00582994">
              <w:t xml:space="preserve"> </w:t>
            </w:r>
            <w:proofErr w:type="spellStart"/>
            <w:r w:rsidRPr="00582994">
              <w:t>đổi</w:t>
            </w:r>
            <w:proofErr w:type="spellEnd"/>
            <w:r w:rsidRPr="00582994">
              <w:t xml:space="preserve"> </w:t>
            </w:r>
            <w:proofErr w:type="spellStart"/>
            <w:r w:rsidRPr="00582994">
              <w:t>và</w:t>
            </w:r>
            <w:proofErr w:type="spellEnd"/>
            <w:r w:rsidRPr="00582994">
              <w:t xml:space="preserve"> </w:t>
            </w:r>
            <w:proofErr w:type="spellStart"/>
            <w:r w:rsidRPr="00582994">
              <w:t>áp</w:t>
            </w:r>
            <w:proofErr w:type="spellEnd"/>
            <w:r w:rsidRPr="00582994">
              <w:t xml:space="preserve"> </w:t>
            </w:r>
            <w:proofErr w:type="spellStart"/>
            <w:r w:rsidRPr="00582994">
              <w:t>dụng</w:t>
            </w:r>
            <w:proofErr w:type="spellEnd"/>
            <w:r w:rsidRPr="00582994">
              <w:t xml:space="preserve"> </w:t>
            </w:r>
            <w:proofErr w:type="spellStart"/>
            <w:r w:rsidRPr="00582994">
              <w:t>ngay</w:t>
            </w:r>
            <w:proofErr w:type="spellEnd"/>
            <w:r w:rsidRPr="00582994">
              <w:t xml:space="preserve"> </w:t>
            </w:r>
            <w:proofErr w:type="spellStart"/>
            <w:r w:rsidRPr="00582994">
              <w:t>lập</w:t>
            </w:r>
            <w:proofErr w:type="spellEnd"/>
            <w:r w:rsidRPr="00582994">
              <w:t xml:space="preserve"> </w:t>
            </w:r>
            <w:proofErr w:type="spellStart"/>
            <w:r w:rsidRPr="00582994">
              <w:t>tức</w:t>
            </w:r>
            <w:proofErr w:type="spellEnd"/>
            <w:r w:rsidRPr="00582994">
              <w:t>.</w:t>
            </w:r>
          </w:p>
          <w:p w14:paraId="469EB0E3" w14:textId="77777777" w:rsidR="007A0AA1" w:rsidRPr="00582994" w:rsidRDefault="007A0AA1" w:rsidP="005B24F7">
            <w:pPr>
              <w:keepNext/>
            </w:pPr>
            <w:r w:rsidRPr="00582994">
              <w:t xml:space="preserve">6. </w:t>
            </w:r>
            <w:proofErr w:type="spellStart"/>
            <w:r w:rsidRPr="00582994">
              <w:t>Hệ</w:t>
            </w:r>
            <w:proofErr w:type="spellEnd"/>
            <w:r w:rsidRPr="00582994">
              <w:t xml:space="preserve"> </w:t>
            </w:r>
            <w:proofErr w:type="spellStart"/>
            <w:r w:rsidRPr="00582994">
              <w:t>thống</w:t>
            </w:r>
            <w:proofErr w:type="spellEnd"/>
            <w:r w:rsidRPr="00582994">
              <w:t xml:space="preserve"> </w:t>
            </w:r>
            <w:proofErr w:type="spellStart"/>
            <w:r w:rsidRPr="00582994">
              <w:t>thông</w:t>
            </w:r>
            <w:proofErr w:type="spellEnd"/>
            <w:r w:rsidRPr="00582994">
              <w:t xml:space="preserve"> </w:t>
            </w:r>
            <w:proofErr w:type="spellStart"/>
            <w:r w:rsidRPr="00582994">
              <w:t>báo</w:t>
            </w:r>
            <w:proofErr w:type="spellEnd"/>
            <w:r w:rsidRPr="00582994">
              <w:t xml:space="preserve"> "</w:t>
            </w:r>
            <w:proofErr w:type="spellStart"/>
            <w:r w:rsidRPr="00582994">
              <w:t>Cập</w:t>
            </w:r>
            <w:proofErr w:type="spellEnd"/>
            <w:r w:rsidRPr="00582994">
              <w:t xml:space="preserve"> </w:t>
            </w:r>
            <w:proofErr w:type="spellStart"/>
            <w:r w:rsidRPr="00582994">
              <w:t>nhật</w:t>
            </w:r>
            <w:proofErr w:type="spellEnd"/>
            <w:r w:rsidRPr="00582994">
              <w:t xml:space="preserve"> </w:t>
            </w:r>
            <w:proofErr w:type="spellStart"/>
            <w:r w:rsidRPr="00582994">
              <w:t>thành</w:t>
            </w:r>
            <w:proofErr w:type="spellEnd"/>
            <w:r w:rsidRPr="00582994">
              <w:t xml:space="preserve"> công"</w:t>
            </w:r>
          </w:p>
        </w:tc>
      </w:tr>
      <w:tr w:rsidR="007A0AA1" w:rsidRPr="00582994" w14:paraId="3F46B6A4" w14:textId="77777777" w:rsidTr="005B24F7">
        <w:trPr>
          <w:trHeight w:val="346"/>
        </w:trPr>
        <w:tc>
          <w:tcPr>
            <w:tcW w:w="2693" w:type="dxa"/>
            <w:vAlign w:val="center"/>
          </w:tcPr>
          <w:p w14:paraId="5D9235DD" w14:textId="77777777" w:rsidR="007A0AA1" w:rsidRPr="00582994" w:rsidRDefault="007A0AA1" w:rsidP="005B24F7">
            <w:pPr>
              <w:keepNext/>
            </w:pPr>
            <w:proofErr w:type="spellStart"/>
            <w:r w:rsidRPr="00582994">
              <w:rPr>
                <w:b/>
                <w:bCs/>
              </w:rPr>
              <w:t>Luồng</w:t>
            </w:r>
            <w:proofErr w:type="spellEnd"/>
            <w:r w:rsidRPr="00582994">
              <w:rPr>
                <w:b/>
                <w:bCs/>
              </w:rPr>
              <w:t xml:space="preserve"> </w:t>
            </w:r>
            <w:proofErr w:type="spellStart"/>
            <w:r w:rsidRPr="00582994">
              <w:rPr>
                <w:b/>
                <w:bCs/>
              </w:rPr>
              <w:t>phụ</w:t>
            </w:r>
            <w:proofErr w:type="spellEnd"/>
          </w:p>
        </w:tc>
        <w:tc>
          <w:tcPr>
            <w:tcW w:w="6096" w:type="dxa"/>
            <w:vAlign w:val="center"/>
          </w:tcPr>
          <w:p w14:paraId="4D295140" w14:textId="77777777" w:rsidR="007A0AA1" w:rsidRPr="00582994" w:rsidRDefault="007A0AA1" w:rsidP="005B24F7">
            <w:pPr>
              <w:keepNext/>
            </w:pPr>
            <w:proofErr w:type="spellStart"/>
            <w:r w:rsidRPr="00582994">
              <w:rPr>
                <w:b/>
                <w:bCs/>
              </w:rPr>
              <w:t>Đổi</w:t>
            </w:r>
            <w:proofErr w:type="spellEnd"/>
            <w:r w:rsidRPr="00582994">
              <w:rPr>
                <w:b/>
                <w:bCs/>
              </w:rPr>
              <w:t xml:space="preserve"> </w:t>
            </w:r>
            <w:proofErr w:type="spellStart"/>
            <w:r w:rsidRPr="00582994">
              <w:rPr>
                <w:b/>
                <w:bCs/>
              </w:rPr>
              <w:t>mật</w:t>
            </w:r>
            <w:proofErr w:type="spellEnd"/>
            <w:r w:rsidRPr="00582994">
              <w:rPr>
                <w:b/>
                <w:bCs/>
              </w:rPr>
              <w:t xml:space="preserve"> </w:t>
            </w:r>
            <w:proofErr w:type="spellStart"/>
            <w:r w:rsidRPr="00582994">
              <w:rPr>
                <w:b/>
                <w:bCs/>
              </w:rPr>
              <w:t>khẩu</w:t>
            </w:r>
            <w:proofErr w:type="spellEnd"/>
            <w:r w:rsidRPr="00582994">
              <w:rPr>
                <w:b/>
                <w:bCs/>
              </w:rPr>
              <w:t>:</w:t>
            </w:r>
          </w:p>
          <w:p w14:paraId="451EE8A7" w14:textId="77777777" w:rsidR="007A0AA1" w:rsidRPr="00582994" w:rsidRDefault="007A0AA1" w:rsidP="005B24F7">
            <w:pPr>
              <w:keepNext/>
            </w:pPr>
            <w:r w:rsidRPr="00582994">
              <w:t xml:space="preserve">- </w:t>
            </w:r>
            <w:proofErr w:type="spellStart"/>
            <w:r w:rsidRPr="00582994">
              <w:t>Người</w:t>
            </w:r>
            <w:proofErr w:type="spellEnd"/>
            <w:r w:rsidRPr="00582994">
              <w:t xml:space="preserve"> </w:t>
            </w:r>
            <w:proofErr w:type="spellStart"/>
            <w:r w:rsidRPr="00582994">
              <w:t>dùng</w:t>
            </w:r>
            <w:proofErr w:type="spellEnd"/>
            <w:r w:rsidRPr="00582994">
              <w:t xml:space="preserve"> </w:t>
            </w:r>
            <w:proofErr w:type="spellStart"/>
            <w:r w:rsidRPr="00582994">
              <w:t>chọn</w:t>
            </w:r>
            <w:proofErr w:type="spellEnd"/>
            <w:r w:rsidRPr="00582994">
              <w:t xml:space="preserve"> </w:t>
            </w:r>
            <w:proofErr w:type="spellStart"/>
            <w:r w:rsidRPr="00582994">
              <w:t>chức</w:t>
            </w:r>
            <w:proofErr w:type="spellEnd"/>
            <w:r w:rsidRPr="00582994">
              <w:t xml:space="preserve"> </w:t>
            </w:r>
            <w:proofErr w:type="spellStart"/>
            <w:r w:rsidRPr="00582994">
              <w:t>năng</w:t>
            </w:r>
            <w:proofErr w:type="spellEnd"/>
            <w:r w:rsidRPr="00582994">
              <w:t xml:space="preserve"> "</w:t>
            </w:r>
            <w:proofErr w:type="spellStart"/>
            <w:r w:rsidRPr="00582994">
              <w:t>Đổi</w:t>
            </w:r>
            <w:proofErr w:type="spellEnd"/>
            <w:r w:rsidRPr="00582994">
              <w:t xml:space="preserve"> </w:t>
            </w:r>
            <w:proofErr w:type="spellStart"/>
            <w:r w:rsidRPr="00582994">
              <w:t>mật</w:t>
            </w:r>
            <w:proofErr w:type="spellEnd"/>
            <w:r w:rsidRPr="00582994">
              <w:t xml:space="preserve"> </w:t>
            </w:r>
            <w:proofErr w:type="spellStart"/>
            <w:r w:rsidRPr="00582994">
              <w:t>khẩu</w:t>
            </w:r>
            <w:proofErr w:type="spellEnd"/>
            <w:r w:rsidRPr="00582994">
              <w:t>".</w:t>
            </w:r>
          </w:p>
          <w:p w14:paraId="4DD037CB" w14:textId="77777777" w:rsidR="007A0AA1" w:rsidRPr="00582994" w:rsidRDefault="007A0AA1" w:rsidP="005B24F7">
            <w:pPr>
              <w:keepNext/>
            </w:pPr>
            <w:r w:rsidRPr="00582994">
              <w:t xml:space="preserve">- </w:t>
            </w:r>
            <w:proofErr w:type="spellStart"/>
            <w:r w:rsidRPr="00582994">
              <w:t>Hệ</w:t>
            </w:r>
            <w:proofErr w:type="spellEnd"/>
            <w:r w:rsidRPr="00582994">
              <w:t xml:space="preserve"> </w:t>
            </w:r>
            <w:proofErr w:type="spellStart"/>
            <w:r w:rsidRPr="00582994">
              <w:t>thống</w:t>
            </w:r>
            <w:proofErr w:type="spellEnd"/>
            <w:r w:rsidRPr="00582994">
              <w:t xml:space="preserve"> </w:t>
            </w:r>
            <w:proofErr w:type="spellStart"/>
            <w:r w:rsidRPr="00582994">
              <w:t>yêu</w:t>
            </w:r>
            <w:proofErr w:type="spellEnd"/>
            <w:r w:rsidRPr="00582994">
              <w:t xml:space="preserve"> </w:t>
            </w:r>
            <w:proofErr w:type="spellStart"/>
            <w:r w:rsidRPr="00582994">
              <w:t>cầu</w:t>
            </w:r>
            <w:proofErr w:type="spellEnd"/>
            <w:r w:rsidRPr="00582994">
              <w:t xml:space="preserve"> </w:t>
            </w:r>
            <w:proofErr w:type="spellStart"/>
            <w:r w:rsidRPr="00582994">
              <w:t>nhập</w:t>
            </w:r>
            <w:proofErr w:type="spellEnd"/>
            <w:r w:rsidRPr="00582994">
              <w:t xml:space="preserve"> </w:t>
            </w:r>
            <w:proofErr w:type="spellStart"/>
            <w:r w:rsidRPr="00582994">
              <w:t>mật</w:t>
            </w:r>
            <w:proofErr w:type="spellEnd"/>
            <w:r w:rsidRPr="00582994">
              <w:t xml:space="preserve"> </w:t>
            </w:r>
            <w:proofErr w:type="spellStart"/>
            <w:r w:rsidRPr="00582994">
              <w:t>khẩu</w:t>
            </w:r>
            <w:proofErr w:type="spellEnd"/>
            <w:r w:rsidRPr="00582994">
              <w:t xml:space="preserve"> </w:t>
            </w:r>
            <w:proofErr w:type="spellStart"/>
            <w:r w:rsidRPr="00582994">
              <w:t>cũ</w:t>
            </w:r>
            <w:proofErr w:type="spellEnd"/>
            <w:r w:rsidRPr="00582994">
              <w:t xml:space="preserve">, </w:t>
            </w:r>
            <w:proofErr w:type="spellStart"/>
            <w:r w:rsidRPr="00582994">
              <w:t>mật</w:t>
            </w:r>
            <w:proofErr w:type="spellEnd"/>
            <w:r w:rsidRPr="00582994">
              <w:t xml:space="preserve"> </w:t>
            </w:r>
            <w:proofErr w:type="spellStart"/>
            <w:r w:rsidRPr="00582994">
              <w:t>khẩu</w:t>
            </w:r>
            <w:proofErr w:type="spellEnd"/>
            <w:r w:rsidRPr="00582994">
              <w:t xml:space="preserve"> </w:t>
            </w:r>
            <w:proofErr w:type="spellStart"/>
            <w:r w:rsidRPr="00582994">
              <w:t>mới</w:t>
            </w:r>
            <w:proofErr w:type="spellEnd"/>
            <w:r w:rsidRPr="00582994">
              <w:t xml:space="preserve"> </w:t>
            </w:r>
            <w:proofErr w:type="spellStart"/>
            <w:r w:rsidRPr="00582994">
              <w:t>và</w:t>
            </w:r>
            <w:proofErr w:type="spellEnd"/>
            <w:r w:rsidRPr="00582994">
              <w:t xml:space="preserve"> </w:t>
            </w:r>
            <w:proofErr w:type="spellStart"/>
            <w:r w:rsidRPr="00582994">
              <w:t>xác</w:t>
            </w:r>
            <w:proofErr w:type="spellEnd"/>
            <w:r w:rsidRPr="00582994">
              <w:t xml:space="preserve"> </w:t>
            </w:r>
            <w:proofErr w:type="spellStart"/>
            <w:r w:rsidRPr="00582994">
              <w:t>nhận</w:t>
            </w:r>
            <w:proofErr w:type="spellEnd"/>
            <w:r w:rsidRPr="00582994">
              <w:t xml:space="preserve"> </w:t>
            </w:r>
            <w:proofErr w:type="spellStart"/>
            <w:r w:rsidRPr="00582994">
              <w:t>mật</w:t>
            </w:r>
            <w:proofErr w:type="spellEnd"/>
            <w:r w:rsidRPr="00582994">
              <w:t xml:space="preserve"> </w:t>
            </w:r>
            <w:proofErr w:type="spellStart"/>
            <w:r w:rsidRPr="00582994">
              <w:t>khẩu</w:t>
            </w:r>
            <w:proofErr w:type="spellEnd"/>
            <w:r w:rsidRPr="00582994">
              <w:t xml:space="preserve"> </w:t>
            </w:r>
            <w:proofErr w:type="spellStart"/>
            <w:r w:rsidRPr="00582994">
              <w:t>mới</w:t>
            </w:r>
            <w:proofErr w:type="spellEnd"/>
            <w:r w:rsidRPr="00582994">
              <w:t>.</w:t>
            </w:r>
          </w:p>
          <w:p w14:paraId="47F93A84" w14:textId="77777777" w:rsidR="007A0AA1" w:rsidRPr="00582994" w:rsidRDefault="007A0AA1" w:rsidP="005B24F7">
            <w:pPr>
              <w:keepNext/>
            </w:pPr>
            <w:r w:rsidRPr="00582994">
              <w:t xml:space="preserve">- </w:t>
            </w:r>
            <w:proofErr w:type="spellStart"/>
            <w:r w:rsidRPr="00582994">
              <w:t>Hệ</w:t>
            </w:r>
            <w:proofErr w:type="spellEnd"/>
            <w:r w:rsidRPr="00582994">
              <w:t xml:space="preserve"> </w:t>
            </w:r>
            <w:proofErr w:type="spellStart"/>
            <w:r w:rsidRPr="00582994">
              <w:t>thống</w:t>
            </w:r>
            <w:proofErr w:type="spellEnd"/>
            <w:r w:rsidRPr="00582994">
              <w:t xml:space="preserve"> </w:t>
            </w:r>
            <w:proofErr w:type="spellStart"/>
            <w:r w:rsidRPr="00582994">
              <w:t>kiểm</w:t>
            </w:r>
            <w:proofErr w:type="spellEnd"/>
            <w:r w:rsidRPr="00582994">
              <w:t xml:space="preserve"> </w:t>
            </w:r>
            <w:proofErr w:type="spellStart"/>
            <w:r w:rsidRPr="00582994">
              <w:t>tra</w:t>
            </w:r>
            <w:proofErr w:type="spellEnd"/>
            <w:r w:rsidRPr="00582994">
              <w:t xml:space="preserve"> </w:t>
            </w:r>
            <w:proofErr w:type="spellStart"/>
            <w:r w:rsidRPr="00582994">
              <w:t>mật</w:t>
            </w:r>
            <w:proofErr w:type="spellEnd"/>
            <w:r w:rsidRPr="00582994">
              <w:t xml:space="preserve"> </w:t>
            </w:r>
            <w:proofErr w:type="spellStart"/>
            <w:r w:rsidRPr="00582994">
              <w:t>khẩu</w:t>
            </w:r>
            <w:proofErr w:type="spellEnd"/>
            <w:r w:rsidRPr="00582994">
              <w:t xml:space="preserve"> </w:t>
            </w:r>
            <w:proofErr w:type="spellStart"/>
            <w:r w:rsidRPr="00582994">
              <w:t>cũ</w:t>
            </w:r>
            <w:proofErr w:type="spellEnd"/>
            <w:r w:rsidRPr="00582994">
              <w:t xml:space="preserve">. </w:t>
            </w:r>
            <w:proofErr w:type="spellStart"/>
            <w:r w:rsidRPr="00582994">
              <w:t>Nếu</w:t>
            </w:r>
            <w:proofErr w:type="spellEnd"/>
            <w:r w:rsidRPr="00582994">
              <w:t xml:space="preserve"> </w:t>
            </w:r>
            <w:proofErr w:type="spellStart"/>
            <w:r w:rsidRPr="00582994">
              <w:t>đúng</w:t>
            </w:r>
            <w:proofErr w:type="spellEnd"/>
            <w:r w:rsidRPr="00582994">
              <w:t xml:space="preserve">, </w:t>
            </w:r>
            <w:proofErr w:type="spellStart"/>
            <w:r w:rsidRPr="00582994">
              <w:t>hệ</w:t>
            </w:r>
            <w:proofErr w:type="spellEnd"/>
            <w:r w:rsidRPr="00582994">
              <w:t xml:space="preserve"> </w:t>
            </w:r>
            <w:proofErr w:type="spellStart"/>
            <w:r w:rsidRPr="00582994">
              <w:t>thống</w:t>
            </w:r>
            <w:proofErr w:type="spellEnd"/>
            <w:r w:rsidRPr="00582994">
              <w:t xml:space="preserve"> </w:t>
            </w:r>
            <w:proofErr w:type="spellStart"/>
            <w:r w:rsidRPr="00582994">
              <w:t>cập</w:t>
            </w:r>
            <w:proofErr w:type="spellEnd"/>
            <w:r w:rsidRPr="00582994">
              <w:t xml:space="preserve"> </w:t>
            </w:r>
            <w:proofErr w:type="spellStart"/>
            <w:r w:rsidRPr="00582994">
              <w:t>nhật</w:t>
            </w:r>
            <w:proofErr w:type="spellEnd"/>
            <w:r w:rsidRPr="00582994">
              <w:t xml:space="preserve"> </w:t>
            </w:r>
            <w:proofErr w:type="spellStart"/>
            <w:r w:rsidRPr="00582994">
              <w:t>mật</w:t>
            </w:r>
            <w:proofErr w:type="spellEnd"/>
            <w:r w:rsidRPr="00582994">
              <w:t xml:space="preserve"> </w:t>
            </w:r>
            <w:proofErr w:type="spellStart"/>
            <w:r w:rsidRPr="00582994">
              <w:t>khẩu</w:t>
            </w:r>
            <w:proofErr w:type="spellEnd"/>
            <w:r w:rsidRPr="00582994">
              <w:t xml:space="preserve"> </w:t>
            </w:r>
            <w:proofErr w:type="spellStart"/>
            <w:r w:rsidRPr="00582994">
              <w:t>mới</w:t>
            </w:r>
            <w:proofErr w:type="spellEnd"/>
            <w:r w:rsidRPr="00582994">
              <w:t xml:space="preserve"> </w:t>
            </w:r>
            <w:proofErr w:type="spellStart"/>
            <w:r w:rsidRPr="00582994">
              <w:t>và</w:t>
            </w:r>
            <w:proofErr w:type="spellEnd"/>
            <w:r w:rsidRPr="00582994">
              <w:t xml:space="preserve"> </w:t>
            </w:r>
            <w:proofErr w:type="spellStart"/>
            <w:r w:rsidRPr="00582994">
              <w:t>thông</w:t>
            </w:r>
            <w:proofErr w:type="spellEnd"/>
            <w:r w:rsidRPr="00582994">
              <w:t xml:space="preserve"> </w:t>
            </w:r>
            <w:proofErr w:type="spellStart"/>
            <w:r w:rsidRPr="00582994">
              <w:t>báo</w:t>
            </w:r>
            <w:proofErr w:type="spellEnd"/>
            <w:r w:rsidRPr="00582994">
              <w:t xml:space="preserve"> </w:t>
            </w:r>
            <w:proofErr w:type="spellStart"/>
            <w:r w:rsidRPr="00582994">
              <w:t>thành</w:t>
            </w:r>
            <w:proofErr w:type="spellEnd"/>
            <w:r w:rsidRPr="00582994">
              <w:t xml:space="preserve"> công.</w:t>
            </w:r>
          </w:p>
        </w:tc>
      </w:tr>
      <w:tr w:rsidR="007A0AA1" w:rsidRPr="00582994" w14:paraId="00AA3E46" w14:textId="77777777" w:rsidTr="005B24F7">
        <w:trPr>
          <w:trHeight w:val="346"/>
        </w:trPr>
        <w:tc>
          <w:tcPr>
            <w:tcW w:w="2693" w:type="dxa"/>
            <w:vAlign w:val="center"/>
          </w:tcPr>
          <w:p w14:paraId="16D97F82" w14:textId="77777777" w:rsidR="007A0AA1" w:rsidRPr="00582994" w:rsidRDefault="007A0AA1" w:rsidP="005B24F7">
            <w:pPr>
              <w:keepNext/>
            </w:pPr>
            <w:proofErr w:type="spellStart"/>
            <w:r w:rsidRPr="00582994">
              <w:rPr>
                <w:b/>
                <w:bCs/>
              </w:rPr>
              <w:t>Điều</w:t>
            </w:r>
            <w:proofErr w:type="spellEnd"/>
            <w:r w:rsidRPr="00582994">
              <w:rPr>
                <w:b/>
                <w:bCs/>
              </w:rPr>
              <w:t xml:space="preserve"> </w:t>
            </w:r>
            <w:proofErr w:type="spellStart"/>
            <w:r w:rsidRPr="00582994">
              <w:rPr>
                <w:b/>
                <w:bCs/>
              </w:rPr>
              <w:t>kiện</w:t>
            </w:r>
            <w:proofErr w:type="spellEnd"/>
            <w:r w:rsidRPr="00582994">
              <w:rPr>
                <w:b/>
                <w:bCs/>
              </w:rPr>
              <w:t xml:space="preserve"> </w:t>
            </w:r>
            <w:proofErr w:type="spellStart"/>
            <w:r w:rsidRPr="00582994">
              <w:rPr>
                <w:b/>
                <w:bCs/>
              </w:rPr>
              <w:t>sau</w:t>
            </w:r>
            <w:proofErr w:type="spellEnd"/>
          </w:p>
        </w:tc>
        <w:tc>
          <w:tcPr>
            <w:tcW w:w="6096" w:type="dxa"/>
            <w:vAlign w:val="center"/>
          </w:tcPr>
          <w:p w14:paraId="30FD4E1B" w14:textId="77777777" w:rsidR="007A0AA1" w:rsidRPr="00582994" w:rsidRDefault="007A0AA1" w:rsidP="005B24F7">
            <w:pPr>
              <w:keepNext/>
            </w:pPr>
            <w:r w:rsidRPr="00582994">
              <w:t xml:space="preserve">Thông tin </w:t>
            </w:r>
            <w:proofErr w:type="spellStart"/>
            <w:r w:rsidRPr="00582994">
              <w:t>hồ</w:t>
            </w:r>
            <w:proofErr w:type="spellEnd"/>
            <w:r w:rsidRPr="00582994">
              <w:t xml:space="preserve"> </w:t>
            </w:r>
            <w:proofErr w:type="spellStart"/>
            <w:r w:rsidRPr="00582994">
              <w:t>sơ</w:t>
            </w:r>
            <w:proofErr w:type="spellEnd"/>
            <w:r w:rsidRPr="00582994">
              <w:t xml:space="preserve">, </w:t>
            </w:r>
            <w:proofErr w:type="spellStart"/>
            <w:r w:rsidRPr="00582994">
              <w:t>cấu</w:t>
            </w:r>
            <w:proofErr w:type="spellEnd"/>
            <w:r w:rsidRPr="00582994">
              <w:t xml:space="preserve"> </w:t>
            </w:r>
            <w:proofErr w:type="spellStart"/>
            <w:r w:rsidRPr="00582994">
              <w:t>hình</w:t>
            </w:r>
            <w:proofErr w:type="spellEnd"/>
            <w:r w:rsidRPr="00582994">
              <w:t xml:space="preserve"> </w:t>
            </w:r>
            <w:proofErr w:type="spellStart"/>
            <w:r w:rsidRPr="00582994">
              <w:t>hiển</w:t>
            </w:r>
            <w:proofErr w:type="spellEnd"/>
            <w:r w:rsidRPr="00582994">
              <w:t xml:space="preserve"> </w:t>
            </w:r>
            <w:proofErr w:type="spellStart"/>
            <w:r w:rsidRPr="00582994">
              <w:t>thị</w:t>
            </w:r>
            <w:proofErr w:type="spellEnd"/>
            <w:r w:rsidRPr="00582994">
              <w:t xml:space="preserve"> </w:t>
            </w:r>
            <w:proofErr w:type="spellStart"/>
            <w:r w:rsidRPr="00582994">
              <w:t>hoặc</w:t>
            </w:r>
            <w:proofErr w:type="spellEnd"/>
            <w:r w:rsidRPr="00582994">
              <w:t xml:space="preserve"> </w:t>
            </w:r>
            <w:proofErr w:type="spellStart"/>
            <w:r w:rsidRPr="00582994">
              <w:t>mật</w:t>
            </w:r>
            <w:proofErr w:type="spellEnd"/>
            <w:r w:rsidRPr="00582994">
              <w:t xml:space="preserve"> </w:t>
            </w:r>
            <w:proofErr w:type="spellStart"/>
            <w:r w:rsidRPr="00582994">
              <w:t>khẩu</w:t>
            </w:r>
            <w:proofErr w:type="spellEnd"/>
            <w:r w:rsidRPr="00582994">
              <w:t xml:space="preserve"> </w:t>
            </w:r>
            <w:proofErr w:type="spellStart"/>
            <w:r w:rsidRPr="00582994">
              <w:t>mới</w:t>
            </w:r>
            <w:proofErr w:type="spellEnd"/>
            <w:r w:rsidRPr="00582994">
              <w:t xml:space="preserve"> </w:t>
            </w:r>
            <w:proofErr w:type="spellStart"/>
            <w:r w:rsidRPr="00582994">
              <w:t>được</w:t>
            </w:r>
            <w:proofErr w:type="spellEnd"/>
            <w:r w:rsidRPr="00582994">
              <w:t xml:space="preserve"> </w:t>
            </w:r>
            <w:proofErr w:type="spellStart"/>
            <w:r w:rsidRPr="00582994">
              <w:t>cập</w:t>
            </w:r>
            <w:proofErr w:type="spellEnd"/>
            <w:r w:rsidRPr="00582994">
              <w:t xml:space="preserve"> </w:t>
            </w:r>
            <w:proofErr w:type="spellStart"/>
            <w:r w:rsidRPr="00582994">
              <w:t>nhật</w:t>
            </w:r>
            <w:proofErr w:type="spellEnd"/>
            <w:r w:rsidRPr="00582994">
              <w:t xml:space="preserve"> </w:t>
            </w:r>
            <w:proofErr w:type="spellStart"/>
            <w:r w:rsidRPr="00582994">
              <w:t>vào</w:t>
            </w:r>
            <w:proofErr w:type="spellEnd"/>
            <w:r w:rsidRPr="00582994">
              <w:t xml:space="preserve"> </w:t>
            </w:r>
            <w:proofErr w:type="spellStart"/>
            <w:r w:rsidRPr="00582994">
              <w:t>cơ</w:t>
            </w:r>
            <w:proofErr w:type="spellEnd"/>
            <w:r w:rsidRPr="00582994">
              <w:t xml:space="preserve"> </w:t>
            </w:r>
            <w:proofErr w:type="spellStart"/>
            <w:r w:rsidRPr="00582994">
              <w:t>sở</w:t>
            </w:r>
            <w:proofErr w:type="spellEnd"/>
            <w:r w:rsidRPr="00582994">
              <w:t xml:space="preserve"> </w:t>
            </w:r>
            <w:proofErr w:type="spellStart"/>
            <w:r w:rsidRPr="00582994">
              <w:t>dữ</w:t>
            </w:r>
            <w:proofErr w:type="spellEnd"/>
            <w:r w:rsidRPr="00582994">
              <w:t xml:space="preserve"> </w:t>
            </w:r>
            <w:proofErr w:type="spellStart"/>
            <w:r w:rsidRPr="00582994">
              <w:t>liệu</w:t>
            </w:r>
            <w:proofErr w:type="spellEnd"/>
            <w:r w:rsidRPr="00582994">
              <w:t>.</w:t>
            </w:r>
          </w:p>
        </w:tc>
      </w:tr>
    </w:tbl>
    <w:p w14:paraId="2E9829F8" w14:textId="7419A33E" w:rsidR="007A0AA1" w:rsidRDefault="007A0AA1" w:rsidP="00582994">
      <w:pPr>
        <w:rPr>
          <w:b/>
          <w:bCs/>
        </w:rPr>
      </w:pPr>
    </w:p>
    <w:p w14:paraId="1DA80E7C" w14:textId="450CFD4A" w:rsidR="00134AA4" w:rsidRDefault="00134AA4" w:rsidP="00124645">
      <w:pPr>
        <w:pStyle w:val="Caption"/>
      </w:pPr>
      <w:proofErr w:type="spellStart"/>
      <w:r>
        <w:t>Bảng</w:t>
      </w:r>
      <w:proofErr w:type="spellEnd"/>
      <w:r>
        <w:t xml:space="preserve"> </w:t>
      </w:r>
      <w:r>
        <w:fldChar w:fldCharType="begin"/>
      </w:r>
      <w:r>
        <w:instrText xml:space="preserve"> SEQ Bảng \* ARABIC </w:instrText>
      </w:r>
      <w:r>
        <w:fldChar w:fldCharType="separate"/>
      </w:r>
      <w:r>
        <w:rPr>
          <w:noProof/>
        </w:rPr>
        <w:t>3</w:t>
      </w:r>
      <w:r>
        <w:rPr>
          <w:noProof/>
        </w:rPr>
        <w:fldChar w:fldCharType="end"/>
      </w:r>
      <w:r>
        <w:rPr>
          <w:noProof/>
        </w:rPr>
        <w:t xml:space="preserve">. Đặc tả cho Usecase </w:t>
      </w:r>
      <w:proofErr w:type="spellStart"/>
      <w:r w:rsidRPr="007A0AA1">
        <w:t>Quản</w:t>
      </w:r>
      <w:proofErr w:type="spellEnd"/>
      <w:r w:rsidRPr="007A0AA1">
        <w:t xml:space="preserve"> </w:t>
      </w:r>
      <w:proofErr w:type="spellStart"/>
      <w:r w:rsidRPr="007A0AA1">
        <w:t>lý</w:t>
      </w:r>
      <w:proofErr w:type="spellEnd"/>
      <w:r w:rsidRPr="007A0AA1">
        <w:t xml:space="preserve"> </w:t>
      </w:r>
      <w:proofErr w:type="spellStart"/>
      <w:r w:rsidR="00997630">
        <w:t>n</w:t>
      </w:r>
      <w:r w:rsidRPr="007A0AA1">
        <w:t>hiệm</w:t>
      </w:r>
      <w:proofErr w:type="spellEnd"/>
      <w:r w:rsidRPr="007A0AA1">
        <w:t xml:space="preserve"> </w:t>
      </w:r>
      <w:proofErr w:type="spellStart"/>
      <w:r w:rsidRPr="007A0AA1">
        <w:t>vụ</w:t>
      </w:r>
      <w:proofErr w:type="spellEnd"/>
    </w:p>
    <w:tbl>
      <w:tblPr>
        <w:tblStyle w:val="TableGrid"/>
        <w:tblW w:w="0" w:type="auto"/>
        <w:tblInd w:w="250" w:type="dxa"/>
        <w:tblLook w:val="04A0" w:firstRow="1" w:lastRow="0" w:firstColumn="1" w:lastColumn="0" w:noHBand="0" w:noVBand="1"/>
      </w:tblPr>
      <w:tblGrid>
        <w:gridCol w:w="2693"/>
        <w:gridCol w:w="6096"/>
      </w:tblGrid>
      <w:tr w:rsidR="00134AA4" w:rsidRPr="00134AA4" w14:paraId="6D57EEE1" w14:textId="77777777" w:rsidTr="005B24F7">
        <w:trPr>
          <w:trHeight w:val="346"/>
        </w:trPr>
        <w:tc>
          <w:tcPr>
            <w:tcW w:w="2693" w:type="dxa"/>
            <w:vAlign w:val="center"/>
          </w:tcPr>
          <w:p w14:paraId="5D432FFD" w14:textId="77777777" w:rsidR="00134AA4" w:rsidRPr="00134AA4" w:rsidRDefault="00134AA4" w:rsidP="00134AA4">
            <w:proofErr w:type="spellStart"/>
            <w:r w:rsidRPr="00134AA4">
              <w:rPr>
                <w:b/>
                <w:bCs/>
              </w:rPr>
              <w:t>Tên</w:t>
            </w:r>
            <w:proofErr w:type="spellEnd"/>
            <w:r w:rsidRPr="00134AA4">
              <w:rPr>
                <w:b/>
                <w:bCs/>
              </w:rPr>
              <w:t xml:space="preserve"> </w:t>
            </w:r>
            <w:proofErr w:type="spellStart"/>
            <w:r w:rsidRPr="00134AA4">
              <w:rPr>
                <w:b/>
                <w:bCs/>
              </w:rPr>
              <w:t>Usecase</w:t>
            </w:r>
            <w:proofErr w:type="spellEnd"/>
          </w:p>
        </w:tc>
        <w:tc>
          <w:tcPr>
            <w:tcW w:w="6096" w:type="dxa"/>
            <w:vAlign w:val="center"/>
          </w:tcPr>
          <w:p w14:paraId="7594ED13" w14:textId="6C149B1F" w:rsidR="00134AA4" w:rsidRPr="00134AA4" w:rsidRDefault="00134AA4" w:rsidP="00134AA4">
            <w:pPr>
              <w:rPr>
                <w:b/>
                <w:bCs/>
              </w:rPr>
            </w:pPr>
            <w:proofErr w:type="spellStart"/>
            <w:r w:rsidRPr="00134AA4">
              <w:rPr>
                <w:b/>
                <w:bCs/>
              </w:rPr>
              <w:t>Quản</w:t>
            </w:r>
            <w:proofErr w:type="spellEnd"/>
            <w:r w:rsidRPr="00134AA4">
              <w:rPr>
                <w:b/>
                <w:bCs/>
              </w:rPr>
              <w:t xml:space="preserve"> </w:t>
            </w:r>
            <w:proofErr w:type="spellStart"/>
            <w:r w:rsidRPr="00134AA4">
              <w:rPr>
                <w:b/>
                <w:bCs/>
              </w:rPr>
              <w:t>lý</w:t>
            </w:r>
            <w:proofErr w:type="spellEnd"/>
            <w:r w:rsidRPr="00134AA4">
              <w:rPr>
                <w:b/>
                <w:bCs/>
              </w:rPr>
              <w:t xml:space="preserve"> </w:t>
            </w:r>
            <w:proofErr w:type="spellStart"/>
            <w:r w:rsidR="00997630">
              <w:rPr>
                <w:b/>
                <w:bCs/>
              </w:rPr>
              <w:t>n</w:t>
            </w:r>
            <w:r w:rsidRPr="00134AA4">
              <w:rPr>
                <w:b/>
                <w:bCs/>
              </w:rPr>
              <w:t>hiệm</w:t>
            </w:r>
            <w:proofErr w:type="spellEnd"/>
            <w:r w:rsidRPr="00134AA4">
              <w:rPr>
                <w:b/>
                <w:bCs/>
              </w:rPr>
              <w:t xml:space="preserve"> </w:t>
            </w:r>
            <w:proofErr w:type="spellStart"/>
            <w:r w:rsidRPr="00134AA4">
              <w:rPr>
                <w:b/>
                <w:bCs/>
              </w:rPr>
              <w:t>vụ</w:t>
            </w:r>
            <w:proofErr w:type="spellEnd"/>
          </w:p>
        </w:tc>
      </w:tr>
      <w:tr w:rsidR="00134AA4" w:rsidRPr="00134AA4" w14:paraId="707C7547" w14:textId="77777777" w:rsidTr="005B24F7">
        <w:trPr>
          <w:trHeight w:val="346"/>
        </w:trPr>
        <w:tc>
          <w:tcPr>
            <w:tcW w:w="2693" w:type="dxa"/>
            <w:vAlign w:val="center"/>
          </w:tcPr>
          <w:p w14:paraId="61742D0A" w14:textId="77777777" w:rsidR="00134AA4" w:rsidRPr="00134AA4" w:rsidRDefault="00134AA4" w:rsidP="00134AA4">
            <w:proofErr w:type="spellStart"/>
            <w:r w:rsidRPr="00134AA4">
              <w:rPr>
                <w:b/>
                <w:bCs/>
              </w:rPr>
              <w:lastRenderedPageBreak/>
              <w:t>Tác</w:t>
            </w:r>
            <w:proofErr w:type="spellEnd"/>
            <w:r w:rsidRPr="00134AA4">
              <w:rPr>
                <w:b/>
                <w:bCs/>
              </w:rPr>
              <w:t xml:space="preserve"> </w:t>
            </w:r>
            <w:proofErr w:type="spellStart"/>
            <w:r w:rsidRPr="00134AA4">
              <w:rPr>
                <w:b/>
                <w:bCs/>
              </w:rPr>
              <w:t>nhân</w:t>
            </w:r>
            <w:proofErr w:type="spellEnd"/>
          </w:p>
        </w:tc>
        <w:tc>
          <w:tcPr>
            <w:tcW w:w="6096" w:type="dxa"/>
            <w:vAlign w:val="center"/>
          </w:tcPr>
          <w:p w14:paraId="40F0C9DA" w14:textId="77777777" w:rsidR="00134AA4" w:rsidRPr="00134AA4" w:rsidRDefault="00134AA4" w:rsidP="00134AA4">
            <w:proofErr w:type="spellStart"/>
            <w:r w:rsidRPr="00134AA4">
              <w:t>Người</w:t>
            </w:r>
            <w:proofErr w:type="spellEnd"/>
            <w:r w:rsidRPr="00134AA4">
              <w:t xml:space="preserve"> </w:t>
            </w:r>
            <w:proofErr w:type="spellStart"/>
            <w:r w:rsidRPr="00134AA4">
              <w:t>dùng</w:t>
            </w:r>
            <w:proofErr w:type="spellEnd"/>
          </w:p>
        </w:tc>
      </w:tr>
      <w:tr w:rsidR="00134AA4" w:rsidRPr="00134AA4" w14:paraId="744E0D8D" w14:textId="77777777" w:rsidTr="005B24F7">
        <w:trPr>
          <w:trHeight w:val="346"/>
        </w:trPr>
        <w:tc>
          <w:tcPr>
            <w:tcW w:w="2693" w:type="dxa"/>
            <w:vAlign w:val="center"/>
          </w:tcPr>
          <w:p w14:paraId="71AC10C3" w14:textId="77777777" w:rsidR="00134AA4" w:rsidRPr="00134AA4" w:rsidRDefault="00134AA4" w:rsidP="00134AA4">
            <w:proofErr w:type="spellStart"/>
            <w:r w:rsidRPr="00134AA4">
              <w:rPr>
                <w:b/>
                <w:bCs/>
              </w:rPr>
              <w:t>Mục</w:t>
            </w:r>
            <w:proofErr w:type="spellEnd"/>
            <w:r w:rsidRPr="00134AA4">
              <w:rPr>
                <w:b/>
                <w:bCs/>
              </w:rPr>
              <w:t xml:space="preserve"> </w:t>
            </w:r>
            <w:proofErr w:type="spellStart"/>
            <w:r w:rsidRPr="00134AA4">
              <w:rPr>
                <w:b/>
                <w:bCs/>
              </w:rPr>
              <w:t>đích</w:t>
            </w:r>
            <w:proofErr w:type="spellEnd"/>
          </w:p>
        </w:tc>
        <w:tc>
          <w:tcPr>
            <w:tcW w:w="6096" w:type="dxa"/>
            <w:vAlign w:val="center"/>
          </w:tcPr>
          <w:p w14:paraId="710BFF4C" w14:textId="77777777" w:rsidR="00134AA4" w:rsidRPr="00134AA4" w:rsidRDefault="00134AA4" w:rsidP="00134AA4">
            <w:proofErr w:type="spellStart"/>
            <w:r w:rsidRPr="00134AA4">
              <w:t>Tạo</w:t>
            </w:r>
            <w:proofErr w:type="spellEnd"/>
            <w:r w:rsidRPr="00134AA4">
              <w:t xml:space="preserve"> </w:t>
            </w:r>
            <w:proofErr w:type="spellStart"/>
            <w:r w:rsidRPr="00134AA4">
              <w:t>lập</w:t>
            </w:r>
            <w:proofErr w:type="spellEnd"/>
            <w:r w:rsidRPr="00134AA4">
              <w:t xml:space="preserve"> </w:t>
            </w:r>
            <w:proofErr w:type="spellStart"/>
            <w:r w:rsidRPr="00134AA4">
              <w:t>và</w:t>
            </w:r>
            <w:proofErr w:type="spellEnd"/>
            <w:r w:rsidRPr="00134AA4">
              <w:t xml:space="preserve"> </w:t>
            </w:r>
            <w:proofErr w:type="spellStart"/>
            <w:r w:rsidRPr="00134AA4">
              <w:t>theo</w:t>
            </w:r>
            <w:proofErr w:type="spellEnd"/>
            <w:r w:rsidRPr="00134AA4">
              <w:t xml:space="preserve"> </w:t>
            </w:r>
            <w:proofErr w:type="spellStart"/>
            <w:r w:rsidRPr="00134AA4">
              <w:t>dõi</w:t>
            </w:r>
            <w:proofErr w:type="spellEnd"/>
            <w:r w:rsidRPr="00134AA4">
              <w:t xml:space="preserve"> tiến </w:t>
            </w:r>
            <w:proofErr w:type="spellStart"/>
            <w:r w:rsidRPr="00134AA4">
              <w:t>độ</w:t>
            </w:r>
            <w:proofErr w:type="spellEnd"/>
            <w:r w:rsidRPr="00134AA4">
              <w:t xml:space="preserve"> </w:t>
            </w:r>
            <w:proofErr w:type="spellStart"/>
            <w:r w:rsidRPr="00134AA4">
              <w:t>các</w:t>
            </w:r>
            <w:proofErr w:type="spellEnd"/>
            <w:r w:rsidRPr="00134AA4">
              <w:t xml:space="preserve"> công </w:t>
            </w:r>
            <w:proofErr w:type="spellStart"/>
            <w:r w:rsidRPr="00134AA4">
              <w:t>việc</w:t>
            </w:r>
            <w:proofErr w:type="spellEnd"/>
            <w:r w:rsidRPr="00134AA4">
              <w:t xml:space="preserve"> </w:t>
            </w:r>
            <w:proofErr w:type="spellStart"/>
            <w:r w:rsidRPr="00134AA4">
              <w:t>cá</w:t>
            </w:r>
            <w:proofErr w:type="spellEnd"/>
            <w:r w:rsidRPr="00134AA4">
              <w:t xml:space="preserve"> </w:t>
            </w:r>
            <w:proofErr w:type="spellStart"/>
            <w:r w:rsidRPr="00134AA4">
              <w:t>nhân</w:t>
            </w:r>
            <w:proofErr w:type="spellEnd"/>
            <w:r w:rsidRPr="00134AA4">
              <w:t>.</w:t>
            </w:r>
          </w:p>
        </w:tc>
      </w:tr>
      <w:tr w:rsidR="00134AA4" w:rsidRPr="00134AA4" w14:paraId="059359C0" w14:textId="77777777" w:rsidTr="005B24F7">
        <w:trPr>
          <w:trHeight w:val="346"/>
        </w:trPr>
        <w:tc>
          <w:tcPr>
            <w:tcW w:w="2693" w:type="dxa"/>
            <w:vAlign w:val="center"/>
          </w:tcPr>
          <w:p w14:paraId="716ADFAB" w14:textId="77777777" w:rsidR="00134AA4" w:rsidRPr="00134AA4" w:rsidRDefault="00134AA4" w:rsidP="00134AA4">
            <w:proofErr w:type="spellStart"/>
            <w:r w:rsidRPr="00134AA4">
              <w:rPr>
                <w:b/>
                <w:bCs/>
              </w:rPr>
              <w:t>Điều</w:t>
            </w:r>
            <w:proofErr w:type="spellEnd"/>
            <w:r w:rsidRPr="00134AA4">
              <w:rPr>
                <w:b/>
                <w:bCs/>
              </w:rPr>
              <w:t xml:space="preserve"> </w:t>
            </w:r>
            <w:proofErr w:type="spellStart"/>
            <w:r w:rsidRPr="00134AA4">
              <w:rPr>
                <w:b/>
                <w:bCs/>
              </w:rPr>
              <w:t>kiện</w:t>
            </w:r>
            <w:proofErr w:type="spellEnd"/>
            <w:r w:rsidRPr="00134AA4">
              <w:rPr>
                <w:b/>
                <w:bCs/>
              </w:rPr>
              <w:t xml:space="preserve"> </w:t>
            </w:r>
            <w:proofErr w:type="spellStart"/>
            <w:r w:rsidRPr="00134AA4">
              <w:rPr>
                <w:b/>
                <w:bCs/>
              </w:rPr>
              <w:t>trước</w:t>
            </w:r>
            <w:proofErr w:type="spellEnd"/>
          </w:p>
        </w:tc>
        <w:tc>
          <w:tcPr>
            <w:tcW w:w="6096" w:type="dxa"/>
            <w:vAlign w:val="center"/>
          </w:tcPr>
          <w:p w14:paraId="2C13904B" w14:textId="77777777" w:rsidR="00134AA4" w:rsidRPr="00134AA4" w:rsidRDefault="00134AA4" w:rsidP="00134AA4">
            <w:proofErr w:type="spellStart"/>
            <w:r w:rsidRPr="00134AA4">
              <w:t>Người</w:t>
            </w:r>
            <w:proofErr w:type="spellEnd"/>
            <w:r w:rsidRPr="00134AA4">
              <w:t xml:space="preserve"> </w:t>
            </w:r>
            <w:proofErr w:type="spellStart"/>
            <w:r w:rsidRPr="00134AA4">
              <w:t>dùng</w:t>
            </w:r>
            <w:proofErr w:type="spellEnd"/>
            <w:r w:rsidRPr="00134AA4">
              <w:t xml:space="preserve"> </w:t>
            </w:r>
            <w:proofErr w:type="spellStart"/>
            <w:r w:rsidRPr="00134AA4">
              <w:t>đã</w:t>
            </w:r>
            <w:proofErr w:type="spellEnd"/>
            <w:r w:rsidRPr="00134AA4">
              <w:t xml:space="preserve"> </w:t>
            </w:r>
            <w:proofErr w:type="spellStart"/>
            <w:r w:rsidRPr="00134AA4">
              <w:t>đăng</w:t>
            </w:r>
            <w:proofErr w:type="spellEnd"/>
            <w:r w:rsidRPr="00134AA4">
              <w:t xml:space="preserve"> </w:t>
            </w:r>
            <w:proofErr w:type="spellStart"/>
            <w:r w:rsidRPr="00134AA4">
              <w:t>nhập</w:t>
            </w:r>
            <w:proofErr w:type="spellEnd"/>
            <w:r w:rsidRPr="00134AA4">
              <w:t xml:space="preserve"> </w:t>
            </w:r>
            <w:proofErr w:type="spellStart"/>
            <w:r w:rsidRPr="00134AA4">
              <w:t>thành</w:t>
            </w:r>
            <w:proofErr w:type="spellEnd"/>
            <w:r w:rsidRPr="00134AA4">
              <w:t xml:space="preserve"> công.</w:t>
            </w:r>
          </w:p>
        </w:tc>
      </w:tr>
      <w:tr w:rsidR="00134AA4" w:rsidRPr="00134AA4" w14:paraId="19DEAC7E" w14:textId="77777777" w:rsidTr="005B24F7">
        <w:trPr>
          <w:trHeight w:val="346"/>
        </w:trPr>
        <w:tc>
          <w:tcPr>
            <w:tcW w:w="2693" w:type="dxa"/>
            <w:vAlign w:val="center"/>
          </w:tcPr>
          <w:p w14:paraId="00E6DFB0" w14:textId="77777777" w:rsidR="00134AA4" w:rsidRPr="00134AA4" w:rsidRDefault="00134AA4" w:rsidP="00134AA4">
            <w:proofErr w:type="spellStart"/>
            <w:r w:rsidRPr="00134AA4">
              <w:rPr>
                <w:b/>
                <w:bCs/>
              </w:rPr>
              <w:t>Luồng</w:t>
            </w:r>
            <w:proofErr w:type="spellEnd"/>
            <w:r w:rsidRPr="00134AA4">
              <w:rPr>
                <w:b/>
                <w:bCs/>
              </w:rPr>
              <w:t xml:space="preserve"> </w:t>
            </w:r>
            <w:proofErr w:type="spellStart"/>
            <w:r w:rsidRPr="00134AA4">
              <w:rPr>
                <w:b/>
                <w:bCs/>
              </w:rPr>
              <w:t>sự</w:t>
            </w:r>
            <w:proofErr w:type="spellEnd"/>
            <w:r w:rsidRPr="00134AA4">
              <w:rPr>
                <w:b/>
                <w:bCs/>
              </w:rPr>
              <w:t xml:space="preserve"> </w:t>
            </w:r>
            <w:proofErr w:type="spellStart"/>
            <w:r w:rsidRPr="00134AA4">
              <w:rPr>
                <w:b/>
                <w:bCs/>
              </w:rPr>
              <w:t>kiện</w:t>
            </w:r>
            <w:proofErr w:type="spellEnd"/>
            <w:r w:rsidRPr="00134AA4">
              <w:rPr>
                <w:b/>
                <w:bCs/>
              </w:rPr>
              <w:t xml:space="preserve"> </w:t>
            </w:r>
            <w:proofErr w:type="spellStart"/>
            <w:r w:rsidRPr="00134AA4">
              <w:rPr>
                <w:b/>
                <w:bCs/>
              </w:rPr>
              <w:t>chính</w:t>
            </w:r>
            <w:proofErr w:type="spellEnd"/>
          </w:p>
        </w:tc>
        <w:tc>
          <w:tcPr>
            <w:tcW w:w="6096" w:type="dxa"/>
            <w:vAlign w:val="center"/>
          </w:tcPr>
          <w:p w14:paraId="34201A9C" w14:textId="77777777" w:rsidR="00134AA4" w:rsidRPr="00134AA4" w:rsidRDefault="00134AA4" w:rsidP="00134AA4">
            <w:r w:rsidRPr="00134AA4">
              <w:t xml:space="preserve">1. </w:t>
            </w:r>
            <w:proofErr w:type="spellStart"/>
            <w:r w:rsidRPr="00134AA4">
              <w:t>Người</w:t>
            </w:r>
            <w:proofErr w:type="spellEnd"/>
            <w:r w:rsidRPr="00134AA4">
              <w:t xml:space="preserve"> </w:t>
            </w:r>
            <w:proofErr w:type="spellStart"/>
            <w:r w:rsidRPr="00134AA4">
              <w:t>dùng</w:t>
            </w:r>
            <w:proofErr w:type="spellEnd"/>
            <w:r w:rsidRPr="00134AA4">
              <w:t xml:space="preserve"> </w:t>
            </w:r>
            <w:proofErr w:type="spellStart"/>
            <w:r w:rsidRPr="00134AA4">
              <w:t>chọn</w:t>
            </w:r>
            <w:proofErr w:type="spellEnd"/>
            <w:r w:rsidRPr="00134AA4">
              <w:t xml:space="preserve"> menu "</w:t>
            </w:r>
            <w:proofErr w:type="spellStart"/>
            <w:r w:rsidRPr="00134AA4">
              <w:t>Quản</w:t>
            </w:r>
            <w:proofErr w:type="spellEnd"/>
            <w:r w:rsidRPr="00134AA4">
              <w:t xml:space="preserve"> </w:t>
            </w:r>
            <w:proofErr w:type="spellStart"/>
            <w:r w:rsidRPr="00134AA4">
              <w:t>lý</w:t>
            </w:r>
            <w:proofErr w:type="spellEnd"/>
            <w:r w:rsidRPr="00134AA4">
              <w:t xml:space="preserve"> </w:t>
            </w:r>
            <w:proofErr w:type="spellStart"/>
            <w:r w:rsidRPr="00134AA4">
              <w:t>nhiệm</w:t>
            </w:r>
            <w:proofErr w:type="spellEnd"/>
            <w:r w:rsidRPr="00134AA4">
              <w:t xml:space="preserve"> </w:t>
            </w:r>
            <w:proofErr w:type="spellStart"/>
            <w:r w:rsidRPr="00134AA4">
              <w:t>vụ</w:t>
            </w:r>
            <w:proofErr w:type="spellEnd"/>
            <w:r w:rsidRPr="00134AA4">
              <w:t>".</w:t>
            </w:r>
          </w:p>
          <w:p w14:paraId="4EA9AAF0" w14:textId="77777777" w:rsidR="00134AA4" w:rsidRPr="00134AA4" w:rsidRDefault="00134AA4" w:rsidP="00134AA4">
            <w:r w:rsidRPr="00134AA4">
              <w:t xml:space="preserve">2. </w:t>
            </w:r>
            <w:proofErr w:type="spellStart"/>
            <w:r w:rsidRPr="00134AA4">
              <w:t>Hệ</w:t>
            </w:r>
            <w:proofErr w:type="spellEnd"/>
            <w:r w:rsidRPr="00134AA4">
              <w:t xml:space="preserve"> </w:t>
            </w:r>
            <w:proofErr w:type="spellStart"/>
            <w:r w:rsidRPr="00134AA4">
              <w:t>thống</w:t>
            </w:r>
            <w:proofErr w:type="spellEnd"/>
            <w:r w:rsidRPr="00134AA4">
              <w:t xml:space="preserve"> </w:t>
            </w:r>
            <w:proofErr w:type="spellStart"/>
            <w:r w:rsidRPr="00134AA4">
              <w:t>hiển</w:t>
            </w:r>
            <w:proofErr w:type="spellEnd"/>
            <w:r w:rsidRPr="00134AA4">
              <w:t xml:space="preserve"> </w:t>
            </w:r>
            <w:proofErr w:type="spellStart"/>
            <w:r w:rsidRPr="00134AA4">
              <w:t>thị</w:t>
            </w:r>
            <w:proofErr w:type="spellEnd"/>
            <w:r w:rsidRPr="00134AA4">
              <w:t xml:space="preserve"> </w:t>
            </w:r>
            <w:proofErr w:type="spellStart"/>
            <w:r w:rsidRPr="00134AA4">
              <w:t>danh</w:t>
            </w:r>
            <w:proofErr w:type="spellEnd"/>
            <w:r w:rsidRPr="00134AA4">
              <w:t xml:space="preserve"> </w:t>
            </w:r>
            <w:proofErr w:type="spellStart"/>
            <w:r w:rsidRPr="00134AA4">
              <w:t>sách</w:t>
            </w:r>
            <w:proofErr w:type="spellEnd"/>
            <w:r w:rsidRPr="00134AA4">
              <w:t xml:space="preserve"> </w:t>
            </w:r>
            <w:proofErr w:type="spellStart"/>
            <w:r w:rsidRPr="00134AA4">
              <w:t>nhiệm</w:t>
            </w:r>
            <w:proofErr w:type="spellEnd"/>
            <w:r w:rsidRPr="00134AA4">
              <w:t xml:space="preserve"> </w:t>
            </w:r>
            <w:proofErr w:type="spellStart"/>
            <w:r w:rsidRPr="00134AA4">
              <w:t>vụ</w:t>
            </w:r>
            <w:proofErr w:type="spellEnd"/>
            <w:r w:rsidRPr="00134AA4">
              <w:t xml:space="preserve"> (</w:t>
            </w:r>
            <w:proofErr w:type="spellStart"/>
            <w:r w:rsidRPr="00134AA4">
              <w:t>dạng</w:t>
            </w:r>
            <w:proofErr w:type="spellEnd"/>
            <w:r w:rsidRPr="00134AA4">
              <w:t xml:space="preserve"> List </w:t>
            </w:r>
            <w:proofErr w:type="spellStart"/>
            <w:r w:rsidRPr="00134AA4">
              <w:t>hoặc</w:t>
            </w:r>
            <w:proofErr w:type="spellEnd"/>
            <w:r w:rsidRPr="00134AA4">
              <w:t xml:space="preserve"> Kanban).</w:t>
            </w:r>
          </w:p>
          <w:p w14:paraId="5E0F9D7A" w14:textId="77777777" w:rsidR="00134AA4" w:rsidRPr="00134AA4" w:rsidRDefault="00134AA4" w:rsidP="00134AA4">
            <w:r w:rsidRPr="00134AA4">
              <w:t xml:space="preserve">3. </w:t>
            </w:r>
            <w:proofErr w:type="spellStart"/>
            <w:r w:rsidRPr="00134AA4">
              <w:rPr>
                <w:b/>
                <w:bCs/>
              </w:rPr>
              <w:t>Thêm</w:t>
            </w:r>
            <w:proofErr w:type="spellEnd"/>
            <w:r w:rsidRPr="00134AA4">
              <w:rPr>
                <w:b/>
                <w:bCs/>
              </w:rPr>
              <w:t xml:space="preserve"> </w:t>
            </w:r>
            <w:proofErr w:type="spellStart"/>
            <w:r w:rsidRPr="00134AA4">
              <w:rPr>
                <w:b/>
                <w:bCs/>
              </w:rPr>
              <w:t>mới</w:t>
            </w:r>
            <w:proofErr w:type="spellEnd"/>
            <w:r w:rsidRPr="00134AA4">
              <w:rPr>
                <w:b/>
                <w:bCs/>
              </w:rPr>
              <w:t>:</w:t>
            </w:r>
            <w:r w:rsidRPr="00134AA4">
              <w:t xml:space="preserve"> </w:t>
            </w:r>
            <w:proofErr w:type="spellStart"/>
            <w:r w:rsidRPr="00134AA4">
              <w:t>Người</w:t>
            </w:r>
            <w:proofErr w:type="spellEnd"/>
            <w:r w:rsidRPr="00134AA4">
              <w:t xml:space="preserve"> </w:t>
            </w:r>
            <w:proofErr w:type="spellStart"/>
            <w:r w:rsidRPr="00134AA4">
              <w:t>dùng</w:t>
            </w:r>
            <w:proofErr w:type="spellEnd"/>
            <w:r w:rsidRPr="00134AA4">
              <w:t xml:space="preserve"> </w:t>
            </w:r>
            <w:proofErr w:type="spellStart"/>
            <w:r w:rsidRPr="00134AA4">
              <w:t>nhập</w:t>
            </w:r>
            <w:proofErr w:type="spellEnd"/>
            <w:r w:rsidRPr="00134AA4">
              <w:t xml:space="preserve"> </w:t>
            </w:r>
            <w:proofErr w:type="spellStart"/>
            <w:r w:rsidRPr="00134AA4">
              <w:t>tiêu</w:t>
            </w:r>
            <w:proofErr w:type="spellEnd"/>
            <w:r w:rsidRPr="00134AA4">
              <w:t xml:space="preserve"> </w:t>
            </w:r>
            <w:proofErr w:type="spellStart"/>
            <w:r w:rsidRPr="00134AA4">
              <w:t>đề</w:t>
            </w:r>
            <w:proofErr w:type="spellEnd"/>
            <w:r w:rsidRPr="00134AA4">
              <w:t xml:space="preserve">, </w:t>
            </w:r>
            <w:proofErr w:type="spellStart"/>
            <w:r w:rsidRPr="00134AA4">
              <w:t>mô</w:t>
            </w:r>
            <w:proofErr w:type="spellEnd"/>
            <w:r w:rsidRPr="00134AA4">
              <w:t xml:space="preserve"> </w:t>
            </w:r>
            <w:proofErr w:type="spellStart"/>
            <w:r w:rsidRPr="00134AA4">
              <w:t>tả</w:t>
            </w:r>
            <w:proofErr w:type="spellEnd"/>
            <w:r w:rsidRPr="00134AA4">
              <w:t xml:space="preserve">, </w:t>
            </w:r>
            <w:proofErr w:type="spellStart"/>
            <w:r w:rsidRPr="00134AA4">
              <w:t>hạn</w:t>
            </w:r>
            <w:proofErr w:type="spellEnd"/>
            <w:r w:rsidRPr="00134AA4">
              <w:t xml:space="preserve"> </w:t>
            </w:r>
            <w:proofErr w:type="spellStart"/>
            <w:r w:rsidRPr="00134AA4">
              <w:t>chót</w:t>
            </w:r>
            <w:proofErr w:type="spellEnd"/>
            <w:r w:rsidRPr="00134AA4">
              <w:t xml:space="preserve">, </w:t>
            </w:r>
            <w:proofErr w:type="spellStart"/>
            <w:r w:rsidRPr="00134AA4">
              <w:t>độ</w:t>
            </w:r>
            <w:proofErr w:type="spellEnd"/>
            <w:r w:rsidRPr="00134AA4">
              <w:t xml:space="preserve"> </w:t>
            </w:r>
            <w:proofErr w:type="spellStart"/>
            <w:r w:rsidRPr="00134AA4">
              <w:t>ưu</w:t>
            </w:r>
            <w:proofErr w:type="spellEnd"/>
            <w:r w:rsidRPr="00134AA4">
              <w:t xml:space="preserve"> </w:t>
            </w:r>
            <w:proofErr w:type="spellStart"/>
            <w:r w:rsidRPr="00134AA4">
              <w:t>tiên</w:t>
            </w:r>
            <w:proofErr w:type="spellEnd"/>
            <w:r w:rsidRPr="00134AA4">
              <w:t xml:space="preserve"> </w:t>
            </w:r>
            <w:proofErr w:type="spellStart"/>
            <w:r w:rsidRPr="00134AA4">
              <w:t>và</w:t>
            </w:r>
            <w:proofErr w:type="spellEnd"/>
            <w:r w:rsidRPr="00134AA4">
              <w:t xml:space="preserve"> </w:t>
            </w:r>
            <w:proofErr w:type="spellStart"/>
            <w:r w:rsidRPr="00134AA4">
              <w:t>nhấn</w:t>
            </w:r>
            <w:proofErr w:type="spellEnd"/>
            <w:r w:rsidRPr="00134AA4">
              <w:t xml:space="preserve"> </w:t>
            </w:r>
            <w:proofErr w:type="spellStart"/>
            <w:r w:rsidRPr="00134AA4">
              <w:t>Lưu</w:t>
            </w:r>
            <w:proofErr w:type="spellEnd"/>
            <w:r w:rsidRPr="00134AA4">
              <w:t>.</w:t>
            </w:r>
          </w:p>
          <w:p w14:paraId="18194337" w14:textId="77777777" w:rsidR="00134AA4" w:rsidRPr="00134AA4" w:rsidRDefault="00134AA4" w:rsidP="00134AA4">
            <w:r w:rsidRPr="00134AA4">
              <w:t xml:space="preserve">4. </w:t>
            </w:r>
            <w:proofErr w:type="spellStart"/>
            <w:r w:rsidRPr="00134AA4">
              <w:rPr>
                <w:b/>
                <w:bCs/>
              </w:rPr>
              <w:t>Cập</w:t>
            </w:r>
            <w:proofErr w:type="spellEnd"/>
            <w:r w:rsidRPr="00134AA4">
              <w:rPr>
                <w:b/>
                <w:bCs/>
              </w:rPr>
              <w:t xml:space="preserve"> </w:t>
            </w:r>
            <w:proofErr w:type="spellStart"/>
            <w:r w:rsidRPr="00134AA4">
              <w:rPr>
                <w:b/>
                <w:bCs/>
              </w:rPr>
              <w:t>nhật</w:t>
            </w:r>
            <w:proofErr w:type="spellEnd"/>
            <w:r w:rsidRPr="00134AA4">
              <w:rPr>
                <w:b/>
                <w:bCs/>
              </w:rPr>
              <w:t xml:space="preserve"> </w:t>
            </w:r>
            <w:proofErr w:type="spellStart"/>
            <w:r w:rsidRPr="00134AA4">
              <w:rPr>
                <w:b/>
                <w:bCs/>
              </w:rPr>
              <w:t>trạng</w:t>
            </w:r>
            <w:proofErr w:type="spellEnd"/>
            <w:r w:rsidRPr="00134AA4">
              <w:rPr>
                <w:b/>
                <w:bCs/>
              </w:rPr>
              <w:t xml:space="preserve"> </w:t>
            </w:r>
            <w:proofErr w:type="spellStart"/>
            <w:r w:rsidRPr="00134AA4">
              <w:rPr>
                <w:b/>
                <w:bCs/>
              </w:rPr>
              <w:t>thái</w:t>
            </w:r>
            <w:proofErr w:type="spellEnd"/>
            <w:r w:rsidRPr="00134AA4">
              <w:rPr>
                <w:b/>
                <w:bCs/>
              </w:rPr>
              <w:t xml:space="preserve"> (Kanban):</w:t>
            </w:r>
            <w:r w:rsidRPr="00134AA4">
              <w:t xml:space="preserve"> </w:t>
            </w:r>
            <w:proofErr w:type="spellStart"/>
            <w:r w:rsidRPr="00134AA4">
              <w:t>Người</w:t>
            </w:r>
            <w:proofErr w:type="spellEnd"/>
            <w:r w:rsidRPr="00134AA4">
              <w:t xml:space="preserve"> </w:t>
            </w:r>
            <w:proofErr w:type="spellStart"/>
            <w:r w:rsidRPr="00134AA4">
              <w:t>dùng</w:t>
            </w:r>
            <w:proofErr w:type="spellEnd"/>
            <w:r w:rsidRPr="00134AA4">
              <w:t xml:space="preserve"> </w:t>
            </w:r>
            <w:proofErr w:type="spellStart"/>
            <w:r w:rsidRPr="00134AA4">
              <w:t>kéo</w:t>
            </w:r>
            <w:proofErr w:type="spellEnd"/>
            <w:r w:rsidRPr="00134AA4">
              <w:t xml:space="preserve"> </w:t>
            </w:r>
            <w:proofErr w:type="spellStart"/>
            <w:r w:rsidRPr="00134AA4">
              <w:t>thả</w:t>
            </w:r>
            <w:proofErr w:type="spellEnd"/>
            <w:r w:rsidRPr="00134AA4">
              <w:t xml:space="preserve"> </w:t>
            </w:r>
            <w:proofErr w:type="spellStart"/>
            <w:r w:rsidRPr="00134AA4">
              <w:t>thẻ</w:t>
            </w:r>
            <w:proofErr w:type="spellEnd"/>
            <w:r w:rsidRPr="00134AA4">
              <w:t xml:space="preserve"> </w:t>
            </w:r>
            <w:proofErr w:type="spellStart"/>
            <w:r w:rsidRPr="00134AA4">
              <w:t>nhiệm</w:t>
            </w:r>
            <w:proofErr w:type="spellEnd"/>
            <w:r w:rsidRPr="00134AA4">
              <w:t xml:space="preserve"> </w:t>
            </w:r>
            <w:proofErr w:type="spellStart"/>
            <w:r w:rsidRPr="00134AA4">
              <w:t>vụ</w:t>
            </w:r>
            <w:proofErr w:type="spellEnd"/>
            <w:r w:rsidRPr="00134AA4">
              <w:t xml:space="preserve"> </w:t>
            </w:r>
            <w:proofErr w:type="spellStart"/>
            <w:r w:rsidRPr="00134AA4">
              <w:t>từ</w:t>
            </w:r>
            <w:proofErr w:type="spellEnd"/>
            <w:r w:rsidRPr="00134AA4">
              <w:t xml:space="preserve"> </w:t>
            </w:r>
            <w:proofErr w:type="spellStart"/>
            <w:r w:rsidRPr="00134AA4">
              <w:t>cột</w:t>
            </w:r>
            <w:proofErr w:type="spellEnd"/>
            <w:r w:rsidRPr="00134AA4">
              <w:t xml:space="preserve"> </w:t>
            </w:r>
            <w:proofErr w:type="spellStart"/>
            <w:r w:rsidRPr="00134AA4">
              <w:t>này</w:t>
            </w:r>
            <w:proofErr w:type="spellEnd"/>
            <w:r w:rsidRPr="00134AA4">
              <w:t xml:space="preserve"> sang </w:t>
            </w:r>
            <w:proofErr w:type="spellStart"/>
            <w:r w:rsidRPr="00134AA4">
              <w:t>cột</w:t>
            </w:r>
            <w:proofErr w:type="spellEnd"/>
            <w:r w:rsidRPr="00134AA4">
              <w:t xml:space="preserve"> </w:t>
            </w:r>
            <w:proofErr w:type="spellStart"/>
            <w:r w:rsidRPr="00134AA4">
              <w:t>khác</w:t>
            </w:r>
            <w:proofErr w:type="spellEnd"/>
            <w:r w:rsidRPr="00134AA4">
              <w:t xml:space="preserve"> (VD: </w:t>
            </w:r>
            <w:proofErr w:type="spellStart"/>
            <w:r w:rsidRPr="00134AA4">
              <w:t>Từ</w:t>
            </w:r>
            <w:proofErr w:type="spellEnd"/>
            <w:r w:rsidRPr="00134AA4">
              <w:t xml:space="preserve"> "</w:t>
            </w:r>
            <w:proofErr w:type="spellStart"/>
            <w:r w:rsidRPr="00134AA4">
              <w:t>Đang</w:t>
            </w:r>
            <w:proofErr w:type="spellEnd"/>
            <w:r w:rsidRPr="00134AA4">
              <w:t xml:space="preserve"> </w:t>
            </w:r>
            <w:proofErr w:type="spellStart"/>
            <w:r w:rsidRPr="00134AA4">
              <w:t>làm</w:t>
            </w:r>
            <w:proofErr w:type="spellEnd"/>
            <w:r w:rsidRPr="00134AA4">
              <w:t xml:space="preserve">" sang "Hoàn </w:t>
            </w:r>
            <w:proofErr w:type="spellStart"/>
            <w:r w:rsidRPr="00134AA4">
              <w:t>thành</w:t>
            </w:r>
            <w:proofErr w:type="spellEnd"/>
            <w:r w:rsidRPr="00134AA4">
              <w:t>").</w:t>
            </w:r>
          </w:p>
          <w:p w14:paraId="1C344C0E" w14:textId="77777777" w:rsidR="00134AA4" w:rsidRPr="00134AA4" w:rsidRDefault="00134AA4" w:rsidP="00134AA4">
            <w:r w:rsidRPr="00134AA4">
              <w:t xml:space="preserve">5. </w:t>
            </w:r>
            <w:proofErr w:type="spellStart"/>
            <w:r w:rsidRPr="00134AA4">
              <w:t>Hệ</w:t>
            </w:r>
            <w:proofErr w:type="spellEnd"/>
            <w:r w:rsidRPr="00134AA4">
              <w:t xml:space="preserve"> </w:t>
            </w:r>
            <w:proofErr w:type="spellStart"/>
            <w:r w:rsidRPr="00134AA4">
              <w:t>thống</w:t>
            </w:r>
            <w:proofErr w:type="spellEnd"/>
            <w:r w:rsidRPr="00134AA4">
              <w:t xml:space="preserve"> </w:t>
            </w:r>
            <w:proofErr w:type="spellStart"/>
            <w:r w:rsidRPr="00134AA4">
              <w:t>cập</w:t>
            </w:r>
            <w:proofErr w:type="spellEnd"/>
            <w:r w:rsidRPr="00134AA4">
              <w:t xml:space="preserve"> </w:t>
            </w:r>
            <w:proofErr w:type="spellStart"/>
            <w:r w:rsidRPr="00134AA4">
              <w:t>nhật</w:t>
            </w:r>
            <w:proofErr w:type="spellEnd"/>
            <w:r w:rsidRPr="00134AA4">
              <w:t xml:space="preserve"> </w:t>
            </w:r>
            <w:proofErr w:type="spellStart"/>
            <w:r w:rsidRPr="00134AA4">
              <w:t>dữ</w:t>
            </w:r>
            <w:proofErr w:type="spellEnd"/>
            <w:r w:rsidRPr="00134AA4">
              <w:t xml:space="preserve"> </w:t>
            </w:r>
            <w:proofErr w:type="spellStart"/>
            <w:r w:rsidRPr="00134AA4">
              <w:t>liệu</w:t>
            </w:r>
            <w:proofErr w:type="spellEnd"/>
            <w:r w:rsidRPr="00134AA4">
              <w:t xml:space="preserve"> </w:t>
            </w:r>
            <w:proofErr w:type="spellStart"/>
            <w:r w:rsidRPr="00134AA4">
              <w:t>vào</w:t>
            </w:r>
            <w:proofErr w:type="spellEnd"/>
            <w:r w:rsidRPr="00134AA4">
              <w:t xml:space="preserve"> CSDL.</w:t>
            </w:r>
          </w:p>
          <w:p w14:paraId="1D567BF8" w14:textId="77777777" w:rsidR="00134AA4" w:rsidRPr="00134AA4" w:rsidRDefault="00134AA4" w:rsidP="00134AA4">
            <w:r w:rsidRPr="00134AA4">
              <w:t xml:space="preserve">6. </w:t>
            </w:r>
            <w:proofErr w:type="spellStart"/>
            <w:r w:rsidRPr="00134AA4">
              <w:t>Hệ</w:t>
            </w:r>
            <w:proofErr w:type="spellEnd"/>
            <w:r w:rsidRPr="00134AA4">
              <w:t xml:space="preserve"> </w:t>
            </w:r>
            <w:proofErr w:type="spellStart"/>
            <w:r w:rsidRPr="00134AA4">
              <w:t>thống</w:t>
            </w:r>
            <w:proofErr w:type="spellEnd"/>
            <w:r w:rsidRPr="00134AA4">
              <w:t xml:space="preserve"> </w:t>
            </w:r>
            <w:proofErr w:type="spellStart"/>
            <w:r w:rsidRPr="00134AA4">
              <w:t>thông</w:t>
            </w:r>
            <w:proofErr w:type="spellEnd"/>
            <w:r w:rsidRPr="00134AA4">
              <w:t xml:space="preserve"> </w:t>
            </w:r>
            <w:proofErr w:type="spellStart"/>
            <w:r w:rsidRPr="00134AA4">
              <w:t>báo</w:t>
            </w:r>
            <w:proofErr w:type="spellEnd"/>
            <w:r w:rsidRPr="00134AA4">
              <w:t xml:space="preserve"> </w:t>
            </w:r>
            <w:proofErr w:type="spellStart"/>
            <w:r w:rsidRPr="00134AA4">
              <w:t>cập</w:t>
            </w:r>
            <w:proofErr w:type="spellEnd"/>
            <w:r w:rsidRPr="00134AA4">
              <w:t xml:space="preserve"> </w:t>
            </w:r>
            <w:proofErr w:type="spellStart"/>
            <w:r w:rsidRPr="00134AA4">
              <w:t>nhật</w:t>
            </w:r>
            <w:proofErr w:type="spellEnd"/>
            <w:r w:rsidRPr="00134AA4">
              <w:t xml:space="preserve"> </w:t>
            </w:r>
            <w:proofErr w:type="spellStart"/>
            <w:r w:rsidRPr="00134AA4">
              <w:t>thành</w:t>
            </w:r>
            <w:proofErr w:type="spellEnd"/>
            <w:r w:rsidRPr="00134AA4">
              <w:t xml:space="preserve"> công.</w:t>
            </w:r>
          </w:p>
        </w:tc>
      </w:tr>
      <w:tr w:rsidR="00134AA4" w:rsidRPr="00134AA4" w14:paraId="5C7A3315" w14:textId="77777777" w:rsidTr="005B24F7">
        <w:trPr>
          <w:trHeight w:val="346"/>
        </w:trPr>
        <w:tc>
          <w:tcPr>
            <w:tcW w:w="2693" w:type="dxa"/>
            <w:vAlign w:val="center"/>
          </w:tcPr>
          <w:p w14:paraId="0E8C179F" w14:textId="77777777" w:rsidR="00134AA4" w:rsidRPr="00134AA4" w:rsidRDefault="00134AA4" w:rsidP="00134AA4">
            <w:proofErr w:type="spellStart"/>
            <w:r w:rsidRPr="00134AA4">
              <w:rPr>
                <w:b/>
                <w:bCs/>
              </w:rPr>
              <w:t>Luồng</w:t>
            </w:r>
            <w:proofErr w:type="spellEnd"/>
            <w:r w:rsidRPr="00134AA4">
              <w:rPr>
                <w:b/>
                <w:bCs/>
              </w:rPr>
              <w:t xml:space="preserve"> </w:t>
            </w:r>
            <w:proofErr w:type="spellStart"/>
            <w:r w:rsidRPr="00134AA4">
              <w:rPr>
                <w:b/>
                <w:bCs/>
              </w:rPr>
              <w:t>phụ</w:t>
            </w:r>
            <w:proofErr w:type="spellEnd"/>
          </w:p>
        </w:tc>
        <w:tc>
          <w:tcPr>
            <w:tcW w:w="6096" w:type="dxa"/>
            <w:vAlign w:val="center"/>
          </w:tcPr>
          <w:p w14:paraId="2F72EAEE" w14:textId="77777777" w:rsidR="00134AA4" w:rsidRPr="00134AA4" w:rsidRDefault="00134AA4" w:rsidP="00134AA4">
            <w:r w:rsidRPr="00134AA4">
              <w:t xml:space="preserve">- </w:t>
            </w:r>
            <w:proofErr w:type="spellStart"/>
            <w:r w:rsidRPr="00134AA4">
              <w:t>Tìm</w:t>
            </w:r>
            <w:proofErr w:type="spellEnd"/>
            <w:r w:rsidRPr="00134AA4">
              <w:t xml:space="preserve"> </w:t>
            </w:r>
            <w:proofErr w:type="spellStart"/>
            <w:r w:rsidRPr="00134AA4">
              <w:t>kiếm</w:t>
            </w:r>
            <w:proofErr w:type="spellEnd"/>
            <w:r w:rsidRPr="00134AA4">
              <w:t xml:space="preserve"> </w:t>
            </w:r>
            <w:proofErr w:type="spellStart"/>
            <w:r w:rsidRPr="00134AA4">
              <w:t>nhiệm</w:t>
            </w:r>
            <w:proofErr w:type="spellEnd"/>
            <w:r w:rsidRPr="00134AA4">
              <w:t xml:space="preserve"> </w:t>
            </w:r>
            <w:proofErr w:type="spellStart"/>
            <w:r w:rsidRPr="00134AA4">
              <w:t>vụ</w:t>
            </w:r>
            <w:proofErr w:type="spellEnd"/>
            <w:r w:rsidRPr="00134AA4">
              <w:t xml:space="preserve">: </w:t>
            </w:r>
            <w:proofErr w:type="spellStart"/>
            <w:r w:rsidRPr="00134AA4">
              <w:t>Người</w:t>
            </w:r>
            <w:proofErr w:type="spellEnd"/>
            <w:r w:rsidRPr="00134AA4">
              <w:t xml:space="preserve"> </w:t>
            </w:r>
            <w:proofErr w:type="spellStart"/>
            <w:r w:rsidRPr="00134AA4">
              <w:t>dùng</w:t>
            </w:r>
            <w:proofErr w:type="spellEnd"/>
            <w:r w:rsidRPr="00134AA4">
              <w:t xml:space="preserve"> </w:t>
            </w:r>
            <w:proofErr w:type="spellStart"/>
            <w:r w:rsidRPr="00134AA4">
              <w:t>nhập</w:t>
            </w:r>
            <w:proofErr w:type="spellEnd"/>
            <w:r w:rsidRPr="00134AA4">
              <w:t xml:space="preserve"> </w:t>
            </w:r>
            <w:proofErr w:type="spellStart"/>
            <w:r w:rsidRPr="00134AA4">
              <w:t>từ</w:t>
            </w:r>
            <w:proofErr w:type="spellEnd"/>
            <w:r w:rsidRPr="00134AA4">
              <w:t xml:space="preserve"> </w:t>
            </w:r>
            <w:proofErr w:type="spellStart"/>
            <w:r w:rsidRPr="00134AA4">
              <w:t>khóa</w:t>
            </w:r>
            <w:proofErr w:type="spellEnd"/>
            <w:r w:rsidRPr="00134AA4">
              <w:t xml:space="preserve">, </w:t>
            </w:r>
            <w:proofErr w:type="spellStart"/>
            <w:r w:rsidRPr="00134AA4">
              <w:t>hệ</w:t>
            </w:r>
            <w:proofErr w:type="spellEnd"/>
            <w:r w:rsidRPr="00134AA4">
              <w:t xml:space="preserve"> </w:t>
            </w:r>
            <w:proofErr w:type="spellStart"/>
            <w:r w:rsidRPr="00134AA4">
              <w:t>thống</w:t>
            </w:r>
            <w:proofErr w:type="spellEnd"/>
            <w:r w:rsidRPr="00134AA4">
              <w:t xml:space="preserve"> </w:t>
            </w:r>
            <w:proofErr w:type="spellStart"/>
            <w:r w:rsidRPr="00134AA4">
              <w:t>lọc</w:t>
            </w:r>
            <w:proofErr w:type="spellEnd"/>
            <w:r w:rsidRPr="00134AA4">
              <w:t xml:space="preserve"> </w:t>
            </w:r>
            <w:proofErr w:type="spellStart"/>
            <w:r w:rsidRPr="00134AA4">
              <w:t>và</w:t>
            </w:r>
            <w:proofErr w:type="spellEnd"/>
            <w:r w:rsidRPr="00134AA4">
              <w:t xml:space="preserve"> </w:t>
            </w:r>
            <w:proofErr w:type="spellStart"/>
            <w:r w:rsidRPr="00134AA4">
              <w:t>trả</w:t>
            </w:r>
            <w:proofErr w:type="spellEnd"/>
            <w:r w:rsidRPr="00134AA4">
              <w:t xml:space="preserve"> </w:t>
            </w:r>
            <w:proofErr w:type="spellStart"/>
            <w:r w:rsidRPr="00134AA4">
              <w:t>về</w:t>
            </w:r>
            <w:proofErr w:type="spellEnd"/>
            <w:r w:rsidRPr="00134AA4">
              <w:t xml:space="preserve"> </w:t>
            </w:r>
            <w:proofErr w:type="spellStart"/>
            <w:r w:rsidRPr="00134AA4">
              <w:t>kết</w:t>
            </w:r>
            <w:proofErr w:type="spellEnd"/>
            <w:r w:rsidRPr="00134AA4">
              <w:t xml:space="preserve"> </w:t>
            </w:r>
            <w:proofErr w:type="spellStart"/>
            <w:r w:rsidRPr="00134AA4">
              <w:t>quả</w:t>
            </w:r>
            <w:proofErr w:type="spellEnd"/>
            <w:r w:rsidRPr="00134AA4">
              <w:t xml:space="preserve"> </w:t>
            </w:r>
            <w:proofErr w:type="spellStart"/>
            <w:r w:rsidRPr="00134AA4">
              <w:t>tương</w:t>
            </w:r>
            <w:proofErr w:type="spellEnd"/>
            <w:r w:rsidRPr="00134AA4">
              <w:t xml:space="preserve"> </w:t>
            </w:r>
            <w:proofErr w:type="spellStart"/>
            <w:r w:rsidRPr="00134AA4">
              <w:t>ứng</w:t>
            </w:r>
            <w:proofErr w:type="spellEnd"/>
            <w:r w:rsidRPr="00134AA4">
              <w:t>.</w:t>
            </w:r>
          </w:p>
          <w:p w14:paraId="66AB80D4" w14:textId="77777777" w:rsidR="00134AA4" w:rsidRPr="00134AA4" w:rsidRDefault="00134AA4" w:rsidP="00134AA4">
            <w:r w:rsidRPr="00134AA4">
              <w:t xml:space="preserve">- </w:t>
            </w:r>
            <w:proofErr w:type="spellStart"/>
            <w:r w:rsidRPr="00134AA4">
              <w:t>Xóa</w:t>
            </w:r>
            <w:proofErr w:type="spellEnd"/>
            <w:r w:rsidRPr="00134AA4">
              <w:t xml:space="preserve"> </w:t>
            </w:r>
            <w:proofErr w:type="spellStart"/>
            <w:r w:rsidRPr="00134AA4">
              <w:t>nhiệm</w:t>
            </w:r>
            <w:proofErr w:type="spellEnd"/>
            <w:r w:rsidRPr="00134AA4">
              <w:t xml:space="preserve"> </w:t>
            </w:r>
            <w:proofErr w:type="spellStart"/>
            <w:r w:rsidRPr="00134AA4">
              <w:t>vụ</w:t>
            </w:r>
            <w:proofErr w:type="spellEnd"/>
            <w:r w:rsidRPr="00134AA4">
              <w:t xml:space="preserve">: </w:t>
            </w:r>
            <w:proofErr w:type="spellStart"/>
            <w:r w:rsidRPr="00134AA4">
              <w:t>Người</w:t>
            </w:r>
            <w:proofErr w:type="spellEnd"/>
            <w:r w:rsidRPr="00134AA4">
              <w:t xml:space="preserve"> </w:t>
            </w:r>
            <w:proofErr w:type="spellStart"/>
            <w:r w:rsidRPr="00134AA4">
              <w:t>dùng</w:t>
            </w:r>
            <w:proofErr w:type="spellEnd"/>
            <w:r w:rsidRPr="00134AA4">
              <w:t xml:space="preserve"> </w:t>
            </w:r>
            <w:proofErr w:type="spellStart"/>
            <w:r w:rsidRPr="00134AA4">
              <w:t>chọn</w:t>
            </w:r>
            <w:proofErr w:type="spellEnd"/>
            <w:r w:rsidRPr="00134AA4">
              <w:t xml:space="preserve"> </w:t>
            </w:r>
            <w:proofErr w:type="spellStart"/>
            <w:r w:rsidRPr="00134AA4">
              <w:t>xóa</w:t>
            </w:r>
            <w:proofErr w:type="spellEnd"/>
            <w:r w:rsidRPr="00134AA4">
              <w:t xml:space="preserve">, </w:t>
            </w:r>
            <w:proofErr w:type="spellStart"/>
            <w:r w:rsidRPr="00134AA4">
              <w:t>hệ</w:t>
            </w:r>
            <w:proofErr w:type="spellEnd"/>
            <w:r w:rsidRPr="00134AA4">
              <w:t xml:space="preserve"> </w:t>
            </w:r>
            <w:proofErr w:type="spellStart"/>
            <w:r w:rsidRPr="00134AA4">
              <w:t>thống</w:t>
            </w:r>
            <w:proofErr w:type="spellEnd"/>
            <w:r w:rsidRPr="00134AA4">
              <w:t xml:space="preserve"> </w:t>
            </w:r>
            <w:proofErr w:type="spellStart"/>
            <w:r w:rsidRPr="00134AA4">
              <w:t>yêu</w:t>
            </w:r>
            <w:proofErr w:type="spellEnd"/>
            <w:r w:rsidRPr="00134AA4">
              <w:t xml:space="preserve"> </w:t>
            </w:r>
            <w:proofErr w:type="spellStart"/>
            <w:r w:rsidRPr="00134AA4">
              <w:t>cầu</w:t>
            </w:r>
            <w:proofErr w:type="spellEnd"/>
            <w:r w:rsidRPr="00134AA4">
              <w:t xml:space="preserve"> </w:t>
            </w:r>
            <w:proofErr w:type="spellStart"/>
            <w:r w:rsidRPr="00134AA4">
              <w:t>xác</w:t>
            </w:r>
            <w:proofErr w:type="spellEnd"/>
            <w:r w:rsidRPr="00134AA4">
              <w:t xml:space="preserve"> </w:t>
            </w:r>
            <w:proofErr w:type="spellStart"/>
            <w:r w:rsidRPr="00134AA4">
              <w:t>nhận</w:t>
            </w:r>
            <w:proofErr w:type="spellEnd"/>
            <w:r w:rsidRPr="00134AA4">
              <w:t xml:space="preserve"> </w:t>
            </w:r>
            <w:proofErr w:type="spellStart"/>
            <w:r w:rsidRPr="00134AA4">
              <w:t>trước</w:t>
            </w:r>
            <w:proofErr w:type="spellEnd"/>
            <w:r w:rsidRPr="00134AA4">
              <w:t xml:space="preserve"> </w:t>
            </w:r>
            <w:proofErr w:type="spellStart"/>
            <w:r w:rsidRPr="00134AA4">
              <w:t>khi</w:t>
            </w:r>
            <w:proofErr w:type="spellEnd"/>
            <w:r w:rsidRPr="00134AA4">
              <w:t xml:space="preserve"> </w:t>
            </w:r>
            <w:proofErr w:type="spellStart"/>
            <w:r w:rsidRPr="00134AA4">
              <w:t>xóa</w:t>
            </w:r>
            <w:proofErr w:type="spellEnd"/>
            <w:r w:rsidRPr="00134AA4">
              <w:t xml:space="preserve"> </w:t>
            </w:r>
            <w:proofErr w:type="spellStart"/>
            <w:r w:rsidRPr="00134AA4">
              <w:t>vĩnh</w:t>
            </w:r>
            <w:proofErr w:type="spellEnd"/>
            <w:r w:rsidRPr="00134AA4">
              <w:t xml:space="preserve"> </w:t>
            </w:r>
            <w:proofErr w:type="spellStart"/>
            <w:r w:rsidRPr="00134AA4">
              <w:t>viễn</w:t>
            </w:r>
            <w:proofErr w:type="spellEnd"/>
            <w:r w:rsidRPr="00134AA4">
              <w:t>.</w:t>
            </w:r>
          </w:p>
        </w:tc>
      </w:tr>
      <w:tr w:rsidR="00134AA4" w:rsidRPr="00134AA4" w14:paraId="39A884A0" w14:textId="77777777" w:rsidTr="005B24F7">
        <w:trPr>
          <w:trHeight w:val="346"/>
        </w:trPr>
        <w:tc>
          <w:tcPr>
            <w:tcW w:w="2693" w:type="dxa"/>
            <w:vAlign w:val="center"/>
          </w:tcPr>
          <w:p w14:paraId="5706A650" w14:textId="77777777" w:rsidR="00134AA4" w:rsidRPr="00134AA4" w:rsidRDefault="00134AA4" w:rsidP="00134AA4">
            <w:proofErr w:type="spellStart"/>
            <w:r w:rsidRPr="00134AA4">
              <w:rPr>
                <w:b/>
                <w:bCs/>
              </w:rPr>
              <w:t>Điều</w:t>
            </w:r>
            <w:proofErr w:type="spellEnd"/>
            <w:r w:rsidRPr="00134AA4">
              <w:rPr>
                <w:b/>
                <w:bCs/>
              </w:rPr>
              <w:t xml:space="preserve"> </w:t>
            </w:r>
            <w:proofErr w:type="spellStart"/>
            <w:r w:rsidRPr="00134AA4">
              <w:rPr>
                <w:b/>
                <w:bCs/>
              </w:rPr>
              <w:t>kiện</w:t>
            </w:r>
            <w:proofErr w:type="spellEnd"/>
            <w:r w:rsidRPr="00134AA4">
              <w:rPr>
                <w:b/>
                <w:bCs/>
              </w:rPr>
              <w:t xml:space="preserve"> </w:t>
            </w:r>
            <w:proofErr w:type="spellStart"/>
            <w:r w:rsidRPr="00134AA4">
              <w:rPr>
                <w:b/>
                <w:bCs/>
              </w:rPr>
              <w:t>sau</w:t>
            </w:r>
            <w:proofErr w:type="spellEnd"/>
          </w:p>
        </w:tc>
        <w:tc>
          <w:tcPr>
            <w:tcW w:w="6096" w:type="dxa"/>
            <w:vAlign w:val="center"/>
          </w:tcPr>
          <w:p w14:paraId="3527244E" w14:textId="77777777" w:rsidR="00134AA4" w:rsidRPr="00134AA4" w:rsidRDefault="00134AA4" w:rsidP="00134AA4">
            <w:proofErr w:type="spellStart"/>
            <w:r w:rsidRPr="00134AA4">
              <w:t>Dữ</w:t>
            </w:r>
            <w:proofErr w:type="spellEnd"/>
            <w:r w:rsidRPr="00134AA4">
              <w:t xml:space="preserve"> </w:t>
            </w:r>
            <w:proofErr w:type="spellStart"/>
            <w:r w:rsidRPr="00134AA4">
              <w:t>liệu</w:t>
            </w:r>
            <w:proofErr w:type="spellEnd"/>
            <w:r w:rsidRPr="00134AA4">
              <w:t xml:space="preserve"> </w:t>
            </w:r>
            <w:proofErr w:type="spellStart"/>
            <w:r w:rsidRPr="00134AA4">
              <w:t>nhiệm</w:t>
            </w:r>
            <w:proofErr w:type="spellEnd"/>
            <w:r w:rsidRPr="00134AA4">
              <w:t xml:space="preserve"> </w:t>
            </w:r>
            <w:proofErr w:type="spellStart"/>
            <w:r w:rsidRPr="00134AA4">
              <w:t>vụ</w:t>
            </w:r>
            <w:proofErr w:type="spellEnd"/>
            <w:r w:rsidRPr="00134AA4">
              <w:t xml:space="preserve"> </w:t>
            </w:r>
            <w:proofErr w:type="spellStart"/>
            <w:r w:rsidRPr="00134AA4">
              <w:t>được</w:t>
            </w:r>
            <w:proofErr w:type="spellEnd"/>
            <w:r w:rsidRPr="00134AA4">
              <w:t xml:space="preserve"> </w:t>
            </w:r>
            <w:proofErr w:type="spellStart"/>
            <w:r w:rsidRPr="00134AA4">
              <w:t>cập</w:t>
            </w:r>
            <w:proofErr w:type="spellEnd"/>
            <w:r w:rsidRPr="00134AA4">
              <w:t xml:space="preserve"> </w:t>
            </w:r>
            <w:proofErr w:type="spellStart"/>
            <w:r w:rsidRPr="00134AA4">
              <w:t>nhật</w:t>
            </w:r>
            <w:proofErr w:type="spellEnd"/>
            <w:r w:rsidRPr="00134AA4">
              <w:t xml:space="preserve"> </w:t>
            </w:r>
            <w:proofErr w:type="spellStart"/>
            <w:r w:rsidRPr="00134AA4">
              <w:t>chính</w:t>
            </w:r>
            <w:proofErr w:type="spellEnd"/>
            <w:r w:rsidRPr="00134AA4">
              <w:t xml:space="preserve"> </w:t>
            </w:r>
            <w:proofErr w:type="spellStart"/>
            <w:r w:rsidRPr="00134AA4">
              <w:t>xác</w:t>
            </w:r>
            <w:proofErr w:type="spellEnd"/>
            <w:r w:rsidRPr="00134AA4">
              <w:t xml:space="preserve"> </w:t>
            </w:r>
            <w:proofErr w:type="spellStart"/>
            <w:r w:rsidRPr="00134AA4">
              <w:t>trong</w:t>
            </w:r>
            <w:proofErr w:type="spellEnd"/>
            <w:r w:rsidRPr="00134AA4">
              <w:t xml:space="preserve"> </w:t>
            </w:r>
            <w:proofErr w:type="spellStart"/>
            <w:r w:rsidRPr="00134AA4">
              <w:t>hệ</w:t>
            </w:r>
            <w:proofErr w:type="spellEnd"/>
            <w:r w:rsidRPr="00134AA4">
              <w:t xml:space="preserve"> </w:t>
            </w:r>
            <w:proofErr w:type="spellStart"/>
            <w:r w:rsidRPr="00134AA4">
              <w:t>thống</w:t>
            </w:r>
            <w:proofErr w:type="spellEnd"/>
            <w:r w:rsidRPr="00134AA4">
              <w:t>.</w:t>
            </w:r>
          </w:p>
        </w:tc>
      </w:tr>
    </w:tbl>
    <w:p w14:paraId="16987F1B" w14:textId="49C315FD" w:rsidR="007A0AA1" w:rsidRDefault="007A0AA1" w:rsidP="00582994"/>
    <w:p w14:paraId="2DFDDE01" w14:textId="3BABF416" w:rsidR="00134AA4" w:rsidRDefault="00134AA4" w:rsidP="00124645">
      <w:pPr>
        <w:pStyle w:val="Caption"/>
      </w:pPr>
      <w:proofErr w:type="spellStart"/>
      <w:r>
        <w:t>Bảng</w:t>
      </w:r>
      <w:proofErr w:type="spellEnd"/>
      <w:r>
        <w:t xml:space="preserve"> </w:t>
      </w:r>
      <w:r>
        <w:fldChar w:fldCharType="begin"/>
      </w:r>
      <w:r>
        <w:instrText xml:space="preserve"> SEQ Bảng \* ARABIC </w:instrText>
      </w:r>
      <w:r>
        <w:fldChar w:fldCharType="separate"/>
      </w:r>
      <w:r>
        <w:rPr>
          <w:noProof/>
        </w:rPr>
        <w:t>4</w:t>
      </w:r>
      <w:r>
        <w:rPr>
          <w:noProof/>
        </w:rPr>
        <w:fldChar w:fldCharType="end"/>
      </w:r>
      <w:r>
        <w:t xml:space="preserve">. </w:t>
      </w:r>
      <w:proofErr w:type="spellStart"/>
      <w:r w:rsidRPr="008D46EF">
        <w:t>Đặc</w:t>
      </w:r>
      <w:proofErr w:type="spellEnd"/>
      <w:r w:rsidRPr="008D46EF">
        <w:t xml:space="preserve"> </w:t>
      </w:r>
      <w:proofErr w:type="spellStart"/>
      <w:r w:rsidRPr="008D46EF">
        <w:t>tả</w:t>
      </w:r>
      <w:proofErr w:type="spellEnd"/>
      <w:r w:rsidRPr="008D46EF">
        <w:t xml:space="preserve"> </w:t>
      </w:r>
      <w:proofErr w:type="spellStart"/>
      <w:r w:rsidRPr="008D46EF">
        <w:t>cho</w:t>
      </w:r>
      <w:proofErr w:type="spellEnd"/>
      <w:r w:rsidRPr="008D46EF">
        <w:t xml:space="preserve"> </w:t>
      </w:r>
      <w:proofErr w:type="spellStart"/>
      <w:r w:rsidRPr="008D46EF">
        <w:t>Usecsae</w:t>
      </w:r>
      <w:proofErr w:type="spellEnd"/>
      <w:r w:rsidRPr="008D46EF">
        <w:t xml:space="preserve"> </w:t>
      </w:r>
      <w:proofErr w:type="spellStart"/>
      <w:r w:rsidRPr="008D46EF">
        <w:t>Quản</w:t>
      </w:r>
      <w:proofErr w:type="spellEnd"/>
      <w:r w:rsidRPr="008D46EF">
        <w:t xml:space="preserve"> </w:t>
      </w:r>
      <w:proofErr w:type="spellStart"/>
      <w:r w:rsidRPr="008D46EF">
        <w:t>lý</w:t>
      </w:r>
      <w:proofErr w:type="spellEnd"/>
      <w:r w:rsidRPr="008D46EF">
        <w:t xml:space="preserve"> </w:t>
      </w:r>
      <w:proofErr w:type="spellStart"/>
      <w:r w:rsidR="00997630">
        <w:t>l</w:t>
      </w:r>
      <w:r w:rsidRPr="008D46EF">
        <w:t>ịch</w:t>
      </w:r>
      <w:proofErr w:type="spellEnd"/>
      <w:r w:rsidRPr="008D46EF">
        <w:t xml:space="preserve"> </w:t>
      </w:r>
      <w:proofErr w:type="spellStart"/>
      <w:r w:rsidRPr="008D46EF">
        <w:t>trình</w:t>
      </w:r>
      <w:proofErr w:type="spellEnd"/>
    </w:p>
    <w:tbl>
      <w:tblPr>
        <w:tblStyle w:val="TableGrid"/>
        <w:tblW w:w="0" w:type="auto"/>
        <w:tblInd w:w="250" w:type="dxa"/>
        <w:tblLook w:val="04A0" w:firstRow="1" w:lastRow="0" w:firstColumn="1" w:lastColumn="0" w:noHBand="0" w:noVBand="1"/>
      </w:tblPr>
      <w:tblGrid>
        <w:gridCol w:w="2693"/>
        <w:gridCol w:w="6096"/>
      </w:tblGrid>
      <w:tr w:rsidR="00134AA4" w:rsidRPr="00134AA4" w14:paraId="4710661E" w14:textId="77777777" w:rsidTr="005B24F7">
        <w:trPr>
          <w:trHeight w:val="346"/>
        </w:trPr>
        <w:tc>
          <w:tcPr>
            <w:tcW w:w="2693" w:type="dxa"/>
            <w:vAlign w:val="center"/>
          </w:tcPr>
          <w:p w14:paraId="2B2FFE04" w14:textId="77777777" w:rsidR="00134AA4" w:rsidRPr="00134AA4" w:rsidRDefault="00134AA4" w:rsidP="00134AA4">
            <w:proofErr w:type="spellStart"/>
            <w:r w:rsidRPr="00134AA4">
              <w:rPr>
                <w:b/>
                <w:bCs/>
              </w:rPr>
              <w:t>Tên</w:t>
            </w:r>
            <w:proofErr w:type="spellEnd"/>
            <w:r w:rsidRPr="00134AA4">
              <w:rPr>
                <w:b/>
                <w:bCs/>
              </w:rPr>
              <w:t xml:space="preserve"> </w:t>
            </w:r>
            <w:proofErr w:type="spellStart"/>
            <w:r w:rsidRPr="00134AA4">
              <w:rPr>
                <w:b/>
                <w:bCs/>
              </w:rPr>
              <w:t>Usecase</w:t>
            </w:r>
            <w:proofErr w:type="spellEnd"/>
          </w:p>
        </w:tc>
        <w:tc>
          <w:tcPr>
            <w:tcW w:w="6096" w:type="dxa"/>
            <w:vAlign w:val="center"/>
          </w:tcPr>
          <w:p w14:paraId="6B30B804" w14:textId="2AFD0C9A" w:rsidR="00134AA4" w:rsidRPr="00134AA4" w:rsidRDefault="00134AA4" w:rsidP="00134AA4">
            <w:pPr>
              <w:rPr>
                <w:b/>
                <w:bCs/>
              </w:rPr>
            </w:pPr>
            <w:proofErr w:type="spellStart"/>
            <w:r w:rsidRPr="00134AA4">
              <w:rPr>
                <w:b/>
                <w:bCs/>
              </w:rPr>
              <w:t>Quản</w:t>
            </w:r>
            <w:proofErr w:type="spellEnd"/>
            <w:r w:rsidRPr="00134AA4">
              <w:rPr>
                <w:b/>
                <w:bCs/>
              </w:rPr>
              <w:t xml:space="preserve"> </w:t>
            </w:r>
            <w:proofErr w:type="spellStart"/>
            <w:r w:rsidRPr="00134AA4">
              <w:rPr>
                <w:b/>
                <w:bCs/>
              </w:rPr>
              <w:t>lý</w:t>
            </w:r>
            <w:proofErr w:type="spellEnd"/>
            <w:r w:rsidRPr="00134AA4">
              <w:rPr>
                <w:b/>
                <w:bCs/>
              </w:rPr>
              <w:t xml:space="preserve"> </w:t>
            </w:r>
            <w:proofErr w:type="spellStart"/>
            <w:r w:rsidR="00997630">
              <w:rPr>
                <w:b/>
                <w:bCs/>
              </w:rPr>
              <w:t>l</w:t>
            </w:r>
            <w:r w:rsidRPr="00134AA4">
              <w:rPr>
                <w:b/>
                <w:bCs/>
              </w:rPr>
              <w:t>ịch</w:t>
            </w:r>
            <w:proofErr w:type="spellEnd"/>
            <w:r w:rsidRPr="00134AA4">
              <w:rPr>
                <w:b/>
                <w:bCs/>
              </w:rPr>
              <w:t xml:space="preserve"> </w:t>
            </w:r>
            <w:proofErr w:type="spellStart"/>
            <w:r w:rsidRPr="00134AA4">
              <w:rPr>
                <w:b/>
                <w:bCs/>
              </w:rPr>
              <w:t>trình</w:t>
            </w:r>
            <w:proofErr w:type="spellEnd"/>
          </w:p>
        </w:tc>
      </w:tr>
      <w:tr w:rsidR="00134AA4" w:rsidRPr="00134AA4" w14:paraId="1220DE8D" w14:textId="77777777" w:rsidTr="005B24F7">
        <w:trPr>
          <w:trHeight w:val="346"/>
        </w:trPr>
        <w:tc>
          <w:tcPr>
            <w:tcW w:w="2693" w:type="dxa"/>
            <w:vAlign w:val="center"/>
          </w:tcPr>
          <w:p w14:paraId="5B2A5FB1" w14:textId="77777777" w:rsidR="00134AA4" w:rsidRPr="00134AA4" w:rsidRDefault="00134AA4" w:rsidP="00134AA4">
            <w:proofErr w:type="spellStart"/>
            <w:r w:rsidRPr="00134AA4">
              <w:rPr>
                <w:b/>
                <w:bCs/>
              </w:rPr>
              <w:t>Tác</w:t>
            </w:r>
            <w:proofErr w:type="spellEnd"/>
            <w:r w:rsidRPr="00134AA4">
              <w:rPr>
                <w:b/>
                <w:bCs/>
              </w:rPr>
              <w:t xml:space="preserve"> </w:t>
            </w:r>
            <w:proofErr w:type="spellStart"/>
            <w:r w:rsidRPr="00134AA4">
              <w:rPr>
                <w:b/>
                <w:bCs/>
              </w:rPr>
              <w:t>nhân</w:t>
            </w:r>
            <w:proofErr w:type="spellEnd"/>
          </w:p>
        </w:tc>
        <w:tc>
          <w:tcPr>
            <w:tcW w:w="6096" w:type="dxa"/>
            <w:vAlign w:val="center"/>
          </w:tcPr>
          <w:p w14:paraId="03A5FE7E" w14:textId="77777777" w:rsidR="00134AA4" w:rsidRPr="00134AA4" w:rsidRDefault="00134AA4" w:rsidP="00134AA4">
            <w:proofErr w:type="spellStart"/>
            <w:r w:rsidRPr="00134AA4">
              <w:t>Người</w:t>
            </w:r>
            <w:proofErr w:type="spellEnd"/>
            <w:r w:rsidRPr="00134AA4">
              <w:t xml:space="preserve"> </w:t>
            </w:r>
            <w:proofErr w:type="spellStart"/>
            <w:r w:rsidRPr="00134AA4">
              <w:t>dùng</w:t>
            </w:r>
            <w:proofErr w:type="spellEnd"/>
          </w:p>
        </w:tc>
      </w:tr>
      <w:tr w:rsidR="00134AA4" w:rsidRPr="00134AA4" w14:paraId="22F94CC6" w14:textId="77777777" w:rsidTr="005B24F7">
        <w:trPr>
          <w:trHeight w:val="346"/>
        </w:trPr>
        <w:tc>
          <w:tcPr>
            <w:tcW w:w="2693" w:type="dxa"/>
            <w:vAlign w:val="center"/>
          </w:tcPr>
          <w:p w14:paraId="1206723C" w14:textId="77777777" w:rsidR="00134AA4" w:rsidRPr="00134AA4" w:rsidRDefault="00134AA4" w:rsidP="00134AA4">
            <w:proofErr w:type="spellStart"/>
            <w:r w:rsidRPr="00134AA4">
              <w:rPr>
                <w:b/>
                <w:bCs/>
              </w:rPr>
              <w:t>Mục</w:t>
            </w:r>
            <w:proofErr w:type="spellEnd"/>
            <w:r w:rsidRPr="00134AA4">
              <w:rPr>
                <w:b/>
                <w:bCs/>
              </w:rPr>
              <w:t xml:space="preserve"> </w:t>
            </w:r>
            <w:proofErr w:type="spellStart"/>
            <w:r w:rsidRPr="00134AA4">
              <w:rPr>
                <w:b/>
                <w:bCs/>
              </w:rPr>
              <w:t>đích</w:t>
            </w:r>
            <w:proofErr w:type="spellEnd"/>
          </w:p>
        </w:tc>
        <w:tc>
          <w:tcPr>
            <w:tcW w:w="6096" w:type="dxa"/>
            <w:vAlign w:val="center"/>
          </w:tcPr>
          <w:p w14:paraId="1C592551" w14:textId="77777777" w:rsidR="00134AA4" w:rsidRPr="00134AA4" w:rsidRDefault="00134AA4" w:rsidP="00134AA4">
            <w:proofErr w:type="spellStart"/>
            <w:r w:rsidRPr="00134AA4">
              <w:t>Sắp</w:t>
            </w:r>
            <w:proofErr w:type="spellEnd"/>
            <w:r w:rsidRPr="00134AA4">
              <w:t xml:space="preserve"> </w:t>
            </w:r>
            <w:proofErr w:type="spellStart"/>
            <w:r w:rsidRPr="00134AA4">
              <w:t>xếp</w:t>
            </w:r>
            <w:proofErr w:type="spellEnd"/>
            <w:r w:rsidRPr="00134AA4">
              <w:t xml:space="preserve"> </w:t>
            </w:r>
            <w:proofErr w:type="spellStart"/>
            <w:r w:rsidRPr="00134AA4">
              <w:t>thời</w:t>
            </w:r>
            <w:proofErr w:type="spellEnd"/>
            <w:r w:rsidRPr="00134AA4">
              <w:t xml:space="preserve"> </w:t>
            </w:r>
            <w:proofErr w:type="spellStart"/>
            <w:r w:rsidRPr="00134AA4">
              <w:t>gian</w:t>
            </w:r>
            <w:proofErr w:type="spellEnd"/>
            <w:r w:rsidRPr="00134AA4">
              <w:t xml:space="preserve"> </w:t>
            </w:r>
            <w:proofErr w:type="spellStart"/>
            <w:r w:rsidRPr="00134AA4">
              <w:t>biểu</w:t>
            </w:r>
            <w:proofErr w:type="spellEnd"/>
            <w:r w:rsidRPr="00134AA4">
              <w:t xml:space="preserve"> </w:t>
            </w:r>
            <w:proofErr w:type="spellStart"/>
            <w:r w:rsidRPr="00134AA4">
              <w:t>và</w:t>
            </w:r>
            <w:proofErr w:type="spellEnd"/>
            <w:r w:rsidRPr="00134AA4">
              <w:t xml:space="preserve"> </w:t>
            </w:r>
            <w:proofErr w:type="spellStart"/>
            <w:r w:rsidRPr="00134AA4">
              <w:t>thiết</w:t>
            </w:r>
            <w:proofErr w:type="spellEnd"/>
            <w:r w:rsidRPr="00134AA4">
              <w:t xml:space="preserve"> </w:t>
            </w:r>
            <w:proofErr w:type="spellStart"/>
            <w:r w:rsidRPr="00134AA4">
              <w:t>lập</w:t>
            </w:r>
            <w:proofErr w:type="spellEnd"/>
            <w:r w:rsidRPr="00134AA4">
              <w:t xml:space="preserve"> </w:t>
            </w:r>
            <w:proofErr w:type="spellStart"/>
            <w:r w:rsidRPr="00134AA4">
              <w:t>nhắc</w:t>
            </w:r>
            <w:proofErr w:type="spellEnd"/>
            <w:r w:rsidRPr="00134AA4">
              <w:t xml:space="preserve"> </w:t>
            </w:r>
            <w:proofErr w:type="spellStart"/>
            <w:r w:rsidRPr="00134AA4">
              <w:t>nhở</w:t>
            </w:r>
            <w:proofErr w:type="spellEnd"/>
            <w:r w:rsidRPr="00134AA4">
              <w:t xml:space="preserve"> </w:t>
            </w:r>
            <w:proofErr w:type="spellStart"/>
            <w:r w:rsidRPr="00134AA4">
              <w:t>tự</w:t>
            </w:r>
            <w:proofErr w:type="spellEnd"/>
            <w:r w:rsidRPr="00134AA4">
              <w:t xml:space="preserve"> </w:t>
            </w:r>
            <w:proofErr w:type="spellStart"/>
            <w:r w:rsidRPr="00134AA4">
              <w:t>động</w:t>
            </w:r>
            <w:proofErr w:type="spellEnd"/>
            <w:r w:rsidRPr="00134AA4">
              <w:t>.</w:t>
            </w:r>
          </w:p>
        </w:tc>
      </w:tr>
      <w:tr w:rsidR="00134AA4" w:rsidRPr="00134AA4" w14:paraId="32FD784B" w14:textId="77777777" w:rsidTr="005B24F7">
        <w:trPr>
          <w:trHeight w:val="346"/>
        </w:trPr>
        <w:tc>
          <w:tcPr>
            <w:tcW w:w="2693" w:type="dxa"/>
            <w:vAlign w:val="center"/>
          </w:tcPr>
          <w:p w14:paraId="5103122F" w14:textId="77777777" w:rsidR="00134AA4" w:rsidRPr="00134AA4" w:rsidRDefault="00134AA4" w:rsidP="00134AA4">
            <w:proofErr w:type="spellStart"/>
            <w:r w:rsidRPr="00134AA4">
              <w:rPr>
                <w:b/>
                <w:bCs/>
              </w:rPr>
              <w:t>Điều</w:t>
            </w:r>
            <w:proofErr w:type="spellEnd"/>
            <w:r w:rsidRPr="00134AA4">
              <w:rPr>
                <w:b/>
                <w:bCs/>
              </w:rPr>
              <w:t xml:space="preserve"> </w:t>
            </w:r>
            <w:proofErr w:type="spellStart"/>
            <w:r w:rsidRPr="00134AA4">
              <w:rPr>
                <w:b/>
                <w:bCs/>
              </w:rPr>
              <w:t>kiện</w:t>
            </w:r>
            <w:proofErr w:type="spellEnd"/>
            <w:r w:rsidRPr="00134AA4">
              <w:rPr>
                <w:b/>
                <w:bCs/>
              </w:rPr>
              <w:t xml:space="preserve"> </w:t>
            </w:r>
            <w:proofErr w:type="spellStart"/>
            <w:r w:rsidRPr="00134AA4">
              <w:rPr>
                <w:b/>
                <w:bCs/>
              </w:rPr>
              <w:t>trước</w:t>
            </w:r>
            <w:proofErr w:type="spellEnd"/>
          </w:p>
        </w:tc>
        <w:tc>
          <w:tcPr>
            <w:tcW w:w="6096" w:type="dxa"/>
            <w:vAlign w:val="center"/>
          </w:tcPr>
          <w:p w14:paraId="7DDD6F22" w14:textId="77777777" w:rsidR="00134AA4" w:rsidRPr="00134AA4" w:rsidRDefault="00134AA4" w:rsidP="00134AA4">
            <w:proofErr w:type="spellStart"/>
            <w:r w:rsidRPr="00134AA4">
              <w:t>Người</w:t>
            </w:r>
            <w:proofErr w:type="spellEnd"/>
            <w:r w:rsidRPr="00134AA4">
              <w:t xml:space="preserve"> </w:t>
            </w:r>
            <w:proofErr w:type="spellStart"/>
            <w:r w:rsidRPr="00134AA4">
              <w:t>dùng</w:t>
            </w:r>
            <w:proofErr w:type="spellEnd"/>
            <w:r w:rsidRPr="00134AA4">
              <w:t xml:space="preserve"> </w:t>
            </w:r>
            <w:proofErr w:type="spellStart"/>
            <w:r w:rsidRPr="00134AA4">
              <w:t>đã</w:t>
            </w:r>
            <w:proofErr w:type="spellEnd"/>
            <w:r w:rsidRPr="00134AA4">
              <w:t xml:space="preserve"> </w:t>
            </w:r>
            <w:proofErr w:type="spellStart"/>
            <w:r w:rsidRPr="00134AA4">
              <w:t>đăng</w:t>
            </w:r>
            <w:proofErr w:type="spellEnd"/>
            <w:r w:rsidRPr="00134AA4">
              <w:t xml:space="preserve"> </w:t>
            </w:r>
            <w:proofErr w:type="spellStart"/>
            <w:r w:rsidRPr="00134AA4">
              <w:t>nhập</w:t>
            </w:r>
            <w:proofErr w:type="spellEnd"/>
            <w:r w:rsidRPr="00134AA4">
              <w:t xml:space="preserve"> </w:t>
            </w:r>
            <w:proofErr w:type="spellStart"/>
            <w:r w:rsidRPr="00134AA4">
              <w:t>thành</w:t>
            </w:r>
            <w:proofErr w:type="spellEnd"/>
            <w:r w:rsidRPr="00134AA4">
              <w:t xml:space="preserve"> công.</w:t>
            </w:r>
          </w:p>
        </w:tc>
      </w:tr>
      <w:tr w:rsidR="00134AA4" w:rsidRPr="00134AA4" w14:paraId="5BA4D7A1" w14:textId="77777777" w:rsidTr="005B24F7">
        <w:trPr>
          <w:trHeight w:val="346"/>
        </w:trPr>
        <w:tc>
          <w:tcPr>
            <w:tcW w:w="2693" w:type="dxa"/>
            <w:vAlign w:val="center"/>
          </w:tcPr>
          <w:p w14:paraId="40FCA259" w14:textId="77777777" w:rsidR="00134AA4" w:rsidRPr="00134AA4" w:rsidRDefault="00134AA4" w:rsidP="00134AA4">
            <w:proofErr w:type="spellStart"/>
            <w:r w:rsidRPr="00134AA4">
              <w:rPr>
                <w:b/>
                <w:bCs/>
              </w:rPr>
              <w:t>Luồng</w:t>
            </w:r>
            <w:proofErr w:type="spellEnd"/>
            <w:r w:rsidRPr="00134AA4">
              <w:rPr>
                <w:b/>
                <w:bCs/>
              </w:rPr>
              <w:t xml:space="preserve"> </w:t>
            </w:r>
            <w:proofErr w:type="spellStart"/>
            <w:r w:rsidRPr="00134AA4">
              <w:rPr>
                <w:b/>
                <w:bCs/>
              </w:rPr>
              <w:t>sự</w:t>
            </w:r>
            <w:proofErr w:type="spellEnd"/>
            <w:r w:rsidRPr="00134AA4">
              <w:rPr>
                <w:b/>
                <w:bCs/>
              </w:rPr>
              <w:t xml:space="preserve"> </w:t>
            </w:r>
            <w:proofErr w:type="spellStart"/>
            <w:r w:rsidRPr="00134AA4">
              <w:rPr>
                <w:b/>
                <w:bCs/>
              </w:rPr>
              <w:t>kiện</w:t>
            </w:r>
            <w:proofErr w:type="spellEnd"/>
            <w:r w:rsidRPr="00134AA4">
              <w:rPr>
                <w:b/>
                <w:bCs/>
              </w:rPr>
              <w:t xml:space="preserve"> </w:t>
            </w:r>
            <w:proofErr w:type="spellStart"/>
            <w:r w:rsidRPr="00134AA4">
              <w:rPr>
                <w:b/>
                <w:bCs/>
              </w:rPr>
              <w:t>chính</w:t>
            </w:r>
            <w:proofErr w:type="spellEnd"/>
          </w:p>
        </w:tc>
        <w:tc>
          <w:tcPr>
            <w:tcW w:w="6096" w:type="dxa"/>
            <w:vAlign w:val="center"/>
          </w:tcPr>
          <w:p w14:paraId="36ED06A6" w14:textId="77777777" w:rsidR="00134AA4" w:rsidRPr="00134AA4" w:rsidRDefault="00134AA4" w:rsidP="00134AA4">
            <w:r w:rsidRPr="00134AA4">
              <w:t xml:space="preserve">1. </w:t>
            </w:r>
            <w:proofErr w:type="spellStart"/>
            <w:r w:rsidRPr="00134AA4">
              <w:t>Người</w:t>
            </w:r>
            <w:proofErr w:type="spellEnd"/>
            <w:r w:rsidRPr="00134AA4">
              <w:t xml:space="preserve"> </w:t>
            </w:r>
            <w:proofErr w:type="spellStart"/>
            <w:r w:rsidRPr="00134AA4">
              <w:t>dùng</w:t>
            </w:r>
            <w:proofErr w:type="spellEnd"/>
            <w:r w:rsidRPr="00134AA4">
              <w:t xml:space="preserve"> </w:t>
            </w:r>
            <w:proofErr w:type="spellStart"/>
            <w:r w:rsidRPr="00134AA4">
              <w:t>chọn</w:t>
            </w:r>
            <w:proofErr w:type="spellEnd"/>
            <w:r w:rsidRPr="00134AA4">
              <w:t xml:space="preserve"> menu "</w:t>
            </w:r>
            <w:proofErr w:type="spellStart"/>
            <w:r w:rsidRPr="00134AA4">
              <w:t>Lịch</w:t>
            </w:r>
            <w:proofErr w:type="spellEnd"/>
            <w:r w:rsidRPr="00134AA4">
              <w:t xml:space="preserve"> </w:t>
            </w:r>
            <w:proofErr w:type="spellStart"/>
            <w:r w:rsidRPr="00134AA4">
              <w:t>trình</w:t>
            </w:r>
            <w:proofErr w:type="spellEnd"/>
            <w:r w:rsidRPr="00134AA4">
              <w:t>".</w:t>
            </w:r>
          </w:p>
          <w:p w14:paraId="3E24F1BC" w14:textId="77777777" w:rsidR="00134AA4" w:rsidRPr="00134AA4" w:rsidRDefault="00134AA4" w:rsidP="00134AA4">
            <w:r w:rsidRPr="00134AA4">
              <w:t xml:space="preserve">2. </w:t>
            </w:r>
            <w:proofErr w:type="spellStart"/>
            <w:r w:rsidRPr="00134AA4">
              <w:t>Hệ</w:t>
            </w:r>
            <w:proofErr w:type="spellEnd"/>
            <w:r w:rsidRPr="00134AA4">
              <w:t xml:space="preserve"> </w:t>
            </w:r>
            <w:proofErr w:type="spellStart"/>
            <w:r w:rsidRPr="00134AA4">
              <w:t>thống</w:t>
            </w:r>
            <w:proofErr w:type="spellEnd"/>
            <w:r w:rsidRPr="00134AA4">
              <w:t xml:space="preserve"> </w:t>
            </w:r>
            <w:proofErr w:type="spellStart"/>
            <w:r w:rsidRPr="00134AA4">
              <w:t>hiển</w:t>
            </w:r>
            <w:proofErr w:type="spellEnd"/>
            <w:r w:rsidRPr="00134AA4">
              <w:t xml:space="preserve"> </w:t>
            </w:r>
            <w:proofErr w:type="spellStart"/>
            <w:r w:rsidRPr="00134AA4">
              <w:t>thị</w:t>
            </w:r>
            <w:proofErr w:type="spellEnd"/>
            <w:r w:rsidRPr="00134AA4">
              <w:t xml:space="preserve"> </w:t>
            </w:r>
            <w:proofErr w:type="spellStart"/>
            <w:r w:rsidRPr="00134AA4">
              <w:t>giao</w:t>
            </w:r>
            <w:proofErr w:type="spellEnd"/>
            <w:r w:rsidRPr="00134AA4">
              <w:t xml:space="preserve"> </w:t>
            </w:r>
            <w:proofErr w:type="spellStart"/>
            <w:r w:rsidRPr="00134AA4">
              <w:t>diện</w:t>
            </w:r>
            <w:proofErr w:type="spellEnd"/>
            <w:r w:rsidRPr="00134AA4">
              <w:t xml:space="preserve"> </w:t>
            </w:r>
            <w:proofErr w:type="spellStart"/>
            <w:r w:rsidRPr="00134AA4">
              <w:t>lịch</w:t>
            </w:r>
            <w:proofErr w:type="spellEnd"/>
            <w:r w:rsidRPr="00134AA4">
              <w:t xml:space="preserve"> (Calendar View).</w:t>
            </w:r>
          </w:p>
          <w:p w14:paraId="2A5A9490" w14:textId="77777777" w:rsidR="00134AA4" w:rsidRPr="00134AA4" w:rsidRDefault="00134AA4" w:rsidP="00134AA4">
            <w:r w:rsidRPr="00134AA4">
              <w:t xml:space="preserve">3. </w:t>
            </w:r>
            <w:proofErr w:type="spellStart"/>
            <w:r w:rsidRPr="00134AA4">
              <w:t>Người</w:t>
            </w:r>
            <w:proofErr w:type="spellEnd"/>
            <w:r w:rsidRPr="00134AA4">
              <w:t xml:space="preserve"> </w:t>
            </w:r>
            <w:proofErr w:type="spellStart"/>
            <w:r w:rsidRPr="00134AA4">
              <w:t>dùng</w:t>
            </w:r>
            <w:proofErr w:type="spellEnd"/>
            <w:r w:rsidRPr="00134AA4">
              <w:t xml:space="preserve"> </w:t>
            </w:r>
            <w:proofErr w:type="spellStart"/>
            <w:r w:rsidRPr="00134AA4">
              <w:t>chọn</w:t>
            </w:r>
            <w:proofErr w:type="spellEnd"/>
            <w:r w:rsidRPr="00134AA4">
              <w:t xml:space="preserve"> </w:t>
            </w:r>
            <w:proofErr w:type="spellStart"/>
            <w:r w:rsidRPr="00134AA4">
              <w:t>một</w:t>
            </w:r>
            <w:proofErr w:type="spellEnd"/>
            <w:r w:rsidRPr="00134AA4">
              <w:t xml:space="preserve"> </w:t>
            </w:r>
            <w:proofErr w:type="spellStart"/>
            <w:r w:rsidRPr="00134AA4">
              <w:t>ngày</w:t>
            </w:r>
            <w:proofErr w:type="spellEnd"/>
            <w:r w:rsidRPr="00134AA4">
              <w:t xml:space="preserve"> </w:t>
            </w:r>
            <w:proofErr w:type="spellStart"/>
            <w:r w:rsidRPr="00134AA4">
              <w:t>hoặc</w:t>
            </w:r>
            <w:proofErr w:type="spellEnd"/>
            <w:r w:rsidRPr="00134AA4">
              <w:t xml:space="preserve"> </w:t>
            </w:r>
            <w:proofErr w:type="spellStart"/>
            <w:r w:rsidRPr="00134AA4">
              <w:t>khung</w:t>
            </w:r>
            <w:proofErr w:type="spellEnd"/>
            <w:r w:rsidRPr="00134AA4">
              <w:t xml:space="preserve"> </w:t>
            </w:r>
            <w:proofErr w:type="spellStart"/>
            <w:r w:rsidRPr="00134AA4">
              <w:t>giờ</w:t>
            </w:r>
            <w:proofErr w:type="spellEnd"/>
            <w:r w:rsidRPr="00134AA4">
              <w:t xml:space="preserve"> </w:t>
            </w:r>
            <w:proofErr w:type="spellStart"/>
            <w:r w:rsidRPr="00134AA4">
              <w:t>cụ</w:t>
            </w:r>
            <w:proofErr w:type="spellEnd"/>
            <w:r w:rsidRPr="00134AA4">
              <w:t xml:space="preserve"> </w:t>
            </w:r>
            <w:proofErr w:type="spellStart"/>
            <w:r w:rsidRPr="00134AA4">
              <w:t>thể</w:t>
            </w:r>
            <w:proofErr w:type="spellEnd"/>
            <w:r w:rsidRPr="00134AA4">
              <w:t>.</w:t>
            </w:r>
          </w:p>
          <w:p w14:paraId="700214ED" w14:textId="77777777" w:rsidR="00134AA4" w:rsidRPr="00134AA4" w:rsidRDefault="00134AA4" w:rsidP="00134AA4">
            <w:r w:rsidRPr="00134AA4">
              <w:t xml:space="preserve">4. </w:t>
            </w:r>
            <w:proofErr w:type="spellStart"/>
            <w:r w:rsidRPr="00134AA4">
              <w:t>Người</w:t>
            </w:r>
            <w:proofErr w:type="spellEnd"/>
            <w:r w:rsidRPr="00134AA4">
              <w:t xml:space="preserve"> </w:t>
            </w:r>
            <w:proofErr w:type="spellStart"/>
            <w:r w:rsidRPr="00134AA4">
              <w:t>dùng</w:t>
            </w:r>
            <w:proofErr w:type="spellEnd"/>
            <w:r w:rsidRPr="00134AA4">
              <w:t xml:space="preserve"> </w:t>
            </w:r>
            <w:proofErr w:type="spellStart"/>
            <w:r w:rsidRPr="00134AA4">
              <w:t>nhập</w:t>
            </w:r>
            <w:proofErr w:type="spellEnd"/>
            <w:r w:rsidRPr="00134AA4">
              <w:t xml:space="preserve"> </w:t>
            </w:r>
            <w:proofErr w:type="spellStart"/>
            <w:r w:rsidRPr="00134AA4">
              <w:t>thông</w:t>
            </w:r>
            <w:proofErr w:type="spellEnd"/>
            <w:r w:rsidRPr="00134AA4">
              <w:t xml:space="preserve"> tin </w:t>
            </w:r>
            <w:proofErr w:type="spellStart"/>
            <w:r w:rsidRPr="00134AA4">
              <w:t>sự</w:t>
            </w:r>
            <w:proofErr w:type="spellEnd"/>
            <w:r w:rsidRPr="00134AA4">
              <w:t xml:space="preserve"> </w:t>
            </w:r>
            <w:proofErr w:type="spellStart"/>
            <w:r w:rsidRPr="00134AA4">
              <w:t>kiện</w:t>
            </w:r>
            <w:proofErr w:type="spellEnd"/>
            <w:r w:rsidRPr="00134AA4">
              <w:t xml:space="preserve"> (</w:t>
            </w:r>
            <w:proofErr w:type="spellStart"/>
            <w:r w:rsidRPr="00134AA4">
              <w:t>Tên</w:t>
            </w:r>
            <w:proofErr w:type="spellEnd"/>
            <w:r w:rsidRPr="00134AA4">
              <w:t xml:space="preserve">, </w:t>
            </w:r>
            <w:proofErr w:type="spellStart"/>
            <w:r w:rsidRPr="00134AA4">
              <w:t>Thời</w:t>
            </w:r>
            <w:proofErr w:type="spellEnd"/>
            <w:r w:rsidRPr="00134AA4">
              <w:t xml:space="preserve"> </w:t>
            </w:r>
            <w:proofErr w:type="spellStart"/>
            <w:r w:rsidRPr="00134AA4">
              <w:t>gian</w:t>
            </w:r>
            <w:proofErr w:type="spellEnd"/>
            <w:r w:rsidRPr="00134AA4">
              <w:t xml:space="preserve"> </w:t>
            </w:r>
            <w:proofErr w:type="spellStart"/>
            <w:r w:rsidRPr="00134AA4">
              <w:t>bắt</w:t>
            </w:r>
            <w:proofErr w:type="spellEnd"/>
            <w:r w:rsidRPr="00134AA4">
              <w:t xml:space="preserve"> </w:t>
            </w:r>
            <w:proofErr w:type="spellStart"/>
            <w:r w:rsidRPr="00134AA4">
              <w:t>đầu</w:t>
            </w:r>
            <w:proofErr w:type="spellEnd"/>
            <w:r w:rsidRPr="00134AA4">
              <w:t>/</w:t>
            </w:r>
            <w:proofErr w:type="spellStart"/>
            <w:r w:rsidRPr="00134AA4">
              <w:t>kết</w:t>
            </w:r>
            <w:proofErr w:type="spellEnd"/>
            <w:r w:rsidRPr="00134AA4">
              <w:t xml:space="preserve"> </w:t>
            </w:r>
            <w:proofErr w:type="spellStart"/>
            <w:r w:rsidRPr="00134AA4">
              <w:t>thúc</w:t>
            </w:r>
            <w:proofErr w:type="spellEnd"/>
            <w:r w:rsidRPr="00134AA4">
              <w:t xml:space="preserve">, </w:t>
            </w:r>
            <w:proofErr w:type="spellStart"/>
            <w:r w:rsidRPr="00134AA4">
              <w:t>Địa</w:t>
            </w:r>
            <w:proofErr w:type="spellEnd"/>
            <w:r w:rsidRPr="00134AA4">
              <w:t xml:space="preserve"> </w:t>
            </w:r>
            <w:proofErr w:type="spellStart"/>
            <w:r w:rsidRPr="00134AA4">
              <w:t>điểm</w:t>
            </w:r>
            <w:proofErr w:type="spellEnd"/>
            <w:r w:rsidRPr="00134AA4">
              <w:t>).</w:t>
            </w:r>
          </w:p>
          <w:p w14:paraId="1AE9C648" w14:textId="77777777" w:rsidR="00134AA4" w:rsidRPr="00134AA4" w:rsidRDefault="00134AA4" w:rsidP="00134AA4">
            <w:r w:rsidRPr="00134AA4">
              <w:t xml:space="preserve">5. </w:t>
            </w:r>
            <w:r w:rsidRPr="00134AA4">
              <w:rPr>
                <w:b/>
                <w:bCs/>
              </w:rPr>
              <w:t>[</w:t>
            </w:r>
            <w:proofErr w:type="spellStart"/>
            <w:r w:rsidRPr="00134AA4">
              <w:rPr>
                <w:b/>
                <w:bCs/>
              </w:rPr>
              <w:t>Mở</w:t>
            </w:r>
            <w:proofErr w:type="spellEnd"/>
            <w:r w:rsidRPr="00134AA4">
              <w:rPr>
                <w:b/>
                <w:bCs/>
              </w:rPr>
              <w:t xml:space="preserve"> </w:t>
            </w:r>
            <w:proofErr w:type="spellStart"/>
            <w:r w:rsidRPr="00134AA4">
              <w:rPr>
                <w:b/>
                <w:bCs/>
              </w:rPr>
              <w:t>rộng</w:t>
            </w:r>
            <w:proofErr w:type="spellEnd"/>
            <w:r w:rsidRPr="00134AA4">
              <w:rPr>
                <w:b/>
                <w:bCs/>
              </w:rPr>
              <w:t xml:space="preserve">] </w:t>
            </w:r>
            <w:proofErr w:type="spellStart"/>
            <w:r w:rsidRPr="00134AA4">
              <w:rPr>
                <w:b/>
                <w:bCs/>
              </w:rPr>
              <w:t>Cài</w:t>
            </w:r>
            <w:proofErr w:type="spellEnd"/>
            <w:r w:rsidRPr="00134AA4">
              <w:rPr>
                <w:b/>
                <w:bCs/>
              </w:rPr>
              <w:t xml:space="preserve"> </w:t>
            </w:r>
            <w:proofErr w:type="spellStart"/>
            <w:r w:rsidRPr="00134AA4">
              <w:rPr>
                <w:b/>
                <w:bCs/>
              </w:rPr>
              <w:t>đặt</w:t>
            </w:r>
            <w:proofErr w:type="spellEnd"/>
            <w:r w:rsidRPr="00134AA4">
              <w:rPr>
                <w:b/>
                <w:bCs/>
              </w:rPr>
              <w:t xml:space="preserve"> </w:t>
            </w:r>
            <w:proofErr w:type="spellStart"/>
            <w:r w:rsidRPr="00134AA4">
              <w:rPr>
                <w:b/>
                <w:bCs/>
              </w:rPr>
              <w:t>nhắc</w:t>
            </w:r>
            <w:proofErr w:type="spellEnd"/>
            <w:r w:rsidRPr="00134AA4">
              <w:rPr>
                <w:b/>
                <w:bCs/>
              </w:rPr>
              <w:t xml:space="preserve"> </w:t>
            </w:r>
            <w:proofErr w:type="spellStart"/>
            <w:r w:rsidRPr="00134AA4">
              <w:rPr>
                <w:b/>
                <w:bCs/>
              </w:rPr>
              <w:t>nhở</w:t>
            </w:r>
            <w:proofErr w:type="spellEnd"/>
            <w:r w:rsidRPr="00134AA4">
              <w:rPr>
                <w:b/>
                <w:bCs/>
              </w:rPr>
              <w:t>:</w:t>
            </w:r>
            <w:r w:rsidRPr="00134AA4">
              <w:t xml:space="preserve"> </w:t>
            </w:r>
            <w:proofErr w:type="spellStart"/>
            <w:r w:rsidRPr="00134AA4">
              <w:t>Người</w:t>
            </w:r>
            <w:proofErr w:type="spellEnd"/>
            <w:r w:rsidRPr="00134AA4">
              <w:t xml:space="preserve"> </w:t>
            </w:r>
            <w:proofErr w:type="spellStart"/>
            <w:r w:rsidRPr="00134AA4">
              <w:t>dùng</w:t>
            </w:r>
            <w:proofErr w:type="spellEnd"/>
            <w:r w:rsidRPr="00134AA4">
              <w:t xml:space="preserve"> </w:t>
            </w:r>
            <w:proofErr w:type="spellStart"/>
            <w:r w:rsidRPr="00134AA4">
              <w:t>chọn</w:t>
            </w:r>
            <w:proofErr w:type="spellEnd"/>
            <w:r w:rsidRPr="00134AA4">
              <w:t xml:space="preserve"> </w:t>
            </w:r>
            <w:proofErr w:type="spellStart"/>
            <w:r w:rsidRPr="00134AA4">
              <w:t>mốc</w:t>
            </w:r>
            <w:proofErr w:type="spellEnd"/>
            <w:r w:rsidRPr="00134AA4">
              <w:t xml:space="preserve"> </w:t>
            </w:r>
            <w:proofErr w:type="spellStart"/>
            <w:r w:rsidRPr="00134AA4">
              <w:t>thời</w:t>
            </w:r>
            <w:proofErr w:type="spellEnd"/>
            <w:r w:rsidRPr="00134AA4">
              <w:t xml:space="preserve"> </w:t>
            </w:r>
            <w:proofErr w:type="spellStart"/>
            <w:r w:rsidRPr="00134AA4">
              <w:t>gian</w:t>
            </w:r>
            <w:proofErr w:type="spellEnd"/>
            <w:r w:rsidRPr="00134AA4">
              <w:t xml:space="preserve"> </w:t>
            </w:r>
            <w:proofErr w:type="spellStart"/>
            <w:r w:rsidRPr="00134AA4">
              <w:t>nhắc</w:t>
            </w:r>
            <w:proofErr w:type="spellEnd"/>
            <w:r w:rsidRPr="00134AA4">
              <w:t xml:space="preserve"> </w:t>
            </w:r>
            <w:proofErr w:type="spellStart"/>
            <w:r w:rsidRPr="00134AA4">
              <w:t>trước</w:t>
            </w:r>
            <w:proofErr w:type="spellEnd"/>
            <w:r w:rsidRPr="00134AA4">
              <w:t xml:space="preserve"> (</w:t>
            </w:r>
            <w:proofErr w:type="spellStart"/>
            <w:r w:rsidRPr="00134AA4">
              <w:t>ví</w:t>
            </w:r>
            <w:proofErr w:type="spellEnd"/>
            <w:r w:rsidRPr="00134AA4">
              <w:t xml:space="preserve"> </w:t>
            </w:r>
            <w:proofErr w:type="spellStart"/>
            <w:r w:rsidRPr="00134AA4">
              <w:t>dụ</w:t>
            </w:r>
            <w:proofErr w:type="spellEnd"/>
            <w:r w:rsidRPr="00134AA4">
              <w:t xml:space="preserve">: 15 </w:t>
            </w:r>
            <w:proofErr w:type="spellStart"/>
            <w:r w:rsidRPr="00134AA4">
              <w:t>phút</w:t>
            </w:r>
            <w:proofErr w:type="spellEnd"/>
            <w:r w:rsidRPr="00134AA4">
              <w:t xml:space="preserve">) </w:t>
            </w:r>
            <w:proofErr w:type="spellStart"/>
            <w:r w:rsidRPr="00134AA4">
              <w:t>và</w:t>
            </w:r>
            <w:proofErr w:type="spellEnd"/>
            <w:r w:rsidRPr="00134AA4">
              <w:t xml:space="preserve"> </w:t>
            </w:r>
            <w:proofErr w:type="spellStart"/>
            <w:r w:rsidRPr="00134AA4">
              <w:t>loại</w:t>
            </w:r>
            <w:proofErr w:type="spellEnd"/>
            <w:r w:rsidRPr="00134AA4">
              <w:t xml:space="preserve"> </w:t>
            </w:r>
            <w:proofErr w:type="spellStart"/>
            <w:r w:rsidRPr="00134AA4">
              <w:t>chuông</w:t>
            </w:r>
            <w:proofErr w:type="spellEnd"/>
            <w:r w:rsidRPr="00134AA4">
              <w:t xml:space="preserve"> </w:t>
            </w:r>
            <w:proofErr w:type="spellStart"/>
            <w:r w:rsidRPr="00134AA4">
              <w:t>báo</w:t>
            </w:r>
            <w:proofErr w:type="spellEnd"/>
            <w:r w:rsidRPr="00134AA4">
              <w:t>.</w:t>
            </w:r>
          </w:p>
          <w:p w14:paraId="15686724" w14:textId="77777777" w:rsidR="00134AA4" w:rsidRPr="00134AA4" w:rsidRDefault="00134AA4" w:rsidP="00134AA4">
            <w:r w:rsidRPr="00134AA4">
              <w:t xml:space="preserve">6. </w:t>
            </w:r>
            <w:proofErr w:type="spellStart"/>
            <w:r w:rsidRPr="00134AA4">
              <w:t>Người</w:t>
            </w:r>
            <w:proofErr w:type="spellEnd"/>
            <w:r w:rsidRPr="00134AA4">
              <w:t xml:space="preserve"> </w:t>
            </w:r>
            <w:proofErr w:type="spellStart"/>
            <w:r w:rsidRPr="00134AA4">
              <w:t>dùng</w:t>
            </w:r>
            <w:proofErr w:type="spellEnd"/>
            <w:r w:rsidRPr="00134AA4">
              <w:t xml:space="preserve"> </w:t>
            </w:r>
            <w:proofErr w:type="spellStart"/>
            <w:r w:rsidRPr="00134AA4">
              <w:t>nhấn</w:t>
            </w:r>
            <w:proofErr w:type="spellEnd"/>
            <w:r w:rsidRPr="00134AA4">
              <w:t xml:space="preserve"> "</w:t>
            </w:r>
            <w:proofErr w:type="spellStart"/>
            <w:r w:rsidRPr="00134AA4">
              <w:t>Lưu</w:t>
            </w:r>
            <w:proofErr w:type="spellEnd"/>
            <w:r w:rsidRPr="00134AA4">
              <w:t>".</w:t>
            </w:r>
          </w:p>
          <w:p w14:paraId="61497F48" w14:textId="77777777" w:rsidR="00134AA4" w:rsidRPr="00134AA4" w:rsidRDefault="00134AA4" w:rsidP="00134AA4">
            <w:r w:rsidRPr="00134AA4">
              <w:t xml:space="preserve">7. </w:t>
            </w:r>
            <w:proofErr w:type="spellStart"/>
            <w:r w:rsidRPr="00134AA4">
              <w:t>Hệ</w:t>
            </w:r>
            <w:proofErr w:type="spellEnd"/>
            <w:r w:rsidRPr="00134AA4">
              <w:t xml:space="preserve"> </w:t>
            </w:r>
            <w:proofErr w:type="spellStart"/>
            <w:r w:rsidRPr="00134AA4">
              <w:t>thống</w:t>
            </w:r>
            <w:proofErr w:type="spellEnd"/>
            <w:r w:rsidRPr="00134AA4">
              <w:t xml:space="preserve"> </w:t>
            </w:r>
            <w:proofErr w:type="spellStart"/>
            <w:r w:rsidRPr="00134AA4">
              <w:t>lưu</w:t>
            </w:r>
            <w:proofErr w:type="spellEnd"/>
            <w:r w:rsidRPr="00134AA4">
              <w:t xml:space="preserve"> </w:t>
            </w:r>
            <w:proofErr w:type="spellStart"/>
            <w:r w:rsidRPr="00134AA4">
              <w:t>sự</w:t>
            </w:r>
            <w:proofErr w:type="spellEnd"/>
            <w:r w:rsidRPr="00134AA4">
              <w:t xml:space="preserve"> </w:t>
            </w:r>
            <w:proofErr w:type="spellStart"/>
            <w:r w:rsidRPr="00134AA4">
              <w:t>kiện</w:t>
            </w:r>
            <w:proofErr w:type="spellEnd"/>
            <w:r w:rsidRPr="00134AA4">
              <w:t xml:space="preserve"> </w:t>
            </w:r>
            <w:proofErr w:type="spellStart"/>
            <w:r w:rsidRPr="00134AA4">
              <w:t>và</w:t>
            </w:r>
            <w:proofErr w:type="spellEnd"/>
            <w:r w:rsidRPr="00134AA4">
              <w:t xml:space="preserve"> </w:t>
            </w:r>
            <w:proofErr w:type="spellStart"/>
            <w:r w:rsidRPr="00134AA4">
              <w:t>thiết</w:t>
            </w:r>
            <w:proofErr w:type="spellEnd"/>
            <w:r w:rsidRPr="00134AA4">
              <w:t xml:space="preserve"> </w:t>
            </w:r>
            <w:proofErr w:type="spellStart"/>
            <w:r w:rsidRPr="00134AA4">
              <w:t>lập</w:t>
            </w:r>
            <w:proofErr w:type="spellEnd"/>
            <w:r w:rsidRPr="00134AA4">
              <w:t xml:space="preserve"> trigger </w:t>
            </w:r>
            <w:proofErr w:type="spellStart"/>
            <w:r w:rsidRPr="00134AA4">
              <w:t>nhắc</w:t>
            </w:r>
            <w:proofErr w:type="spellEnd"/>
            <w:r w:rsidRPr="00134AA4">
              <w:t xml:space="preserve"> </w:t>
            </w:r>
            <w:proofErr w:type="spellStart"/>
            <w:r w:rsidRPr="00134AA4">
              <w:t>nhở</w:t>
            </w:r>
            <w:proofErr w:type="spellEnd"/>
            <w:r w:rsidRPr="00134AA4">
              <w:t>.</w:t>
            </w:r>
          </w:p>
        </w:tc>
      </w:tr>
      <w:tr w:rsidR="00134AA4" w:rsidRPr="00134AA4" w14:paraId="3036E399" w14:textId="77777777" w:rsidTr="005B24F7">
        <w:trPr>
          <w:trHeight w:val="346"/>
        </w:trPr>
        <w:tc>
          <w:tcPr>
            <w:tcW w:w="2693" w:type="dxa"/>
            <w:vAlign w:val="center"/>
          </w:tcPr>
          <w:p w14:paraId="5DF11999" w14:textId="77777777" w:rsidR="00134AA4" w:rsidRPr="00134AA4" w:rsidRDefault="00134AA4" w:rsidP="00134AA4">
            <w:proofErr w:type="spellStart"/>
            <w:r w:rsidRPr="00134AA4">
              <w:rPr>
                <w:b/>
                <w:bCs/>
              </w:rPr>
              <w:lastRenderedPageBreak/>
              <w:t>Điều</w:t>
            </w:r>
            <w:proofErr w:type="spellEnd"/>
            <w:r w:rsidRPr="00134AA4">
              <w:rPr>
                <w:b/>
                <w:bCs/>
              </w:rPr>
              <w:t xml:space="preserve"> </w:t>
            </w:r>
            <w:proofErr w:type="spellStart"/>
            <w:r w:rsidRPr="00134AA4">
              <w:rPr>
                <w:b/>
                <w:bCs/>
              </w:rPr>
              <w:t>kiện</w:t>
            </w:r>
            <w:proofErr w:type="spellEnd"/>
            <w:r w:rsidRPr="00134AA4">
              <w:rPr>
                <w:b/>
                <w:bCs/>
              </w:rPr>
              <w:t xml:space="preserve"> </w:t>
            </w:r>
            <w:proofErr w:type="spellStart"/>
            <w:r w:rsidRPr="00134AA4">
              <w:rPr>
                <w:b/>
                <w:bCs/>
              </w:rPr>
              <w:t>sau</w:t>
            </w:r>
            <w:proofErr w:type="spellEnd"/>
          </w:p>
        </w:tc>
        <w:tc>
          <w:tcPr>
            <w:tcW w:w="6096" w:type="dxa"/>
            <w:vAlign w:val="center"/>
          </w:tcPr>
          <w:p w14:paraId="056FE1D2" w14:textId="77777777" w:rsidR="00134AA4" w:rsidRPr="00134AA4" w:rsidRDefault="00134AA4" w:rsidP="00134AA4">
            <w:proofErr w:type="spellStart"/>
            <w:r w:rsidRPr="00134AA4">
              <w:t>Sự</w:t>
            </w:r>
            <w:proofErr w:type="spellEnd"/>
            <w:r w:rsidRPr="00134AA4">
              <w:t xml:space="preserve"> </w:t>
            </w:r>
            <w:proofErr w:type="spellStart"/>
            <w:r w:rsidRPr="00134AA4">
              <w:t>kiện</w:t>
            </w:r>
            <w:proofErr w:type="spellEnd"/>
            <w:r w:rsidRPr="00134AA4">
              <w:t xml:space="preserve"> </w:t>
            </w:r>
            <w:proofErr w:type="spellStart"/>
            <w:r w:rsidRPr="00134AA4">
              <w:t>hiển</w:t>
            </w:r>
            <w:proofErr w:type="spellEnd"/>
            <w:r w:rsidRPr="00134AA4">
              <w:t xml:space="preserve"> </w:t>
            </w:r>
            <w:proofErr w:type="spellStart"/>
            <w:r w:rsidRPr="00134AA4">
              <w:t>thị</w:t>
            </w:r>
            <w:proofErr w:type="spellEnd"/>
            <w:r w:rsidRPr="00134AA4">
              <w:t xml:space="preserve"> </w:t>
            </w:r>
            <w:proofErr w:type="spellStart"/>
            <w:r w:rsidRPr="00134AA4">
              <w:t>trên</w:t>
            </w:r>
            <w:proofErr w:type="spellEnd"/>
            <w:r w:rsidRPr="00134AA4">
              <w:t xml:space="preserve"> </w:t>
            </w:r>
            <w:proofErr w:type="spellStart"/>
            <w:r w:rsidRPr="00134AA4">
              <w:t>lịch</w:t>
            </w:r>
            <w:proofErr w:type="spellEnd"/>
            <w:r w:rsidRPr="00134AA4">
              <w:t xml:space="preserve">. </w:t>
            </w:r>
            <w:proofErr w:type="spellStart"/>
            <w:r w:rsidRPr="00134AA4">
              <w:t>Hệ</w:t>
            </w:r>
            <w:proofErr w:type="spellEnd"/>
            <w:r w:rsidRPr="00134AA4">
              <w:t xml:space="preserve"> </w:t>
            </w:r>
            <w:proofErr w:type="spellStart"/>
            <w:r w:rsidRPr="00134AA4">
              <w:t>thống</w:t>
            </w:r>
            <w:proofErr w:type="spellEnd"/>
            <w:r w:rsidRPr="00134AA4">
              <w:t xml:space="preserve"> </w:t>
            </w:r>
            <w:proofErr w:type="spellStart"/>
            <w:r w:rsidRPr="00134AA4">
              <w:t>sẽ</w:t>
            </w:r>
            <w:proofErr w:type="spellEnd"/>
            <w:r w:rsidRPr="00134AA4">
              <w:t xml:space="preserve"> </w:t>
            </w:r>
            <w:proofErr w:type="spellStart"/>
            <w:r w:rsidRPr="00134AA4">
              <w:t>gửi</w:t>
            </w:r>
            <w:proofErr w:type="spellEnd"/>
            <w:r w:rsidRPr="00134AA4">
              <w:t xml:space="preserve"> </w:t>
            </w:r>
            <w:proofErr w:type="spellStart"/>
            <w:r w:rsidRPr="00134AA4">
              <w:t>thông</w:t>
            </w:r>
            <w:proofErr w:type="spellEnd"/>
            <w:r w:rsidRPr="00134AA4">
              <w:t xml:space="preserve"> </w:t>
            </w:r>
            <w:proofErr w:type="spellStart"/>
            <w:r w:rsidRPr="00134AA4">
              <w:t>báo</w:t>
            </w:r>
            <w:proofErr w:type="spellEnd"/>
            <w:r w:rsidRPr="00134AA4">
              <w:t xml:space="preserve"> </w:t>
            </w:r>
            <w:proofErr w:type="spellStart"/>
            <w:r w:rsidRPr="00134AA4">
              <w:t>khi</w:t>
            </w:r>
            <w:proofErr w:type="spellEnd"/>
            <w:r w:rsidRPr="00134AA4">
              <w:t xml:space="preserve"> </w:t>
            </w:r>
            <w:proofErr w:type="spellStart"/>
            <w:r w:rsidRPr="00134AA4">
              <w:t>đến</w:t>
            </w:r>
            <w:proofErr w:type="spellEnd"/>
            <w:r w:rsidRPr="00134AA4">
              <w:t xml:space="preserve"> </w:t>
            </w:r>
            <w:proofErr w:type="spellStart"/>
            <w:r w:rsidRPr="00134AA4">
              <w:t>giờ</w:t>
            </w:r>
            <w:proofErr w:type="spellEnd"/>
            <w:r w:rsidRPr="00134AA4">
              <w:t xml:space="preserve"> </w:t>
            </w:r>
            <w:proofErr w:type="spellStart"/>
            <w:r w:rsidRPr="00134AA4">
              <w:t>hẹn</w:t>
            </w:r>
            <w:proofErr w:type="spellEnd"/>
            <w:r w:rsidRPr="00134AA4">
              <w:t>.</w:t>
            </w:r>
          </w:p>
        </w:tc>
      </w:tr>
    </w:tbl>
    <w:p w14:paraId="5C2F790E" w14:textId="18BDACB9" w:rsidR="00134AA4" w:rsidRDefault="00134AA4" w:rsidP="00582994"/>
    <w:p w14:paraId="5E207109" w14:textId="4DAB54DF" w:rsidR="00134AA4" w:rsidRDefault="00134AA4" w:rsidP="00124645">
      <w:pPr>
        <w:pStyle w:val="Caption"/>
      </w:pPr>
      <w:proofErr w:type="spellStart"/>
      <w:r>
        <w:t>Bảng</w:t>
      </w:r>
      <w:proofErr w:type="spellEnd"/>
      <w:r>
        <w:t xml:space="preserve"> </w:t>
      </w:r>
      <w:r>
        <w:fldChar w:fldCharType="begin"/>
      </w:r>
      <w:r>
        <w:instrText xml:space="preserve"> SEQ Bảng \* ARABIC </w:instrText>
      </w:r>
      <w:r>
        <w:fldChar w:fldCharType="separate"/>
      </w:r>
      <w:r>
        <w:rPr>
          <w:noProof/>
        </w:rPr>
        <w:t>5</w:t>
      </w:r>
      <w:r>
        <w:rPr>
          <w:noProof/>
        </w:rPr>
        <w:fldChar w:fldCharType="end"/>
      </w:r>
      <w:r>
        <w:rPr>
          <w:noProof/>
        </w:rPr>
        <w:t xml:space="preserve">. </w:t>
      </w:r>
      <w:r w:rsidRPr="00870864">
        <w:rPr>
          <w:noProof/>
        </w:rPr>
        <w:t>Đặc tả cho Usecase Tin nhắn &amp; Chia sẻ</w:t>
      </w:r>
    </w:p>
    <w:tbl>
      <w:tblPr>
        <w:tblStyle w:val="TableGrid"/>
        <w:tblW w:w="0" w:type="auto"/>
        <w:tblInd w:w="250" w:type="dxa"/>
        <w:tblLook w:val="04A0" w:firstRow="1" w:lastRow="0" w:firstColumn="1" w:lastColumn="0" w:noHBand="0" w:noVBand="1"/>
      </w:tblPr>
      <w:tblGrid>
        <w:gridCol w:w="2693"/>
        <w:gridCol w:w="6096"/>
      </w:tblGrid>
      <w:tr w:rsidR="00134AA4" w:rsidRPr="00134AA4" w14:paraId="21BAB40D" w14:textId="77777777" w:rsidTr="005B24F7">
        <w:trPr>
          <w:trHeight w:val="346"/>
        </w:trPr>
        <w:tc>
          <w:tcPr>
            <w:tcW w:w="2693" w:type="dxa"/>
            <w:vAlign w:val="center"/>
          </w:tcPr>
          <w:p w14:paraId="4DDC9F76" w14:textId="77777777" w:rsidR="00134AA4" w:rsidRPr="00134AA4" w:rsidRDefault="00134AA4" w:rsidP="00134AA4">
            <w:proofErr w:type="spellStart"/>
            <w:r w:rsidRPr="00134AA4">
              <w:rPr>
                <w:b/>
                <w:bCs/>
              </w:rPr>
              <w:t>Tên</w:t>
            </w:r>
            <w:proofErr w:type="spellEnd"/>
            <w:r w:rsidRPr="00134AA4">
              <w:rPr>
                <w:b/>
                <w:bCs/>
              </w:rPr>
              <w:t xml:space="preserve"> </w:t>
            </w:r>
            <w:proofErr w:type="spellStart"/>
            <w:r w:rsidRPr="00134AA4">
              <w:rPr>
                <w:b/>
                <w:bCs/>
              </w:rPr>
              <w:t>Usecase</w:t>
            </w:r>
            <w:proofErr w:type="spellEnd"/>
          </w:p>
        </w:tc>
        <w:tc>
          <w:tcPr>
            <w:tcW w:w="6096" w:type="dxa"/>
            <w:vAlign w:val="center"/>
          </w:tcPr>
          <w:p w14:paraId="23DE499C" w14:textId="77777777" w:rsidR="00134AA4" w:rsidRPr="00134AA4" w:rsidRDefault="00134AA4" w:rsidP="00134AA4">
            <w:pPr>
              <w:rPr>
                <w:b/>
                <w:bCs/>
              </w:rPr>
            </w:pPr>
            <w:r w:rsidRPr="00134AA4">
              <w:rPr>
                <w:b/>
                <w:bCs/>
              </w:rPr>
              <w:t xml:space="preserve">Tin </w:t>
            </w:r>
            <w:proofErr w:type="spellStart"/>
            <w:r w:rsidRPr="00134AA4">
              <w:rPr>
                <w:b/>
                <w:bCs/>
              </w:rPr>
              <w:t>nhắn</w:t>
            </w:r>
            <w:proofErr w:type="spellEnd"/>
            <w:r w:rsidRPr="00134AA4">
              <w:rPr>
                <w:b/>
                <w:bCs/>
              </w:rPr>
              <w:t xml:space="preserve"> &amp; Chia </w:t>
            </w:r>
            <w:proofErr w:type="spellStart"/>
            <w:r w:rsidRPr="00134AA4">
              <w:rPr>
                <w:b/>
                <w:bCs/>
              </w:rPr>
              <w:t>sẻ</w:t>
            </w:r>
            <w:proofErr w:type="spellEnd"/>
          </w:p>
        </w:tc>
      </w:tr>
      <w:tr w:rsidR="00134AA4" w:rsidRPr="00134AA4" w14:paraId="68CE6222" w14:textId="77777777" w:rsidTr="005B24F7">
        <w:trPr>
          <w:trHeight w:val="346"/>
        </w:trPr>
        <w:tc>
          <w:tcPr>
            <w:tcW w:w="2693" w:type="dxa"/>
            <w:vAlign w:val="center"/>
          </w:tcPr>
          <w:p w14:paraId="129A0A0D" w14:textId="77777777" w:rsidR="00134AA4" w:rsidRPr="00134AA4" w:rsidRDefault="00134AA4" w:rsidP="00134AA4">
            <w:proofErr w:type="spellStart"/>
            <w:r w:rsidRPr="00134AA4">
              <w:rPr>
                <w:b/>
                <w:bCs/>
              </w:rPr>
              <w:t>Tác</w:t>
            </w:r>
            <w:proofErr w:type="spellEnd"/>
            <w:r w:rsidRPr="00134AA4">
              <w:rPr>
                <w:b/>
                <w:bCs/>
              </w:rPr>
              <w:t xml:space="preserve"> </w:t>
            </w:r>
            <w:proofErr w:type="spellStart"/>
            <w:r w:rsidRPr="00134AA4">
              <w:rPr>
                <w:b/>
                <w:bCs/>
              </w:rPr>
              <w:t>nhân</w:t>
            </w:r>
            <w:proofErr w:type="spellEnd"/>
          </w:p>
        </w:tc>
        <w:tc>
          <w:tcPr>
            <w:tcW w:w="6096" w:type="dxa"/>
            <w:vAlign w:val="center"/>
          </w:tcPr>
          <w:p w14:paraId="3A805875" w14:textId="77777777" w:rsidR="00134AA4" w:rsidRPr="00134AA4" w:rsidRDefault="00134AA4" w:rsidP="00134AA4">
            <w:proofErr w:type="spellStart"/>
            <w:r w:rsidRPr="00134AA4">
              <w:t>Người</w:t>
            </w:r>
            <w:proofErr w:type="spellEnd"/>
            <w:r w:rsidRPr="00134AA4">
              <w:t xml:space="preserve"> </w:t>
            </w:r>
            <w:proofErr w:type="spellStart"/>
            <w:r w:rsidRPr="00134AA4">
              <w:t>dùng</w:t>
            </w:r>
            <w:proofErr w:type="spellEnd"/>
          </w:p>
        </w:tc>
      </w:tr>
      <w:tr w:rsidR="00134AA4" w:rsidRPr="00134AA4" w14:paraId="06525469" w14:textId="77777777" w:rsidTr="005B24F7">
        <w:trPr>
          <w:trHeight w:val="346"/>
        </w:trPr>
        <w:tc>
          <w:tcPr>
            <w:tcW w:w="2693" w:type="dxa"/>
            <w:vAlign w:val="center"/>
          </w:tcPr>
          <w:p w14:paraId="5097A631" w14:textId="77777777" w:rsidR="00134AA4" w:rsidRPr="00134AA4" w:rsidRDefault="00134AA4" w:rsidP="00134AA4">
            <w:proofErr w:type="spellStart"/>
            <w:r w:rsidRPr="00134AA4">
              <w:rPr>
                <w:b/>
                <w:bCs/>
              </w:rPr>
              <w:t>Mục</w:t>
            </w:r>
            <w:proofErr w:type="spellEnd"/>
            <w:r w:rsidRPr="00134AA4">
              <w:rPr>
                <w:b/>
                <w:bCs/>
              </w:rPr>
              <w:t xml:space="preserve"> </w:t>
            </w:r>
            <w:proofErr w:type="spellStart"/>
            <w:r w:rsidRPr="00134AA4">
              <w:rPr>
                <w:b/>
                <w:bCs/>
              </w:rPr>
              <w:t>đích</w:t>
            </w:r>
            <w:proofErr w:type="spellEnd"/>
          </w:p>
        </w:tc>
        <w:tc>
          <w:tcPr>
            <w:tcW w:w="6096" w:type="dxa"/>
            <w:vAlign w:val="center"/>
          </w:tcPr>
          <w:p w14:paraId="64CF7898" w14:textId="77777777" w:rsidR="00134AA4" w:rsidRPr="00134AA4" w:rsidRDefault="00134AA4" w:rsidP="00134AA4">
            <w:r w:rsidRPr="00134AA4">
              <w:t xml:space="preserve">Trao </w:t>
            </w:r>
            <w:proofErr w:type="spellStart"/>
            <w:r w:rsidRPr="00134AA4">
              <w:t>đổi</w:t>
            </w:r>
            <w:proofErr w:type="spellEnd"/>
            <w:r w:rsidRPr="00134AA4">
              <w:t xml:space="preserve"> </w:t>
            </w:r>
            <w:proofErr w:type="spellStart"/>
            <w:r w:rsidRPr="00134AA4">
              <w:t>thông</w:t>
            </w:r>
            <w:proofErr w:type="spellEnd"/>
            <w:r w:rsidRPr="00134AA4">
              <w:t xml:space="preserve"> tin </w:t>
            </w:r>
            <w:proofErr w:type="spellStart"/>
            <w:r w:rsidRPr="00134AA4">
              <w:t>và</w:t>
            </w:r>
            <w:proofErr w:type="spellEnd"/>
            <w:r w:rsidRPr="00134AA4">
              <w:t xml:space="preserve"> </w:t>
            </w:r>
            <w:proofErr w:type="spellStart"/>
            <w:r w:rsidRPr="00134AA4">
              <w:t>cộng</w:t>
            </w:r>
            <w:proofErr w:type="spellEnd"/>
            <w:r w:rsidRPr="00134AA4">
              <w:t xml:space="preserve"> </w:t>
            </w:r>
            <w:proofErr w:type="spellStart"/>
            <w:r w:rsidRPr="00134AA4">
              <w:t>tác</w:t>
            </w:r>
            <w:proofErr w:type="spellEnd"/>
            <w:r w:rsidRPr="00134AA4">
              <w:t xml:space="preserve"> </w:t>
            </w:r>
            <w:proofErr w:type="spellStart"/>
            <w:r w:rsidRPr="00134AA4">
              <w:t>làm</w:t>
            </w:r>
            <w:proofErr w:type="spellEnd"/>
            <w:r w:rsidRPr="00134AA4">
              <w:t xml:space="preserve"> </w:t>
            </w:r>
            <w:proofErr w:type="spellStart"/>
            <w:r w:rsidRPr="00134AA4">
              <w:t>việc</w:t>
            </w:r>
            <w:proofErr w:type="spellEnd"/>
            <w:r w:rsidRPr="00134AA4">
              <w:t xml:space="preserve"> </w:t>
            </w:r>
            <w:proofErr w:type="spellStart"/>
            <w:r w:rsidRPr="00134AA4">
              <w:t>với</w:t>
            </w:r>
            <w:proofErr w:type="spellEnd"/>
            <w:r w:rsidRPr="00134AA4">
              <w:t xml:space="preserve"> </w:t>
            </w:r>
            <w:proofErr w:type="spellStart"/>
            <w:r w:rsidRPr="00134AA4">
              <w:t>người</w:t>
            </w:r>
            <w:proofErr w:type="spellEnd"/>
            <w:r w:rsidRPr="00134AA4">
              <w:t xml:space="preserve"> </w:t>
            </w:r>
            <w:proofErr w:type="spellStart"/>
            <w:r w:rsidRPr="00134AA4">
              <w:t>dùng</w:t>
            </w:r>
            <w:proofErr w:type="spellEnd"/>
            <w:r w:rsidRPr="00134AA4">
              <w:t xml:space="preserve"> </w:t>
            </w:r>
            <w:proofErr w:type="spellStart"/>
            <w:r w:rsidRPr="00134AA4">
              <w:t>khác</w:t>
            </w:r>
            <w:proofErr w:type="spellEnd"/>
            <w:r w:rsidRPr="00134AA4">
              <w:t>.</w:t>
            </w:r>
          </w:p>
        </w:tc>
      </w:tr>
      <w:tr w:rsidR="00134AA4" w:rsidRPr="00134AA4" w14:paraId="21876AE8" w14:textId="77777777" w:rsidTr="005B24F7">
        <w:trPr>
          <w:trHeight w:val="346"/>
        </w:trPr>
        <w:tc>
          <w:tcPr>
            <w:tcW w:w="2693" w:type="dxa"/>
            <w:vAlign w:val="center"/>
          </w:tcPr>
          <w:p w14:paraId="1F7CF6EB" w14:textId="77777777" w:rsidR="00134AA4" w:rsidRPr="00134AA4" w:rsidRDefault="00134AA4" w:rsidP="00134AA4">
            <w:proofErr w:type="spellStart"/>
            <w:r w:rsidRPr="00134AA4">
              <w:rPr>
                <w:b/>
                <w:bCs/>
              </w:rPr>
              <w:t>Điều</w:t>
            </w:r>
            <w:proofErr w:type="spellEnd"/>
            <w:r w:rsidRPr="00134AA4">
              <w:rPr>
                <w:b/>
                <w:bCs/>
              </w:rPr>
              <w:t xml:space="preserve"> </w:t>
            </w:r>
            <w:proofErr w:type="spellStart"/>
            <w:r w:rsidRPr="00134AA4">
              <w:rPr>
                <w:b/>
                <w:bCs/>
              </w:rPr>
              <w:t>kiện</w:t>
            </w:r>
            <w:proofErr w:type="spellEnd"/>
            <w:r w:rsidRPr="00134AA4">
              <w:rPr>
                <w:b/>
                <w:bCs/>
              </w:rPr>
              <w:t xml:space="preserve"> </w:t>
            </w:r>
            <w:proofErr w:type="spellStart"/>
            <w:r w:rsidRPr="00134AA4">
              <w:rPr>
                <w:b/>
                <w:bCs/>
              </w:rPr>
              <w:t>trước</w:t>
            </w:r>
            <w:proofErr w:type="spellEnd"/>
          </w:p>
        </w:tc>
        <w:tc>
          <w:tcPr>
            <w:tcW w:w="6096" w:type="dxa"/>
            <w:vAlign w:val="center"/>
          </w:tcPr>
          <w:p w14:paraId="181966BF" w14:textId="77777777" w:rsidR="00134AA4" w:rsidRPr="00134AA4" w:rsidRDefault="00134AA4" w:rsidP="00134AA4">
            <w:proofErr w:type="spellStart"/>
            <w:r w:rsidRPr="00134AA4">
              <w:t>Người</w:t>
            </w:r>
            <w:proofErr w:type="spellEnd"/>
            <w:r w:rsidRPr="00134AA4">
              <w:t xml:space="preserve"> </w:t>
            </w:r>
            <w:proofErr w:type="spellStart"/>
            <w:r w:rsidRPr="00134AA4">
              <w:t>dùng</w:t>
            </w:r>
            <w:proofErr w:type="spellEnd"/>
            <w:r w:rsidRPr="00134AA4">
              <w:t xml:space="preserve"> </w:t>
            </w:r>
            <w:proofErr w:type="spellStart"/>
            <w:r w:rsidRPr="00134AA4">
              <w:t>đã</w:t>
            </w:r>
            <w:proofErr w:type="spellEnd"/>
            <w:r w:rsidRPr="00134AA4">
              <w:t xml:space="preserve"> </w:t>
            </w:r>
            <w:proofErr w:type="spellStart"/>
            <w:r w:rsidRPr="00134AA4">
              <w:t>đăng</w:t>
            </w:r>
            <w:proofErr w:type="spellEnd"/>
            <w:r w:rsidRPr="00134AA4">
              <w:t xml:space="preserve"> </w:t>
            </w:r>
            <w:proofErr w:type="spellStart"/>
            <w:r w:rsidRPr="00134AA4">
              <w:t>nhập</w:t>
            </w:r>
            <w:proofErr w:type="spellEnd"/>
            <w:r w:rsidRPr="00134AA4">
              <w:t xml:space="preserve"> </w:t>
            </w:r>
            <w:proofErr w:type="spellStart"/>
            <w:r w:rsidRPr="00134AA4">
              <w:t>và</w:t>
            </w:r>
            <w:proofErr w:type="spellEnd"/>
            <w:r w:rsidRPr="00134AA4">
              <w:t xml:space="preserve"> </w:t>
            </w:r>
            <w:proofErr w:type="spellStart"/>
            <w:r w:rsidRPr="00134AA4">
              <w:t>có</w:t>
            </w:r>
            <w:proofErr w:type="spellEnd"/>
            <w:r w:rsidRPr="00134AA4">
              <w:t xml:space="preserve"> </w:t>
            </w:r>
            <w:proofErr w:type="spellStart"/>
            <w:r w:rsidRPr="00134AA4">
              <w:t>thông</w:t>
            </w:r>
            <w:proofErr w:type="spellEnd"/>
            <w:r w:rsidRPr="00134AA4">
              <w:t xml:space="preserve"> tin </w:t>
            </w:r>
            <w:proofErr w:type="spellStart"/>
            <w:r w:rsidRPr="00134AA4">
              <w:t>của</w:t>
            </w:r>
            <w:proofErr w:type="spellEnd"/>
            <w:r w:rsidRPr="00134AA4">
              <w:t xml:space="preserve"> </w:t>
            </w:r>
            <w:proofErr w:type="spellStart"/>
            <w:r w:rsidRPr="00134AA4">
              <w:t>người</w:t>
            </w:r>
            <w:proofErr w:type="spellEnd"/>
            <w:r w:rsidRPr="00134AA4">
              <w:t xml:space="preserve"> </w:t>
            </w:r>
            <w:proofErr w:type="spellStart"/>
            <w:r w:rsidRPr="00134AA4">
              <w:t>cần</w:t>
            </w:r>
            <w:proofErr w:type="spellEnd"/>
            <w:r w:rsidRPr="00134AA4">
              <w:t xml:space="preserve"> </w:t>
            </w:r>
            <w:proofErr w:type="spellStart"/>
            <w:r w:rsidRPr="00134AA4">
              <w:t>liên</w:t>
            </w:r>
            <w:proofErr w:type="spellEnd"/>
            <w:r w:rsidRPr="00134AA4">
              <w:t xml:space="preserve"> </w:t>
            </w:r>
            <w:proofErr w:type="spellStart"/>
            <w:r w:rsidRPr="00134AA4">
              <w:t>hệ</w:t>
            </w:r>
            <w:proofErr w:type="spellEnd"/>
            <w:r w:rsidRPr="00134AA4">
              <w:t>.</w:t>
            </w:r>
          </w:p>
        </w:tc>
      </w:tr>
      <w:tr w:rsidR="00134AA4" w:rsidRPr="00134AA4" w14:paraId="2450D21C" w14:textId="77777777" w:rsidTr="005B24F7">
        <w:trPr>
          <w:trHeight w:val="346"/>
        </w:trPr>
        <w:tc>
          <w:tcPr>
            <w:tcW w:w="2693" w:type="dxa"/>
            <w:vAlign w:val="center"/>
          </w:tcPr>
          <w:p w14:paraId="631CFEA0" w14:textId="77777777" w:rsidR="00134AA4" w:rsidRPr="00134AA4" w:rsidRDefault="00134AA4" w:rsidP="00134AA4">
            <w:proofErr w:type="spellStart"/>
            <w:r w:rsidRPr="00134AA4">
              <w:rPr>
                <w:b/>
                <w:bCs/>
              </w:rPr>
              <w:t>Luồng</w:t>
            </w:r>
            <w:proofErr w:type="spellEnd"/>
            <w:r w:rsidRPr="00134AA4">
              <w:rPr>
                <w:b/>
                <w:bCs/>
              </w:rPr>
              <w:t xml:space="preserve"> </w:t>
            </w:r>
            <w:proofErr w:type="spellStart"/>
            <w:r w:rsidRPr="00134AA4">
              <w:rPr>
                <w:b/>
                <w:bCs/>
              </w:rPr>
              <w:t>sự</w:t>
            </w:r>
            <w:proofErr w:type="spellEnd"/>
            <w:r w:rsidRPr="00134AA4">
              <w:rPr>
                <w:b/>
                <w:bCs/>
              </w:rPr>
              <w:t xml:space="preserve"> </w:t>
            </w:r>
            <w:proofErr w:type="spellStart"/>
            <w:r w:rsidRPr="00134AA4">
              <w:rPr>
                <w:b/>
                <w:bCs/>
              </w:rPr>
              <w:t>kiện</w:t>
            </w:r>
            <w:proofErr w:type="spellEnd"/>
            <w:r w:rsidRPr="00134AA4">
              <w:rPr>
                <w:b/>
                <w:bCs/>
              </w:rPr>
              <w:t xml:space="preserve"> </w:t>
            </w:r>
            <w:proofErr w:type="spellStart"/>
            <w:r w:rsidRPr="00134AA4">
              <w:rPr>
                <w:b/>
                <w:bCs/>
              </w:rPr>
              <w:t>chính</w:t>
            </w:r>
            <w:proofErr w:type="spellEnd"/>
          </w:p>
        </w:tc>
        <w:tc>
          <w:tcPr>
            <w:tcW w:w="6096" w:type="dxa"/>
            <w:vAlign w:val="center"/>
          </w:tcPr>
          <w:p w14:paraId="6A6130BD" w14:textId="77777777" w:rsidR="00134AA4" w:rsidRPr="00134AA4" w:rsidRDefault="00134AA4" w:rsidP="00134AA4">
            <w:r w:rsidRPr="00134AA4">
              <w:rPr>
                <w:b/>
                <w:bCs/>
              </w:rPr>
              <w:t xml:space="preserve">A. </w:t>
            </w:r>
            <w:proofErr w:type="spellStart"/>
            <w:r w:rsidRPr="00134AA4">
              <w:rPr>
                <w:b/>
                <w:bCs/>
              </w:rPr>
              <w:t>Nhắn</w:t>
            </w:r>
            <w:proofErr w:type="spellEnd"/>
            <w:r w:rsidRPr="00134AA4">
              <w:rPr>
                <w:b/>
                <w:bCs/>
              </w:rPr>
              <w:t xml:space="preserve"> tin:</w:t>
            </w:r>
          </w:p>
          <w:p w14:paraId="2D97C317" w14:textId="77777777" w:rsidR="00134AA4" w:rsidRPr="00134AA4" w:rsidRDefault="00134AA4" w:rsidP="00134AA4">
            <w:r w:rsidRPr="00134AA4">
              <w:t xml:space="preserve">1. </w:t>
            </w:r>
            <w:proofErr w:type="spellStart"/>
            <w:r w:rsidRPr="00134AA4">
              <w:t>Người</w:t>
            </w:r>
            <w:proofErr w:type="spellEnd"/>
            <w:r w:rsidRPr="00134AA4">
              <w:t xml:space="preserve"> </w:t>
            </w:r>
            <w:proofErr w:type="spellStart"/>
            <w:r w:rsidRPr="00134AA4">
              <w:t>dùng</w:t>
            </w:r>
            <w:proofErr w:type="spellEnd"/>
            <w:r w:rsidRPr="00134AA4">
              <w:t xml:space="preserve"> </w:t>
            </w:r>
            <w:proofErr w:type="spellStart"/>
            <w:r w:rsidRPr="00134AA4">
              <w:t>chọn</w:t>
            </w:r>
            <w:proofErr w:type="spellEnd"/>
            <w:r w:rsidRPr="00134AA4">
              <w:t xml:space="preserve"> </w:t>
            </w:r>
            <w:proofErr w:type="spellStart"/>
            <w:r w:rsidRPr="00134AA4">
              <w:t>đối</w:t>
            </w:r>
            <w:proofErr w:type="spellEnd"/>
            <w:r w:rsidRPr="00134AA4">
              <w:t xml:space="preserve"> </w:t>
            </w:r>
            <w:proofErr w:type="spellStart"/>
            <w:r w:rsidRPr="00134AA4">
              <w:t>tượng</w:t>
            </w:r>
            <w:proofErr w:type="spellEnd"/>
            <w:r w:rsidRPr="00134AA4">
              <w:t xml:space="preserve"> chat (1v1 </w:t>
            </w:r>
            <w:proofErr w:type="spellStart"/>
            <w:r w:rsidRPr="00134AA4">
              <w:t>hoặc</w:t>
            </w:r>
            <w:proofErr w:type="spellEnd"/>
            <w:r w:rsidRPr="00134AA4">
              <w:t xml:space="preserve"> </w:t>
            </w:r>
            <w:proofErr w:type="spellStart"/>
            <w:r w:rsidRPr="00134AA4">
              <w:t>Nhóm</w:t>
            </w:r>
            <w:proofErr w:type="spellEnd"/>
            <w:r w:rsidRPr="00134AA4">
              <w:t>).</w:t>
            </w:r>
          </w:p>
          <w:p w14:paraId="32240992" w14:textId="77777777" w:rsidR="00134AA4" w:rsidRPr="00134AA4" w:rsidRDefault="00134AA4" w:rsidP="00134AA4">
            <w:r w:rsidRPr="00134AA4">
              <w:t xml:space="preserve">2. </w:t>
            </w:r>
            <w:proofErr w:type="spellStart"/>
            <w:r w:rsidRPr="00134AA4">
              <w:t>Nhập</w:t>
            </w:r>
            <w:proofErr w:type="spellEnd"/>
            <w:r w:rsidRPr="00134AA4">
              <w:t xml:space="preserve"> </w:t>
            </w:r>
            <w:proofErr w:type="spellStart"/>
            <w:r w:rsidRPr="00134AA4">
              <w:t>nội</w:t>
            </w:r>
            <w:proofErr w:type="spellEnd"/>
            <w:r w:rsidRPr="00134AA4">
              <w:t xml:space="preserve"> dung </w:t>
            </w:r>
            <w:proofErr w:type="spellStart"/>
            <w:r w:rsidRPr="00134AA4">
              <w:t>hoặc</w:t>
            </w:r>
            <w:proofErr w:type="spellEnd"/>
            <w:r w:rsidRPr="00134AA4">
              <w:t xml:space="preserve"> </w:t>
            </w:r>
            <w:proofErr w:type="spellStart"/>
            <w:r w:rsidRPr="00134AA4">
              <w:t>đính</w:t>
            </w:r>
            <w:proofErr w:type="spellEnd"/>
            <w:r w:rsidRPr="00134AA4">
              <w:t xml:space="preserve"> </w:t>
            </w:r>
            <w:proofErr w:type="spellStart"/>
            <w:r w:rsidRPr="00134AA4">
              <w:t>kèm</w:t>
            </w:r>
            <w:proofErr w:type="spellEnd"/>
            <w:r w:rsidRPr="00134AA4">
              <w:t xml:space="preserve"> </w:t>
            </w:r>
            <w:proofErr w:type="spellStart"/>
            <w:r w:rsidRPr="00134AA4">
              <w:t>tệp</w:t>
            </w:r>
            <w:proofErr w:type="spellEnd"/>
            <w:r w:rsidRPr="00134AA4">
              <w:t xml:space="preserve"> tin </w:t>
            </w:r>
            <w:proofErr w:type="spellStart"/>
            <w:r w:rsidRPr="00134AA4">
              <w:t>và</w:t>
            </w:r>
            <w:proofErr w:type="spellEnd"/>
            <w:r w:rsidRPr="00134AA4">
              <w:t xml:space="preserve"> </w:t>
            </w:r>
            <w:proofErr w:type="spellStart"/>
            <w:r w:rsidRPr="00134AA4">
              <w:t>nhấn</w:t>
            </w:r>
            <w:proofErr w:type="spellEnd"/>
            <w:r w:rsidRPr="00134AA4">
              <w:t xml:space="preserve"> </w:t>
            </w:r>
            <w:proofErr w:type="spellStart"/>
            <w:r w:rsidRPr="00134AA4">
              <w:t>Gửi</w:t>
            </w:r>
            <w:proofErr w:type="spellEnd"/>
            <w:r w:rsidRPr="00134AA4">
              <w:t>.</w:t>
            </w:r>
          </w:p>
          <w:p w14:paraId="2B8FF311" w14:textId="77777777" w:rsidR="00134AA4" w:rsidRPr="00134AA4" w:rsidRDefault="00134AA4" w:rsidP="00134AA4">
            <w:r w:rsidRPr="00134AA4">
              <w:t xml:space="preserve">3. </w:t>
            </w:r>
            <w:proofErr w:type="spellStart"/>
            <w:r w:rsidRPr="00134AA4">
              <w:t>Hệ</w:t>
            </w:r>
            <w:proofErr w:type="spellEnd"/>
            <w:r w:rsidRPr="00134AA4">
              <w:t xml:space="preserve"> </w:t>
            </w:r>
            <w:proofErr w:type="spellStart"/>
            <w:r w:rsidRPr="00134AA4">
              <w:t>thống</w:t>
            </w:r>
            <w:proofErr w:type="spellEnd"/>
            <w:r w:rsidRPr="00134AA4">
              <w:t xml:space="preserve"> </w:t>
            </w:r>
            <w:proofErr w:type="spellStart"/>
            <w:r w:rsidRPr="00134AA4">
              <w:t>chuyển</w:t>
            </w:r>
            <w:proofErr w:type="spellEnd"/>
            <w:r w:rsidRPr="00134AA4">
              <w:t xml:space="preserve"> tin </w:t>
            </w:r>
            <w:proofErr w:type="spellStart"/>
            <w:r w:rsidRPr="00134AA4">
              <w:t>nhắn</w:t>
            </w:r>
            <w:proofErr w:type="spellEnd"/>
            <w:r w:rsidRPr="00134AA4">
              <w:t xml:space="preserve"> </w:t>
            </w:r>
            <w:proofErr w:type="spellStart"/>
            <w:r w:rsidRPr="00134AA4">
              <w:t>đến</w:t>
            </w:r>
            <w:proofErr w:type="spellEnd"/>
            <w:r w:rsidRPr="00134AA4">
              <w:t xml:space="preserve"> </w:t>
            </w:r>
            <w:proofErr w:type="spellStart"/>
            <w:r w:rsidRPr="00134AA4">
              <w:t>người</w:t>
            </w:r>
            <w:proofErr w:type="spellEnd"/>
            <w:r w:rsidRPr="00134AA4">
              <w:t xml:space="preserve"> </w:t>
            </w:r>
            <w:proofErr w:type="spellStart"/>
            <w:r w:rsidRPr="00134AA4">
              <w:t>nhận</w:t>
            </w:r>
            <w:proofErr w:type="spellEnd"/>
            <w:r w:rsidRPr="00134AA4">
              <w:t>.</w:t>
            </w:r>
          </w:p>
          <w:p w14:paraId="4C6CA286" w14:textId="77777777" w:rsidR="00134AA4" w:rsidRPr="00134AA4" w:rsidRDefault="00134AA4" w:rsidP="00134AA4">
            <w:r w:rsidRPr="00134AA4">
              <w:rPr>
                <w:b/>
                <w:bCs/>
              </w:rPr>
              <w:t xml:space="preserve">B. Chia </w:t>
            </w:r>
            <w:proofErr w:type="spellStart"/>
            <w:r w:rsidRPr="00134AA4">
              <w:rPr>
                <w:b/>
                <w:bCs/>
              </w:rPr>
              <w:t>sẻ</w:t>
            </w:r>
            <w:proofErr w:type="spellEnd"/>
            <w:r w:rsidRPr="00134AA4">
              <w:rPr>
                <w:b/>
                <w:bCs/>
              </w:rPr>
              <w:t xml:space="preserve"> </w:t>
            </w:r>
            <w:proofErr w:type="spellStart"/>
            <w:r w:rsidRPr="00134AA4">
              <w:rPr>
                <w:b/>
                <w:bCs/>
              </w:rPr>
              <w:t>lịch</w:t>
            </w:r>
            <w:proofErr w:type="spellEnd"/>
            <w:r w:rsidRPr="00134AA4">
              <w:rPr>
                <w:b/>
                <w:bCs/>
              </w:rPr>
              <w:t xml:space="preserve"> </w:t>
            </w:r>
            <w:proofErr w:type="spellStart"/>
            <w:r w:rsidRPr="00134AA4">
              <w:rPr>
                <w:b/>
                <w:bCs/>
              </w:rPr>
              <w:t>trình</w:t>
            </w:r>
            <w:proofErr w:type="spellEnd"/>
            <w:r w:rsidRPr="00134AA4">
              <w:rPr>
                <w:b/>
                <w:bCs/>
              </w:rPr>
              <w:t>:</w:t>
            </w:r>
          </w:p>
          <w:p w14:paraId="7EA3D63A" w14:textId="77777777" w:rsidR="00134AA4" w:rsidRPr="00134AA4" w:rsidRDefault="00134AA4" w:rsidP="00134AA4">
            <w:r w:rsidRPr="00134AA4">
              <w:t xml:space="preserve">1. </w:t>
            </w:r>
            <w:proofErr w:type="spellStart"/>
            <w:r w:rsidRPr="00134AA4">
              <w:t>Người</w:t>
            </w:r>
            <w:proofErr w:type="spellEnd"/>
            <w:r w:rsidRPr="00134AA4">
              <w:t xml:space="preserve"> </w:t>
            </w:r>
            <w:proofErr w:type="spellStart"/>
            <w:r w:rsidRPr="00134AA4">
              <w:t>dùng</w:t>
            </w:r>
            <w:proofErr w:type="spellEnd"/>
            <w:r w:rsidRPr="00134AA4">
              <w:t xml:space="preserve"> </w:t>
            </w:r>
            <w:proofErr w:type="spellStart"/>
            <w:r w:rsidRPr="00134AA4">
              <w:t>chọn</w:t>
            </w:r>
            <w:proofErr w:type="spellEnd"/>
            <w:r w:rsidRPr="00134AA4">
              <w:t xml:space="preserve"> </w:t>
            </w:r>
            <w:proofErr w:type="spellStart"/>
            <w:r w:rsidRPr="00134AA4">
              <w:t>một</w:t>
            </w:r>
            <w:proofErr w:type="spellEnd"/>
            <w:r w:rsidRPr="00134AA4">
              <w:t xml:space="preserve"> </w:t>
            </w:r>
            <w:proofErr w:type="spellStart"/>
            <w:r w:rsidRPr="00134AA4">
              <w:t>sự</w:t>
            </w:r>
            <w:proofErr w:type="spellEnd"/>
            <w:r w:rsidRPr="00134AA4">
              <w:t xml:space="preserve"> </w:t>
            </w:r>
            <w:proofErr w:type="spellStart"/>
            <w:r w:rsidRPr="00134AA4">
              <w:t>kiện</w:t>
            </w:r>
            <w:proofErr w:type="spellEnd"/>
            <w:r w:rsidRPr="00134AA4">
              <w:t xml:space="preserve"> </w:t>
            </w:r>
            <w:proofErr w:type="spellStart"/>
            <w:r w:rsidRPr="00134AA4">
              <w:t>lịch</w:t>
            </w:r>
            <w:proofErr w:type="spellEnd"/>
            <w:r w:rsidRPr="00134AA4">
              <w:t xml:space="preserve"> </w:t>
            </w:r>
            <w:proofErr w:type="spellStart"/>
            <w:r w:rsidRPr="00134AA4">
              <w:t>trình</w:t>
            </w:r>
            <w:proofErr w:type="spellEnd"/>
            <w:r w:rsidRPr="00134AA4">
              <w:t>.</w:t>
            </w:r>
          </w:p>
          <w:p w14:paraId="6E5E7052" w14:textId="77777777" w:rsidR="00134AA4" w:rsidRPr="00134AA4" w:rsidRDefault="00134AA4" w:rsidP="00134AA4">
            <w:r w:rsidRPr="00134AA4">
              <w:t xml:space="preserve">2. </w:t>
            </w:r>
            <w:proofErr w:type="spellStart"/>
            <w:r w:rsidRPr="00134AA4">
              <w:t>Chọn</w:t>
            </w:r>
            <w:proofErr w:type="spellEnd"/>
            <w:r w:rsidRPr="00134AA4">
              <w:t xml:space="preserve"> </w:t>
            </w:r>
            <w:proofErr w:type="spellStart"/>
            <w:r w:rsidRPr="00134AA4">
              <w:t>chức</w:t>
            </w:r>
            <w:proofErr w:type="spellEnd"/>
            <w:r w:rsidRPr="00134AA4">
              <w:t xml:space="preserve"> </w:t>
            </w:r>
            <w:proofErr w:type="spellStart"/>
            <w:r w:rsidRPr="00134AA4">
              <w:t>năng</w:t>
            </w:r>
            <w:proofErr w:type="spellEnd"/>
            <w:r w:rsidRPr="00134AA4">
              <w:t xml:space="preserve"> "Chia </w:t>
            </w:r>
            <w:proofErr w:type="spellStart"/>
            <w:r w:rsidRPr="00134AA4">
              <w:t>sẻ</w:t>
            </w:r>
            <w:proofErr w:type="spellEnd"/>
            <w:r w:rsidRPr="00134AA4">
              <w:t>".</w:t>
            </w:r>
          </w:p>
          <w:p w14:paraId="3807E05E" w14:textId="77777777" w:rsidR="00134AA4" w:rsidRPr="00134AA4" w:rsidRDefault="00134AA4" w:rsidP="00134AA4">
            <w:r w:rsidRPr="00134AA4">
              <w:t xml:space="preserve">3. </w:t>
            </w:r>
            <w:proofErr w:type="spellStart"/>
            <w:r w:rsidRPr="00134AA4">
              <w:t>Chọn</w:t>
            </w:r>
            <w:proofErr w:type="spellEnd"/>
            <w:r w:rsidRPr="00134AA4">
              <w:t xml:space="preserve"> </w:t>
            </w:r>
            <w:proofErr w:type="spellStart"/>
            <w:r w:rsidRPr="00134AA4">
              <w:t>phương</w:t>
            </w:r>
            <w:proofErr w:type="spellEnd"/>
            <w:r w:rsidRPr="00134AA4">
              <w:t xml:space="preserve"> </w:t>
            </w:r>
            <w:proofErr w:type="spellStart"/>
            <w:r w:rsidRPr="00134AA4">
              <w:t>thức</w:t>
            </w:r>
            <w:proofErr w:type="spellEnd"/>
            <w:r w:rsidRPr="00134AA4">
              <w:t xml:space="preserve"> chia </w:t>
            </w:r>
            <w:proofErr w:type="spellStart"/>
            <w:r w:rsidRPr="00134AA4">
              <w:t>sẻ</w:t>
            </w:r>
            <w:proofErr w:type="spellEnd"/>
            <w:r w:rsidRPr="00134AA4">
              <w:t xml:space="preserve"> (Sao </w:t>
            </w:r>
            <w:proofErr w:type="spellStart"/>
            <w:r w:rsidRPr="00134AA4">
              <w:t>chép</w:t>
            </w:r>
            <w:proofErr w:type="spellEnd"/>
            <w:r w:rsidRPr="00134AA4">
              <w:t xml:space="preserve"> </w:t>
            </w:r>
            <w:proofErr w:type="spellStart"/>
            <w:r w:rsidRPr="00134AA4">
              <w:t>liên</w:t>
            </w:r>
            <w:proofErr w:type="spellEnd"/>
            <w:r w:rsidRPr="00134AA4">
              <w:t xml:space="preserve"> </w:t>
            </w:r>
            <w:proofErr w:type="spellStart"/>
            <w:r w:rsidRPr="00134AA4">
              <w:t>kết</w:t>
            </w:r>
            <w:proofErr w:type="spellEnd"/>
            <w:r w:rsidRPr="00134AA4">
              <w:t xml:space="preserve"> </w:t>
            </w:r>
            <w:proofErr w:type="spellStart"/>
            <w:r w:rsidRPr="00134AA4">
              <w:t>hoặc</w:t>
            </w:r>
            <w:proofErr w:type="spellEnd"/>
            <w:r w:rsidRPr="00134AA4">
              <w:t xml:space="preserve"> </w:t>
            </w:r>
            <w:proofErr w:type="spellStart"/>
            <w:r w:rsidRPr="00134AA4">
              <w:t>Đồng</w:t>
            </w:r>
            <w:proofErr w:type="spellEnd"/>
            <w:r w:rsidRPr="00134AA4">
              <w:t xml:space="preserve"> </w:t>
            </w:r>
            <w:proofErr w:type="spellStart"/>
            <w:r w:rsidRPr="00134AA4">
              <w:t>bộ</w:t>
            </w:r>
            <w:proofErr w:type="spellEnd"/>
            <w:r w:rsidRPr="00134AA4">
              <w:t>).</w:t>
            </w:r>
          </w:p>
          <w:p w14:paraId="21374340" w14:textId="77777777" w:rsidR="00134AA4" w:rsidRPr="00134AA4" w:rsidRDefault="00134AA4" w:rsidP="00134AA4">
            <w:r w:rsidRPr="00134AA4">
              <w:t xml:space="preserve">4. </w:t>
            </w:r>
            <w:proofErr w:type="spellStart"/>
            <w:r w:rsidRPr="00134AA4">
              <w:t>Thiết</w:t>
            </w:r>
            <w:proofErr w:type="spellEnd"/>
            <w:r w:rsidRPr="00134AA4">
              <w:t xml:space="preserve"> </w:t>
            </w:r>
            <w:proofErr w:type="spellStart"/>
            <w:r w:rsidRPr="00134AA4">
              <w:t>lập</w:t>
            </w:r>
            <w:proofErr w:type="spellEnd"/>
            <w:r w:rsidRPr="00134AA4">
              <w:t xml:space="preserve"> </w:t>
            </w:r>
            <w:proofErr w:type="spellStart"/>
            <w:r w:rsidRPr="00134AA4">
              <w:t>phân</w:t>
            </w:r>
            <w:proofErr w:type="spellEnd"/>
            <w:r w:rsidRPr="00134AA4">
              <w:t xml:space="preserve"> </w:t>
            </w:r>
            <w:proofErr w:type="spellStart"/>
            <w:r w:rsidRPr="00134AA4">
              <w:t>quyền</w:t>
            </w:r>
            <w:proofErr w:type="spellEnd"/>
            <w:r w:rsidRPr="00134AA4">
              <w:t xml:space="preserve"> (</w:t>
            </w:r>
            <w:proofErr w:type="spellStart"/>
            <w:r w:rsidRPr="00134AA4">
              <w:t>Chỉ</w:t>
            </w:r>
            <w:proofErr w:type="spellEnd"/>
            <w:r w:rsidRPr="00134AA4">
              <w:t xml:space="preserve"> </w:t>
            </w:r>
            <w:proofErr w:type="spellStart"/>
            <w:r w:rsidRPr="00134AA4">
              <w:t>xem</w:t>
            </w:r>
            <w:proofErr w:type="spellEnd"/>
            <w:r w:rsidRPr="00134AA4">
              <w:t xml:space="preserve"> </w:t>
            </w:r>
            <w:proofErr w:type="spellStart"/>
            <w:r w:rsidRPr="00134AA4">
              <w:t>hoặc</w:t>
            </w:r>
            <w:proofErr w:type="spellEnd"/>
            <w:r w:rsidRPr="00134AA4">
              <w:t xml:space="preserve"> </w:t>
            </w:r>
            <w:proofErr w:type="spellStart"/>
            <w:r w:rsidRPr="00134AA4">
              <w:t>Được</w:t>
            </w:r>
            <w:proofErr w:type="spellEnd"/>
            <w:r w:rsidRPr="00134AA4">
              <w:t xml:space="preserve"> </w:t>
            </w:r>
            <w:proofErr w:type="spellStart"/>
            <w:r w:rsidRPr="00134AA4">
              <w:t>chỉnh</w:t>
            </w:r>
            <w:proofErr w:type="spellEnd"/>
            <w:r w:rsidRPr="00134AA4">
              <w:t xml:space="preserve"> </w:t>
            </w:r>
            <w:proofErr w:type="spellStart"/>
            <w:r w:rsidRPr="00134AA4">
              <w:t>sửa</w:t>
            </w:r>
            <w:proofErr w:type="spellEnd"/>
            <w:r w:rsidRPr="00134AA4">
              <w:t>).</w:t>
            </w:r>
          </w:p>
          <w:p w14:paraId="601BC491" w14:textId="77777777" w:rsidR="00134AA4" w:rsidRPr="00134AA4" w:rsidRDefault="00134AA4" w:rsidP="00134AA4">
            <w:r w:rsidRPr="00134AA4">
              <w:t xml:space="preserve">5. </w:t>
            </w:r>
            <w:proofErr w:type="spellStart"/>
            <w:r w:rsidRPr="00134AA4">
              <w:t>Hệ</w:t>
            </w:r>
            <w:proofErr w:type="spellEnd"/>
            <w:r w:rsidRPr="00134AA4">
              <w:t xml:space="preserve"> </w:t>
            </w:r>
            <w:proofErr w:type="spellStart"/>
            <w:r w:rsidRPr="00134AA4">
              <w:t>thống</w:t>
            </w:r>
            <w:proofErr w:type="spellEnd"/>
            <w:r w:rsidRPr="00134AA4">
              <w:t xml:space="preserve"> </w:t>
            </w:r>
            <w:proofErr w:type="spellStart"/>
            <w:r w:rsidRPr="00134AA4">
              <w:t>cấp</w:t>
            </w:r>
            <w:proofErr w:type="spellEnd"/>
            <w:r w:rsidRPr="00134AA4">
              <w:t xml:space="preserve"> </w:t>
            </w:r>
            <w:proofErr w:type="spellStart"/>
            <w:r w:rsidRPr="00134AA4">
              <w:t>quyền</w:t>
            </w:r>
            <w:proofErr w:type="spellEnd"/>
            <w:r w:rsidRPr="00134AA4">
              <w:t xml:space="preserve"> </w:t>
            </w:r>
            <w:proofErr w:type="spellStart"/>
            <w:r w:rsidRPr="00134AA4">
              <w:t>truy</w:t>
            </w:r>
            <w:proofErr w:type="spellEnd"/>
            <w:r w:rsidRPr="00134AA4">
              <w:t xml:space="preserve"> </w:t>
            </w:r>
            <w:proofErr w:type="spellStart"/>
            <w:r w:rsidRPr="00134AA4">
              <w:t>cập</w:t>
            </w:r>
            <w:proofErr w:type="spellEnd"/>
            <w:r w:rsidRPr="00134AA4">
              <w:t xml:space="preserve"> </w:t>
            </w:r>
            <w:proofErr w:type="spellStart"/>
            <w:r w:rsidRPr="00134AA4">
              <w:t>cho</w:t>
            </w:r>
            <w:proofErr w:type="spellEnd"/>
            <w:r w:rsidRPr="00134AA4">
              <w:t xml:space="preserve"> </w:t>
            </w:r>
            <w:proofErr w:type="spellStart"/>
            <w:r w:rsidRPr="00134AA4">
              <w:t>người</w:t>
            </w:r>
            <w:proofErr w:type="spellEnd"/>
            <w:r w:rsidRPr="00134AA4">
              <w:t xml:space="preserve"> </w:t>
            </w:r>
            <w:proofErr w:type="spellStart"/>
            <w:r w:rsidRPr="00134AA4">
              <w:t>được</w:t>
            </w:r>
            <w:proofErr w:type="spellEnd"/>
            <w:r w:rsidRPr="00134AA4">
              <w:t xml:space="preserve"> chia </w:t>
            </w:r>
            <w:proofErr w:type="spellStart"/>
            <w:r w:rsidRPr="00134AA4">
              <w:t>sẻ</w:t>
            </w:r>
            <w:proofErr w:type="spellEnd"/>
            <w:r w:rsidRPr="00134AA4">
              <w:t>.</w:t>
            </w:r>
          </w:p>
        </w:tc>
      </w:tr>
      <w:tr w:rsidR="00134AA4" w:rsidRPr="00134AA4" w14:paraId="435C6022" w14:textId="77777777" w:rsidTr="005B24F7">
        <w:trPr>
          <w:trHeight w:val="346"/>
        </w:trPr>
        <w:tc>
          <w:tcPr>
            <w:tcW w:w="2693" w:type="dxa"/>
            <w:vAlign w:val="center"/>
          </w:tcPr>
          <w:p w14:paraId="4B993112" w14:textId="77777777" w:rsidR="00134AA4" w:rsidRPr="00134AA4" w:rsidRDefault="00134AA4" w:rsidP="00134AA4">
            <w:proofErr w:type="spellStart"/>
            <w:r w:rsidRPr="00134AA4">
              <w:rPr>
                <w:b/>
                <w:bCs/>
              </w:rPr>
              <w:t>Điều</w:t>
            </w:r>
            <w:proofErr w:type="spellEnd"/>
            <w:r w:rsidRPr="00134AA4">
              <w:rPr>
                <w:b/>
                <w:bCs/>
              </w:rPr>
              <w:t xml:space="preserve"> </w:t>
            </w:r>
            <w:proofErr w:type="spellStart"/>
            <w:r w:rsidRPr="00134AA4">
              <w:rPr>
                <w:b/>
                <w:bCs/>
              </w:rPr>
              <w:t>kiện</w:t>
            </w:r>
            <w:proofErr w:type="spellEnd"/>
            <w:r w:rsidRPr="00134AA4">
              <w:rPr>
                <w:b/>
                <w:bCs/>
              </w:rPr>
              <w:t xml:space="preserve"> </w:t>
            </w:r>
            <w:proofErr w:type="spellStart"/>
            <w:r w:rsidRPr="00134AA4">
              <w:rPr>
                <w:b/>
                <w:bCs/>
              </w:rPr>
              <w:t>sau</w:t>
            </w:r>
            <w:proofErr w:type="spellEnd"/>
          </w:p>
        </w:tc>
        <w:tc>
          <w:tcPr>
            <w:tcW w:w="6096" w:type="dxa"/>
            <w:vAlign w:val="center"/>
          </w:tcPr>
          <w:p w14:paraId="4EFC6285" w14:textId="77777777" w:rsidR="00134AA4" w:rsidRPr="00134AA4" w:rsidRDefault="00134AA4" w:rsidP="00134AA4">
            <w:r w:rsidRPr="00134AA4">
              <w:t xml:space="preserve">Tin </w:t>
            </w:r>
            <w:proofErr w:type="spellStart"/>
            <w:r w:rsidRPr="00134AA4">
              <w:t>nhắn</w:t>
            </w:r>
            <w:proofErr w:type="spellEnd"/>
            <w:r w:rsidRPr="00134AA4">
              <w:t xml:space="preserve"> </w:t>
            </w:r>
            <w:proofErr w:type="spellStart"/>
            <w:r w:rsidRPr="00134AA4">
              <w:t>được</w:t>
            </w:r>
            <w:proofErr w:type="spellEnd"/>
            <w:r w:rsidRPr="00134AA4">
              <w:t xml:space="preserve"> </w:t>
            </w:r>
            <w:proofErr w:type="spellStart"/>
            <w:r w:rsidRPr="00134AA4">
              <w:t>lưu</w:t>
            </w:r>
            <w:proofErr w:type="spellEnd"/>
            <w:r w:rsidRPr="00134AA4">
              <w:t xml:space="preserve"> </w:t>
            </w:r>
            <w:proofErr w:type="spellStart"/>
            <w:r w:rsidRPr="00134AA4">
              <w:t>và</w:t>
            </w:r>
            <w:proofErr w:type="spellEnd"/>
            <w:r w:rsidRPr="00134AA4">
              <w:t xml:space="preserve"> </w:t>
            </w:r>
            <w:proofErr w:type="spellStart"/>
            <w:r w:rsidRPr="00134AA4">
              <w:t>hiển</w:t>
            </w:r>
            <w:proofErr w:type="spellEnd"/>
            <w:r w:rsidRPr="00134AA4">
              <w:t xml:space="preserve"> </w:t>
            </w:r>
            <w:proofErr w:type="spellStart"/>
            <w:r w:rsidRPr="00134AA4">
              <w:t>thị</w:t>
            </w:r>
            <w:proofErr w:type="spellEnd"/>
            <w:r w:rsidRPr="00134AA4">
              <w:t xml:space="preserve">. </w:t>
            </w:r>
            <w:proofErr w:type="spellStart"/>
            <w:r w:rsidRPr="00134AA4">
              <w:t>Quyền</w:t>
            </w:r>
            <w:proofErr w:type="spellEnd"/>
            <w:r w:rsidRPr="00134AA4">
              <w:t xml:space="preserve"> </w:t>
            </w:r>
            <w:proofErr w:type="spellStart"/>
            <w:r w:rsidRPr="00134AA4">
              <w:t>truy</w:t>
            </w:r>
            <w:proofErr w:type="spellEnd"/>
            <w:r w:rsidRPr="00134AA4">
              <w:t xml:space="preserve"> </w:t>
            </w:r>
            <w:proofErr w:type="spellStart"/>
            <w:r w:rsidRPr="00134AA4">
              <w:t>cập</w:t>
            </w:r>
            <w:proofErr w:type="spellEnd"/>
            <w:r w:rsidRPr="00134AA4">
              <w:t xml:space="preserve"> </w:t>
            </w:r>
            <w:proofErr w:type="spellStart"/>
            <w:r w:rsidRPr="00134AA4">
              <w:t>lịch</w:t>
            </w:r>
            <w:proofErr w:type="spellEnd"/>
            <w:r w:rsidRPr="00134AA4">
              <w:t xml:space="preserve"> </w:t>
            </w:r>
            <w:proofErr w:type="spellStart"/>
            <w:r w:rsidRPr="00134AA4">
              <w:t>trình</w:t>
            </w:r>
            <w:proofErr w:type="spellEnd"/>
            <w:r w:rsidRPr="00134AA4">
              <w:t xml:space="preserve"> </w:t>
            </w:r>
            <w:proofErr w:type="spellStart"/>
            <w:r w:rsidRPr="00134AA4">
              <w:t>được</w:t>
            </w:r>
            <w:proofErr w:type="spellEnd"/>
            <w:r w:rsidRPr="00134AA4">
              <w:t xml:space="preserve"> </w:t>
            </w:r>
            <w:proofErr w:type="spellStart"/>
            <w:r w:rsidRPr="00134AA4">
              <w:t>cập</w:t>
            </w:r>
            <w:proofErr w:type="spellEnd"/>
            <w:r w:rsidRPr="00134AA4">
              <w:t xml:space="preserve"> </w:t>
            </w:r>
            <w:proofErr w:type="spellStart"/>
            <w:r w:rsidRPr="00134AA4">
              <w:t>nhật</w:t>
            </w:r>
            <w:proofErr w:type="spellEnd"/>
            <w:r w:rsidRPr="00134AA4">
              <w:t xml:space="preserve"> </w:t>
            </w:r>
            <w:proofErr w:type="spellStart"/>
            <w:r w:rsidRPr="00134AA4">
              <w:t>cho</w:t>
            </w:r>
            <w:proofErr w:type="spellEnd"/>
            <w:r w:rsidRPr="00134AA4">
              <w:t xml:space="preserve"> </w:t>
            </w:r>
            <w:proofErr w:type="spellStart"/>
            <w:r w:rsidRPr="00134AA4">
              <w:t>người</w:t>
            </w:r>
            <w:proofErr w:type="spellEnd"/>
            <w:r w:rsidRPr="00134AA4">
              <w:t xml:space="preserve"> </w:t>
            </w:r>
            <w:proofErr w:type="spellStart"/>
            <w:r w:rsidRPr="00134AA4">
              <w:t>nhận</w:t>
            </w:r>
            <w:proofErr w:type="spellEnd"/>
            <w:r w:rsidRPr="00134AA4">
              <w:t>.</w:t>
            </w:r>
          </w:p>
        </w:tc>
      </w:tr>
    </w:tbl>
    <w:p w14:paraId="3F97F4AC" w14:textId="4F1AF4FB" w:rsidR="00134AA4" w:rsidRDefault="00134AA4" w:rsidP="00582994"/>
    <w:p w14:paraId="734A3AE6" w14:textId="5684C836" w:rsidR="00134AA4" w:rsidRDefault="00134AA4" w:rsidP="00124645">
      <w:pPr>
        <w:pStyle w:val="Caption"/>
      </w:pPr>
      <w:proofErr w:type="spellStart"/>
      <w:r>
        <w:t>Bảng</w:t>
      </w:r>
      <w:proofErr w:type="spellEnd"/>
      <w:r>
        <w:t xml:space="preserve"> </w:t>
      </w:r>
      <w:r>
        <w:fldChar w:fldCharType="begin"/>
      </w:r>
      <w:r>
        <w:instrText xml:space="preserve"> SEQ Bảng \* ARABIC </w:instrText>
      </w:r>
      <w:r>
        <w:fldChar w:fldCharType="separate"/>
      </w:r>
      <w:r>
        <w:rPr>
          <w:noProof/>
        </w:rPr>
        <w:t>6</w:t>
      </w:r>
      <w:r>
        <w:rPr>
          <w:noProof/>
        </w:rPr>
        <w:fldChar w:fldCharType="end"/>
      </w:r>
      <w:r>
        <w:rPr>
          <w:noProof/>
        </w:rPr>
        <w:t xml:space="preserve">. </w:t>
      </w:r>
      <w:r w:rsidRPr="00DB7B3E">
        <w:rPr>
          <w:noProof/>
        </w:rPr>
        <w:t>Đặc tả cho Usecase Quản lý Thống kê</w:t>
      </w:r>
    </w:p>
    <w:tbl>
      <w:tblPr>
        <w:tblStyle w:val="TableGrid"/>
        <w:tblW w:w="0" w:type="auto"/>
        <w:tblInd w:w="250" w:type="dxa"/>
        <w:tblLook w:val="04A0" w:firstRow="1" w:lastRow="0" w:firstColumn="1" w:lastColumn="0" w:noHBand="0" w:noVBand="1"/>
      </w:tblPr>
      <w:tblGrid>
        <w:gridCol w:w="2693"/>
        <w:gridCol w:w="6096"/>
      </w:tblGrid>
      <w:tr w:rsidR="00134AA4" w:rsidRPr="00134AA4" w14:paraId="7D7E52AC" w14:textId="77777777" w:rsidTr="005B24F7">
        <w:trPr>
          <w:trHeight w:val="346"/>
        </w:trPr>
        <w:tc>
          <w:tcPr>
            <w:tcW w:w="2693" w:type="dxa"/>
            <w:vAlign w:val="center"/>
          </w:tcPr>
          <w:p w14:paraId="5F21F852" w14:textId="77777777" w:rsidR="00134AA4" w:rsidRPr="00134AA4" w:rsidRDefault="00134AA4" w:rsidP="00134AA4">
            <w:proofErr w:type="spellStart"/>
            <w:r w:rsidRPr="00134AA4">
              <w:rPr>
                <w:b/>
                <w:bCs/>
              </w:rPr>
              <w:t>Tên</w:t>
            </w:r>
            <w:proofErr w:type="spellEnd"/>
            <w:r w:rsidRPr="00134AA4">
              <w:rPr>
                <w:b/>
                <w:bCs/>
              </w:rPr>
              <w:t xml:space="preserve"> </w:t>
            </w:r>
            <w:proofErr w:type="spellStart"/>
            <w:r w:rsidRPr="00134AA4">
              <w:rPr>
                <w:b/>
                <w:bCs/>
              </w:rPr>
              <w:t>Usecase</w:t>
            </w:r>
            <w:proofErr w:type="spellEnd"/>
          </w:p>
        </w:tc>
        <w:tc>
          <w:tcPr>
            <w:tcW w:w="6096" w:type="dxa"/>
            <w:vAlign w:val="center"/>
          </w:tcPr>
          <w:p w14:paraId="35404405" w14:textId="77777777" w:rsidR="00134AA4" w:rsidRPr="00134AA4" w:rsidRDefault="00134AA4" w:rsidP="00134AA4">
            <w:pPr>
              <w:rPr>
                <w:b/>
                <w:bCs/>
              </w:rPr>
            </w:pPr>
            <w:proofErr w:type="spellStart"/>
            <w:r w:rsidRPr="00134AA4">
              <w:rPr>
                <w:b/>
                <w:bCs/>
              </w:rPr>
              <w:t>Quản</w:t>
            </w:r>
            <w:proofErr w:type="spellEnd"/>
            <w:r w:rsidRPr="00134AA4">
              <w:rPr>
                <w:b/>
                <w:bCs/>
              </w:rPr>
              <w:t xml:space="preserve"> </w:t>
            </w:r>
            <w:proofErr w:type="spellStart"/>
            <w:r w:rsidRPr="00134AA4">
              <w:rPr>
                <w:b/>
                <w:bCs/>
              </w:rPr>
              <w:t>lý</w:t>
            </w:r>
            <w:proofErr w:type="spellEnd"/>
            <w:r w:rsidRPr="00134AA4">
              <w:rPr>
                <w:b/>
                <w:bCs/>
              </w:rPr>
              <w:t xml:space="preserve"> </w:t>
            </w:r>
            <w:proofErr w:type="spellStart"/>
            <w:r w:rsidRPr="00134AA4">
              <w:rPr>
                <w:b/>
                <w:bCs/>
              </w:rPr>
              <w:t>Thống</w:t>
            </w:r>
            <w:proofErr w:type="spellEnd"/>
            <w:r w:rsidRPr="00134AA4">
              <w:rPr>
                <w:b/>
                <w:bCs/>
              </w:rPr>
              <w:t xml:space="preserve"> </w:t>
            </w:r>
            <w:proofErr w:type="spellStart"/>
            <w:r w:rsidRPr="00134AA4">
              <w:rPr>
                <w:b/>
                <w:bCs/>
              </w:rPr>
              <w:t>kê</w:t>
            </w:r>
            <w:proofErr w:type="spellEnd"/>
          </w:p>
        </w:tc>
      </w:tr>
      <w:tr w:rsidR="00134AA4" w:rsidRPr="00134AA4" w14:paraId="34C3DD6A" w14:textId="77777777" w:rsidTr="005B24F7">
        <w:trPr>
          <w:trHeight w:val="346"/>
        </w:trPr>
        <w:tc>
          <w:tcPr>
            <w:tcW w:w="2693" w:type="dxa"/>
            <w:vAlign w:val="center"/>
          </w:tcPr>
          <w:p w14:paraId="72368F09" w14:textId="77777777" w:rsidR="00134AA4" w:rsidRPr="00134AA4" w:rsidRDefault="00134AA4" w:rsidP="00134AA4">
            <w:proofErr w:type="spellStart"/>
            <w:r w:rsidRPr="00134AA4">
              <w:rPr>
                <w:b/>
                <w:bCs/>
              </w:rPr>
              <w:t>Tác</w:t>
            </w:r>
            <w:proofErr w:type="spellEnd"/>
            <w:r w:rsidRPr="00134AA4">
              <w:rPr>
                <w:b/>
                <w:bCs/>
              </w:rPr>
              <w:t xml:space="preserve"> </w:t>
            </w:r>
            <w:proofErr w:type="spellStart"/>
            <w:r w:rsidRPr="00134AA4">
              <w:rPr>
                <w:b/>
                <w:bCs/>
              </w:rPr>
              <w:t>nhân</w:t>
            </w:r>
            <w:proofErr w:type="spellEnd"/>
          </w:p>
        </w:tc>
        <w:tc>
          <w:tcPr>
            <w:tcW w:w="6096" w:type="dxa"/>
            <w:vAlign w:val="center"/>
          </w:tcPr>
          <w:p w14:paraId="321A4488" w14:textId="77777777" w:rsidR="00134AA4" w:rsidRPr="00134AA4" w:rsidRDefault="00134AA4" w:rsidP="00134AA4">
            <w:proofErr w:type="spellStart"/>
            <w:r w:rsidRPr="00134AA4">
              <w:t>Người</w:t>
            </w:r>
            <w:proofErr w:type="spellEnd"/>
            <w:r w:rsidRPr="00134AA4">
              <w:t xml:space="preserve"> </w:t>
            </w:r>
            <w:proofErr w:type="spellStart"/>
            <w:r w:rsidRPr="00134AA4">
              <w:t>dùng</w:t>
            </w:r>
            <w:proofErr w:type="spellEnd"/>
          </w:p>
        </w:tc>
      </w:tr>
      <w:tr w:rsidR="00134AA4" w:rsidRPr="00134AA4" w14:paraId="04E48F93" w14:textId="77777777" w:rsidTr="005B24F7">
        <w:trPr>
          <w:trHeight w:val="346"/>
        </w:trPr>
        <w:tc>
          <w:tcPr>
            <w:tcW w:w="2693" w:type="dxa"/>
            <w:vAlign w:val="center"/>
          </w:tcPr>
          <w:p w14:paraId="5911F456" w14:textId="77777777" w:rsidR="00134AA4" w:rsidRPr="00134AA4" w:rsidRDefault="00134AA4" w:rsidP="00134AA4">
            <w:proofErr w:type="spellStart"/>
            <w:r w:rsidRPr="00134AA4">
              <w:rPr>
                <w:b/>
                <w:bCs/>
              </w:rPr>
              <w:t>Mục</w:t>
            </w:r>
            <w:proofErr w:type="spellEnd"/>
            <w:r w:rsidRPr="00134AA4">
              <w:rPr>
                <w:b/>
                <w:bCs/>
              </w:rPr>
              <w:t xml:space="preserve"> </w:t>
            </w:r>
            <w:proofErr w:type="spellStart"/>
            <w:r w:rsidRPr="00134AA4">
              <w:rPr>
                <w:b/>
                <w:bCs/>
              </w:rPr>
              <w:t>đích</w:t>
            </w:r>
            <w:proofErr w:type="spellEnd"/>
          </w:p>
        </w:tc>
        <w:tc>
          <w:tcPr>
            <w:tcW w:w="6096" w:type="dxa"/>
            <w:vAlign w:val="center"/>
          </w:tcPr>
          <w:p w14:paraId="20D7765D" w14:textId="77777777" w:rsidR="00134AA4" w:rsidRPr="00134AA4" w:rsidRDefault="00134AA4" w:rsidP="00134AA4">
            <w:r w:rsidRPr="00134AA4">
              <w:t xml:space="preserve">Theo </w:t>
            </w:r>
            <w:proofErr w:type="spellStart"/>
            <w:r w:rsidRPr="00134AA4">
              <w:t>dõi</w:t>
            </w:r>
            <w:proofErr w:type="spellEnd"/>
            <w:r w:rsidRPr="00134AA4">
              <w:t xml:space="preserve"> </w:t>
            </w:r>
            <w:proofErr w:type="spellStart"/>
            <w:r w:rsidRPr="00134AA4">
              <w:t>hiệu</w:t>
            </w:r>
            <w:proofErr w:type="spellEnd"/>
            <w:r w:rsidRPr="00134AA4">
              <w:t xml:space="preserve"> </w:t>
            </w:r>
            <w:proofErr w:type="spellStart"/>
            <w:r w:rsidRPr="00134AA4">
              <w:t>suất</w:t>
            </w:r>
            <w:proofErr w:type="spellEnd"/>
            <w:r w:rsidRPr="00134AA4">
              <w:t xml:space="preserve"> </w:t>
            </w:r>
            <w:proofErr w:type="spellStart"/>
            <w:r w:rsidRPr="00134AA4">
              <w:t>làm</w:t>
            </w:r>
            <w:proofErr w:type="spellEnd"/>
            <w:r w:rsidRPr="00134AA4">
              <w:t xml:space="preserve"> </w:t>
            </w:r>
            <w:proofErr w:type="spellStart"/>
            <w:r w:rsidRPr="00134AA4">
              <w:t>việc</w:t>
            </w:r>
            <w:proofErr w:type="spellEnd"/>
            <w:r w:rsidRPr="00134AA4">
              <w:t xml:space="preserve"> </w:t>
            </w:r>
            <w:proofErr w:type="spellStart"/>
            <w:r w:rsidRPr="00134AA4">
              <w:t>cá</w:t>
            </w:r>
            <w:proofErr w:type="spellEnd"/>
            <w:r w:rsidRPr="00134AA4">
              <w:t xml:space="preserve"> </w:t>
            </w:r>
            <w:proofErr w:type="spellStart"/>
            <w:r w:rsidRPr="00134AA4">
              <w:t>nhân</w:t>
            </w:r>
            <w:proofErr w:type="spellEnd"/>
            <w:r w:rsidRPr="00134AA4">
              <w:t>.</w:t>
            </w:r>
          </w:p>
        </w:tc>
      </w:tr>
      <w:tr w:rsidR="00134AA4" w:rsidRPr="00134AA4" w14:paraId="17C8F0A4" w14:textId="77777777" w:rsidTr="005B24F7">
        <w:trPr>
          <w:trHeight w:val="346"/>
        </w:trPr>
        <w:tc>
          <w:tcPr>
            <w:tcW w:w="2693" w:type="dxa"/>
            <w:vAlign w:val="center"/>
          </w:tcPr>
          <w:p w14:paraId="4F64C04F" w14:textId="77777777" w:rsidR="00134AA4" w:rsidRPr="00134AA4" w:rsidRDefault="00134AA4" w:rsidP="00134AA4">
            <w:proofErr w:type="spellStart"/>
            <w:r w:rsidRPr="00134AA4">
              <w:rPr>
                <w:b/>
                <w:bCs/>
              </w:rPr>
              <w:t>Điều</w:t>
            </w:r>
            <w:proofErr w:type="spellEnd"/>
            <w:r w:rsidRPr="00134AA4">
              <w:rPr>
                <w:b/>
                <w:bCs/>
              </w:rPr>
              <w:t xml:space="preserve"> </w:t>
            </w:r>
            <w:proofErr w:type="spellStart"/>
            <w:r w:rsidRPr="00134AA4">
              <w:rPr>
                <w:b/>
                <w:bCs/>
              </w:rPr>
              <w:t>kiện</w:t>
            </w:r>
            <w:proofErr w:type="spellEnd"/>
            <w:r w:rsidRPr="00134AA4">
              <w:rPr>
                <w:b/>
                <w:bCs/>
              </w:rPr>
              <w:t xml:space="preserve"> </w:t>
            </w:r>
            <w:proofErr w:type="spellStart"/>
            <w:r w:rsidRPr="00134AA4">
              <w:rPr>
                <w:b/>
                <w:bCs/>
              </w:rPr>
              <w:t>trước</w:t>
            </w:r>
            <w:proofErr w:type="spellEnd"/>
          </w:p>
        </w:tc>
        <w:tc>
          <w:tcPr>
            <w:tcW w:w="6096" w:type="dxa"/>
            <w:vAlign w:val="center"/>
          </w:tcPr>
          <w:p w14:paraId="67328298" w14:textId="77777777" w:rsidR="00134AA4" w:rsidRPr="00134AA4" w:rsidRDefault="00134AA4" w:rsidP="00134AA4">
            <w:proofErr w:type="spellStart"/>
            <w:r w:rsidRPr="00134AA4">
              <w:t>Người</w:t>
            </w:r>
            <w:proofErr w:type="spellEnd"/>
            <w:r w:rsidRPr="00134AA4">
              <w:t xml:space="preserve"> </w:t>
            </w:r>
            <w:proofErr w:type="spellStart"/>
            <w:r w:rsidRPr="00134AA4">
              <w:t>dùng</w:t>
            </w:r>
            <w:proofErr w:type="spellEnd"/>
            <w:r w:rsidRPr="00134AA4">
              <w:t xml:space="preserve"> </w:t>
            </w:r>
            <w:proofErr w:type="spellStart"/>
            <w:r w:rsidRPr="00134AA4">
              <w:t>đã</w:t>
            </w:r>
            <w:proofErr w:type="spellEnd"/>
            <w:r w:rsidRPr="00134AA4">
              <w:t xml:space="preserve"> </w:t>
            </w:r>
            <w:proofErr w:type="spellStart"/>
            <w:r w:rsidRPr="00134AA4">
              <w:t>có</w:t>
            </w:r>
            <w:proofErr w:type="spellEnd"/>
            <w:r w:rsidRPr="00134AA4">
              <w:t xml:space="preserve"> </w:t>
            </w:r>
            <w:proofErr w:type="spellStart"/>
            <w:r w:rsidRPr="00134AA4">
              <w:t>dữ</w:t>
            </w:r>
            <w:proofErr w:type="spellEnd"/>
            <w:r w:rsidRPr="00134AA4">
              <w:t xml:space="preserve"> </w:t>
            </w:r>
            <w:proofErr w:type="spellStart"/>
            <w:r w:rsidRPr="00134AA4">
              <w:t>liệu</w:t>
            </w:r>
            <w:proofErr w:type="spellEnd"/>
            <w:r w:rsidRPr="00134AA4">
              <w:t xml:space="preserve"> </w:t>
            </w:r>
            <w:proofErr w:type="spellStart"/>
            <w:r w:rsidRPr="00134AA4">
              <w:t>hoạt</w:t>
            </w:r>
            <w:proofErr w:type="spellEnd"/>
            <w:r w:rsidRPr="00134AA4">
              <w:t xml:space="preserve"> </w:t>
            </w:r>
            <w:proofErr w:type="spellStart"/>
            <w:r w:rsidRPr="00134AA4">
              <w:t>động</w:t>
            </w:r>
            <w:proofErr w:type="spellEnd"/>
            <w:r w:rsidRPr="00134AA4">
              <w:t xml:space="preserve"> (</w:t>
            </w:r>
            <w:proofErr w:type="spellStart"/>
            <w:r w:rsidRPr="00134AA4">
              <w:t>Nhiệm</w:t>
            </w:r>
            <w:proofErr w:type="spellEnd"/>
            <w:r w:rsidRPr="00134AA4">
              <w:t xml:space="preserve"> </w:t>
            </w:r>
            <w:proofErr w:type="spellStart"/>
            <w:r w:rsidRPr="00134AA4">
              <w:t>vụ</w:t>
            </w:r>
            <w:proofErr w:type="spellEnd"/>
            <w:r w:rsidRPr="00134AA4">
              <w:t>/</w:t>
            </w:r>
            <w:proofErr w:type="spellStart"/>
            <w:r w:rsidRPr="00134AA4">
              <w:t>Lịch</w:t>
            </w:r>
            <w:proofErr w:type="spellEnd"/>
            <w:r w:rsidRPr="00134AA4">
              <w:t xml:space="preserve"> </w:t>
            </w:r>
            <w:proofErr w:type="spellStart"/>
            <w:r w:rsidRPr="00134AA4">
              <w:t>trình</w:t>
            </w:r>
            <w:proofErr w:type="spellEnd"/>
            <w:r w:rsidRPr="00134AA4">
              <w:t xml:space="preserve">) </w:t>
            </w:r>
            <w:proofErr w:type="spellStart"/>
            <w:r w:rsidRPr="00134AA4">
              <w:t>trong</w:t>
            </w:r>
            <w:proofErr w:type="spellEnd"/>
            <w:r w:rsidRPr="00134AA4">
              <w:t xml:space="preserve"> </w:t>
            </w:r>
            <w:proofErr w:type="spellStart"/>
            <w:r w:rsidRPr="00134AA4">
              <w:t>quá</w:t>
            </w:r>
            <w:proofErr w:type="spellEnd"/>
            <w:r w:rsidRPr="00134AA4">
              <w:t xml:space="preserve"> </w:t>
            </w:r>
            <w:proofErr w:type="spellStart"/>
            <w:r w:rsidRPr="00134AA4">
              <w:t>khứ</w:t>
            </w:r>
            <w:proofErr w:type="spellEnd"/>
            <w:r w:rsidRPr="00134AA4">
              <w:t>.</w:t>
            </w:r>
          </w:p>
        </w:tc>
      </w:tr>
      <w:tr w:rsidR="00134AA4" w:rsidRPr="00134AA4" w14:paraId="2926507E" w14:textId="77777777" w:rsidTr="005B24F7">
        <w:trPr>
          <w:trHeight w:val="346"/>
        </w:trPr>
        <w:tc>
          <w:tcPr>
            <w:tcW w:w="2693" w:type="dxa"/>
            <w:vAlign w:val="center"/>
          </w:tcPr>
          <w:p w14:paraId="12C47AE1" w14:textId="77777777" w:rsidR="00134AA4" w:rsidRPr="00134AA4" w:rsidRDefault="00134AA4" w:rsidP="00134AA4">
            <w:proofErr w:type="spellStart"/>
            <w:r w:rsidRPr="00134AA4">
              <w:rPr>
                <w:b/>
                <w:bCs/>
              </w:rPr>
              <w:t>Luồng</w:t>
            </w:r>
            <w:proofErr w:type="spellEnd"/>
            <w:r w:rsidRPr="00134AA4">
              <w:rPr>
                <w:b/>
                <w:bCs/>
              </w:rPr>
              <w:t xml:space="preserve"> </w:t>
            </w:r>
            <w:proofErr w:type="spellStart"/>
            <w:r w:rsidRPr="00134AA4">
              <w:rPr>
                <w:b/>
                <w:bCs/>
              </w:rPr>
              <w:t>sự</w:t>
            </w:r>
            <w:proofErr w:type="spellEnd"/>
            <w:r w:rsidRPr="00134AA4">
              <w:rPr>
                <w:b/>
                <w:bCs/>
              </w:rPr>
              <w:t xml:space="preserve"> </w:t>
            </w:r>
            <w:proofErr w:type="spellStart"/>
            <w:r w:rsidRPr="00134AA4">
              <w:rPr>
                <w:b/>
                <w:bCs/>
              </w:rPr>
              <w:t>kiện</w:t>
            </w:r>
            <w:proofErr w:type="spellEnd"/>
            <w:r w:rsidRPr="00134AA4">
              <w:rPr>
                <w:b/>
                <w:bCs/>
              </w:rPr>
              <w:t xml:space="preserve"> </w:t>
            </w:r>
            <w:proofErr w:type="spellStart"/>
            <w:r w:rsidRPr="00134AA4">
              <w:rPr>
                <w:b/>
                <w:bCs/>
              </w:rPr>
              <w:t>chính</w:t>
            </w:r>
            <w:proofErr w:type="spellEnd"/>
          </w:p>
        </w:tc>
        <w:tc>
          <w:tcPr>
            <w:tcW w:w="6096" w:type="dxa"/>
            <w:vAlign w:val="center"/>
          </w:tcPr>
          <w:p w14:paraId="16AABF2A" w14:textId="77777777" w:rsidR="00134AA4" w:rsidRPr="00134AA4" w:rsidRDefault="00134AA4" w:rsidP="00134AA4">
            <w:r w:rsidRPr="00134AA4">
              <w:t xml:space="preserve">1. </w:t>
            </w:r>
            <w:proofErr w:type="spellStart"/>
            <w:r w:rsidRPr="00134AA4">
              <w:t>Người</w:t>
            </w:r>
            <w:proofErr w:type="spellEnd"/>
            <w:r w:rsidRPr="00134AA4">
              <w:t xml:space="preserve"> </w:t>
            </w:r>
            <w:proofErr w:type="spellStart"/>
            <w:r w:rsidRPr="00134AA4">
              <w:t>dùng</w:t>
            </w:r>
            <w:proofErr w:type="spellEnd"/>
            <w:r w:rsidRPr="00134AA4">
              <w:t xml:space="preserve"> </w:t>
            </w:r>
            <w:proofErr w:type="spellStart"/>
            <w:r w:rsidRPr="00134AA4">
              <w:t>chọn</w:t>
            </w:r>
            <w:proofErr w:type="spellEnd"/>
            <w:r w:rsidRPr="00134AA4">
              <w:t xml:space="preserve"> menu "</w:t>
            </w:r>
            <w:proofErr w:type="spellStart"/>
            <w:r w:rsidRPr="00134AA4">
              <w:t>Thống</w:t>
            </w:r>
            <w:proofErr w:type="spellEnd"/>
            <w:r w:rsidRPr="00134AA4">
              <w:t xml:space="preserve"> </w:t>
            </w:r>
            <w:proofErr w:type="spellStart"/>
            <w:r w:rsidRPr="00134AA4">
              <w:t>kê</w:t>
            </w:r>
            <w:proofErr w:type="spellEnd"/>
            <w:r w:rsidRPr="00134AA4">
              <w:t>".</w:t>
            </w:r>
          </w:p>
          <w:p w14:paraId="2F74754B" w14:textId="77777777" w:rsidR="00134AA4" w:rsidRPr="00134AA4" w:rsidRDefault="00134AA4" w:rsidP="00134AA4">
            <w:r w:rsidRPr="00134AA4">
              <w:t xml:space="preserve">2. </w:t>
            </w:r>
            <w:proofErr w:type="spellStart"/>
            <w:r w:rsidRPr="00134AA4">
              <w:t>Hệ</w:t>
            </w:r>
            <w:proofErr w:type="spellEnd"/>
            <w:r w:rsidRPr="00134AA4">
              <w:t xml:space="preserve"> </w:t>
            </w:r>
            <w:proofErr w:type="spellStart"/>
            <w:r w:rsidRPr="00134AA4">
              <w:t>thống</w:t>
            </w:r>
            <w:proofErr w:type="spellEnd"/>
            <w:r w:rsidRPr="00134AA4">
              <w:t xml:space="preserve"> </w:t>
            </w:r>
            <w:proofErr w:type="spellStart"/>
            <w:r w:rsidRPr="00134AA4">
              <w:t>tổng</w:t>
            </w:r>
            <w:proofErr w:type="spellEnd"/>
            <w:r w:rsidRPr="00134AA4">
              <w:t xml:space="preserve"> </w:t>
            </w:r>
            <w:proofErr w:type="spellStart"/>
            <w:r w:rsidRPr="00134AA4">
              <w:t>hợp</w:t>
            </w:r>
            <w:proofErr w:type="spellEnd"/>
            <w:r w:rsidRPr="00134AA4">
              <w:t xml:space="preserve"> </w:t>
            </w:r>
            <w:proofErr w:type="spellStart"/>
            <w:r w:rsidRPr="00134AA4">
              <w:t>dữ</w:t>
            </w:r>
            <w:proofErr w:type="spellEnd"/>
            <w:r w:rsidRPr="00134AA4">
              <w:t xml:space="preserve"> </w:t>
            </w:r>
            <w:proofErr w:type="spellStart"/>
            <w:r w:rsidRPr="00134AA4">
              <w:t>liệu</w:t>
            </w:r>
            <w:proofErr w:type="spellEnd"/>
            <w:r w:rsidRPr="00134AA4">
              <w:t xml:space="preserve"> </w:t>
            </w:r>
            <w:proofErr w:type="spellStart"/>
            <w:r w:rsidRPr="00134AA4">
              <w:t>từ</w:t>
            </w:r>
            <w:proofErr w:type="spellEnd"/>
            <w:r w:rsidRPr="00134AA4">
              <w:t xml:space="preserve"> database.</w:t>
            </w:r>
          </w:p>
          <w:p w14:paraId="21C47938" w14:textId="77777777" w:rsidR="00134AA4" w:rsidRPr="00134AA4" w:rsidRDefault="00134AA4" w:rsidP="00134AA4">
            <w:r w:rsidRPr="00134AA4">
              <w:t xml:space="preserve">3. </w:t>
            </w:r>
            <w:proofErr w:type="spellStart"/>
            <w:r w:rsidRPr="00134AA4">
              <w:t>Hệ</w:t>
            </w:r>
            <w:proofErr w:type="spellEnd"/>
            <w:r w:rsidRPr="00134AA4">
              <w:t xml:space="preserve"> </w:t>
            </w:r>
            <w:proofErr w:type="spellStart"/>
            <w:r w:rsidRPr="00134AA4">
              <w:t>thống</w:t>
            </w:r>
            <w:proofErr w:type="spellEnd"/>
            <w:r w:rsidRPr="00134AA4">
              <w:t xml:space="preserve"> </w:t>
            </w:r>
            <w:proofErr w:type="spellStart"/>
            <w:r w:rsidRPr="00134AA4">
              <w:t>hiển</w:t>
            </w:r>
            <w:proofErr w:type="spellEnd"/>
            <w:r w:rsidRPr="00134AA4">
              <w:t xml:space="preserve"> </w:t>
            </w:r>
            <w:proofErr w:type="spellStart"/>
            <w:r w:rsidRPr="00134AA4">
              <w:t>thị</w:t>
            </w:r>
            <w:proofErr w:type="spellEnd"/>
            <w:r w:rsidRPr="00134AA4">
              <w:t xml:space="preserve"> </w:t>
            </w:r>
            <w:proofErr w:type="spellStart"/>
            <w:r w:rsidRPr="00134AA4">
              <w:t>các</w:t>
            </w:r>
            <w:proofErr w:type="spellEnd"/>
            <w:r w:rsidRPr="00134AA4">
              <w:t xml:space="preserve"> </w:t>
            </w:r>
            <w:proofErr w:type="spellStart"/>
            <w:r w:rsidRPr="00134AA4">
              <w:t>biểu</w:t>
            </w:r>
            <w:proofErr w:type="spellEnd"/>
            <w:r w:rsidRPr="00134AA4">
              <w:t xml:space="preserve"> </w:t>
            </w:r>
            <w:proofErr w:type="spellStart"/>
            <w:r w:rsidRPr="00134AA4">
              <w:t>đồ</w:t>
            </w:r>
            <w:proofErr w:type="spellEnd"/>
            <w:r w:rsidRPr="00134AA4">
              <w:t xml:space="preserve">: </w:t>
            </w:r>
            <w:proofErr w:type="spellStart"/>
            <w:r w:rsidRPr="00134AA4">
              <w:t>Tỷ</w:t>
            </w:r>
            <w:proofErr w:type="spellEnd"/>
            <w:r w:rsidRPr="00134AA4">
              <w:t xml:space="preserve"> </w:t>
            </w:r>
            <w:proofErr w:type="spellStart"/>
            <w:r w:rsidRPr="00134AA4">
              <w:t>lệ</w:t>
            </w:r>
            <w:proofErr w:type="spellEnd"/>
            <w:r w:rsidRPr="00134AA4">
              <w:t xml:space="preserve"> </w:t>
            </w:r>
            <w:proofErr w:type="spellStart"/>
            <w:r w:rsidRPr="00134AA4">
              <w:t>hoàn</w:t>
            </w:r>
            <w:proofErr w:type="spellEnd"/>
            <w:r w:rsidRPr="00134AA4">
              <w:t xml:space="preserve"> </w:t>
            </w:r>
            <w:proofErr w:type="spellStart"/>
            <w:r w:rsidRPr="00134AA4">
              <w:t>thành</w:t>
            </w:r>
            <w:proofErr w:type="spellEnd"/>
            <w:r w:rsidRPr="00134AA4">
              <w:t xml:space="preserve"> </w:t>
            </w:r>
            <w:proofErr w:type="spellStart"/>
            <w:r w:rsidRPr="00134AA4">
              <w:t>nhiệm</w:t>
            </w:r>
            <w:proofErr w:type="spellEnd"/>
            <w:r w:rsidRPr="00134AA4">
              <w:t xml:space="preserve"> </w:t>
            </w:r>
            <w:proofErr w:type="spellStart"/>
            <w:r w:rsidRPr="00134AA4">
              <w:t>vụ</w:t>
            </w:r>
            <w:proofErr w:type="spellEnd"/>
            <w:r w:rsidRPr="00134AA4">
              <w:t xml:space="preserve">, </w:t>
            </w:r>
            <w:proofErr w:type="spellStart"/>
            <w:r w:rsidRPr="00134AA4">
              <w:t>Phân</w:t>
            </w:r>
            <w:proofErr w:type="spellEnd"/>
            <w:r w:rsidRPr="00134AA4">
              <w:t xml:space="preserve"> </w:t>
            </w:r>
            <w:proofErr w:type="spellStart"/>
            <w:r w:rsidRPr="00134AA4">
              <w:t>bố</w:t>
            </w:r>
            <w:proofErr w:type="spellEnd"/>
            <w:r w:rsidRPr="00134AA4">
              <w:t xml:space="preserve"> </w:t>
            </w:r>
            <w:proofErr w:type="spellStart"/>
            <w:r w:rsidRPr="00134AA4">
              <w:t>thời</w:t>
            </w:r>
            <w:proofErr w:type="spellEnd"/>
            <w:r w:rsidRPr="00134AA4">
              <w:t xml:space="preserve"> </w:t>
            </w:r>
            <w:proofErr w:type="spellStart"/>
            <w:r w:rsidRPr="00134AA4">
              <w:t>gian</w:t>
            </w:r>
            <w:proofErr w:type="spellEnd"/>
            <w:r w:rsidRPr="00134AA4">
              <w:t xml:space="preserve"> </w:t>
            </w:r>
            <w:proofErr w:type="spellStart"/>
            <w:r w:rsidRPr="00134AA4">
              <w:t>lịch</w:t>
            </w:r>
            <w:proofErr w:type="spellEnd"/>
            <w:r w:rsidRPr="00134AA4">
              <w:t xml:space="preserve"> </w:t>
            </w:r>
            <w:proofErr w:type="spellStart"/>
            <w:r w:rsidRPr="00134AA4">
              <w:t>trình</w:t>
            </w:r>
            <w:proofErr w:type="spellEnd"/>
            <w:r w:rsidRPr="00134AA4">
              <w:t>.</w:t>
            </w:r>
          </w:p>
          <w:p w14:paraId="096B0AF3" w14:textId="77777777" w:rsidR="00134AA4" w:rsidRPr="00134AA4" w:rsidRDefault="00134AA4" w:rsidP="00134AA4">
            <w:r w:rsidRPr="00134AA4">
              <w:lastRenderedPageBreak/>
              <w:t xml:space="preserve">4. </w:t>
            </w:r>
            <w:proofErr w:type="spellStart"/>
            <w:r w:rsidRPr="00134AA4">
              <w:t>Người</w:t>
            </w:r>
            <w:proofErr w:type="spellEnd"/>
            <w:r w:rsidRPr="00134AA4">
              <w:t xml:space="preserve"> </w:t>
            </w:r>
            <w:proofErr w:type="spellStart"/>
            <w:r w:rsidRPr="00134AA4">
              <w:t>dùng</w:t>
            </w:r>
            <w:proofErr w:type="spellEnd"/>
            <w:r w:rsidRPr="00134AA4">
              <w:t xml:space="preserve"> </w:t>
            </w:r>
            <w:proofErr w:type="spellStart"/>
            <w:r w:rsidRPr="00134AA4">
              <w:t>chọn</w:t>
            </w:r>
            <w:proofErr w:type="spellEnd"/>
            <w:r w:rsidRPr="00134AA4">
              <w:t xml:space="preserve"> </w:t>
            </w:r>
            <w:proofErr w:type="spellStart"/>
            <w:r w:rsidRPr="00134AA4">
              <w:t>chức</w:t>
            </w:r>
            <w:proofErr w:type="spellEnd"/>
            <w:r w:rsidRPr="00134AA4">
              <w:t xml:space="preserve"> </w:t>
            </w:r>
            <w:proofErr w:type="spellStart"/>
            <w:r w:rsidRPr="00134AA4">
              <w:t>năng</w:t>
            </w:r>
            <w:proofErr w:type="spellEnd"/>
            <w:r w:rsidRPr="00134AA4">
              <w:t xml:space="preserve"> "</w:t>
            </w:r>
            <w:proofErr w:type="spellStart"/>
            <w:r w:rsidRPr="00134AA4">
              <w:t>Xuất</w:t>
            </w:r>
            <w:proofErr w:type="spellEnd"/>
            <w:r w:rsidRPr="00134AA4">
              <w:t xml:space="preserve"> </w:t>
            </w:r>
            <w:proofErr w:type="spellStart"/>
            <w:r w:rsidRPr="00134AA4">
              <w:t>báo</w:t>
            </w:r>
            <w:proofErr w:type="spellEnd"/>
            <w:r w:rsidRPr="00134AA4">
              <w:t xml:space="preserve"> </w:t>
            </w:r>
            <w:proofErr w:type="spellStart"/>
            <w:r w:rsidRPr="00134AA4">
              <w:t>cáo</w:t>
            </w:r>
            <w:proofErr w:type="spellEnd"/>
            <w:r w:rsidRPr="00134AA4">
              <w:t>".</w:t>
            </w:r>
          </w:p>
          <w:p w14:paraId="6A8FC931" w14:textId="77777777" w:rsidR="00134AA4" w:rsidRPr="00134AA4" w:rsidRDefault="00134AA4" w:rsidP="00134AA4">
            <w:r w:rsidRPr="00134AA4">
              <w:t xml:space="preserve">5. </w:t>
            </w:r>
            <w:proofErr w:type="spellStart"/>
            <w:r w:rsidRPr="00134AA4">
              <w:t>Hệ</w:t>
            </w:r>
            <w:proofErr w:type="spellEnd"/>
            <w:r w:rsidRPr="00134AA4">
              <w:t xml:space="preserve"> </w:t>
            </w:r>
            <w:proofErr w:type="spellStart"/>
            <w:r w:rsidRPr="00134AA4">
              <w:t>thống</w:t>
            </w:r>
            <w:proofErr w:type="spellEnd"/>
            <w:r w:rsidRPr="00134AA4">
              <w:t xml:space="preserve"> </w:t>
            </w:r>
            <w:proofErr w:type="spellStart"/>
            <w:r w:rsidRPr="00134AA4">
              <w:t>xuất</w:t>
            </w:r>
            <w:proofErr w:type="spellEnd"/>
            <w:r w:rsidRPr="00134AA4">
              <w:t xml:space="preserve"> file (Word/Excel) </w:t>
            </w:r>
            <w:proofErr w:type="spellStart"/>
            <w:r w:rsidRPr="00134AA4">
              <w:t>chứa</w:t>
            </w:r>
            <w:proofErr w:type="spellEnd"/>
            <w:r w:rsidRPr="00134AA4">
              <w:t xml:space="preserve"> </w:t>
            </w:r>
            <w:proofErr w:type="spellStart"/>
            <w:r w:rsidRPr="00134AA4">
              <w:t>thông</w:t>
            </w:r>
            <w:proofErr w:type="spellEnd"/>
            <w:r w:rsidRPr="00134AA4">
              <w:t xml:space="preserve"> tin </w:t>
            </w:r>
            <w:proofErr w:type="spellStart"/>
            <w:r w:rsidRPr="00134AA4">
              <w:t>thống</w:t>
            </w:r>
            <w:proofErr w:type="spellEnd"/>
            <w:r w:rsidRPr="00134AA4">
              <w:t xml:space="preserve"> </w:t>
            </w:r>
            <w:proofErr w:type="spellStart"/>
            <w:r w:rsidRPr="00134AA4">
              <w:t>kê</w:t>
            </w:r>
            <w:proofErr w:type="spellEnd"/>
            <w:r w:rsidRPr="00134AA4">
              <w:t xml:space="preserve"> chi </w:t>
            </w:r>
            <w:proofErr w:type="spellStart"/>
            <w:r w:rsidRPr="00134AA4">
              <w:t>tiết</w:t>
            </w:r>
            <w:proofErr w:type="spellEnd"/>
            <w:r w:rsidRPr="00134AA4">
              <w:t>.</w:t>
            </w:r>
          </w:p>
        </w:tc>
      </w:tr>
    </w:tbl>
    <w:p w14:paraId="6462E47E" w14:textId="4BBC49AC" w:rsidR="007A0AA1" w:rsidRDefault="007A0AA1" w:rsidP="003055F3">
      <w:pPr>
        <w:keepNext/>
      </w:pPr>
    </w:p>
    <w:p w14:paraId="7396DB31" w14:textId="7DB754BC" w:rsidR="00134AA4" w:rsidRDefault="00134AA4" w:rsidP="00124645">
      <w:pPr>
        <w:pStyle w:val="Caption"/>
      </w:pPr>
      <w:proofErr w:type="spellStart"/>
      <w:r>
        <w:t>Bảng</w:t>
      </w:r>
      <w:proofErr w:type="spellEnd"/>
      <w:r>
        <w:t xml:space="preserve"> </w:t>
      </w:r>
      <w:r>
        <w:fldChar w:fldCharType="begin"/>
      </w:r>
      <w:r>
        <w:instrText xml:space="preserve"> SEQ Bảng \* ARABIC </w:instrText>
      </w:r>
      <w:r>
        <w:fldChar w:fldCharType="separate"/>
      </w:r>
      <w:r>
        <w:rPr>
          <w:noProof/>
        </w:rPr>
        <w:t>7</w:t>
      </w:r>
      <w:r>
        <w:rPr>
          <w:noProof/>
        </w:rPr>
        <w:fldChar w:fldCharType="end"/>
      </w:r>
      <w:r>
        <w:rPr>
          <w:noProof/>
        </w:rPr>
        <w:t xml:space="preserve">. Đặc tả cho Usecase </w:t>
      </w:r>
      <w:proofErr w:type="spellStart"/>
      <w:r w:rsidRPr="00134AA4">
        <w:t>Quản</w:t>
      </w:r>
      <w:proofErr w:type="spellEnd"/>
      <w:r w:rsidRPr="00134AA4">
        <w:t xml:space="preserve"> </w:t>
      </w:r>
      <w:proofErr w:type="spellStart"/>
      <w:r w:rsidRPr="00134AA4">
        <w:t>trị</w:t>
      </w:r>
      <w:proofErr w:type="spellEnd"/>
      <w:r w:rsidRPr="00134AA4">
        <w:t xml:space="preserve"> </w:t>
      </w:r>
      <w:proofErr w:type="spellStart"/>
      <w:r w:rsidRPr="00134AA4">
        <w:t>Hệ</w:t>
      </w:r>
      <w:proofErr w:type="spellEnd"/>
      <w:r w:rsidRPr="00134AA4">
        <w:t xml:space="preserve"> </w:t>
      </w:r>
      <w:proofErr w:type="spellStart"/>
      <w:r w:rsidRPr="00134AA4">
        <w:t>thống</w:t>
      </w:r>
      <w:proofErr w:type="spellEnd"/>
    </w:p>
    <w:tbl>
      <w:tblPr>
        <w:tblStyle w:val="TableGrid"/>
        <w:tblW w:w="0" w:type="auto"/>
        <w:tblInd w:w="250" w:type="dxa"/>
        <w:tblLook w:val="04A0" w:firstRow="1" w:lastRow="0" w:firstColumn="1" w:lastColumn="0" w:noHBand="0" w:noVBand="1"/>
      </w:tblPr>
      <w:tblGrid>
        <w:gridCol w:w="2693"/>
        <w:gridCol w:w="6096"/>
      </w:tblGrid>
      <w:tr w:rsidR="00134AA4" w:rsidRPr="00134AA4" w14:paraId="247F4EF8" w14:textId="77777777" w:rsidTr="00134AA4">
        <w:trPr>
          <w:trHeight w:val="346"/>
        </w:trPr>
        <w:tc>
          <w:tcPr>
            <w:tcW w:w="2693" w:type="dxa"/>
            <w:vAlign w:val="center"/>
          </w:tcPr>
          <w:p w14:paraId="4E5A9F4E" w14:textId="77777777" w:rsidR="00134AA4" w:rsidRPr="00134AA4" w:rsidRDefault="00134AA4" w:rsidP="00134AA4">
            <w:pPr>
              <w:keepNext/>
            </w:pPr>
            <w:proofErr w:type="spellStart"/>
            <w:r w:rsidRPr="00134AA4">
              <w:rPr>
                <w:b/>
                <w:bCs/>
              </w:rPr>
              <w:t>Tên</w:t>
            </w:r>
            <w:proofErr w:type="spellEnd"/>
            <w:r w:rsidRPr="00134AA4">
              <w:rPr>
                <w:b/>
                <w:bCs/>
              </w:rPr>
              <w:t xml:space="preserve"> Use Case</w:t>
            </w:r>
          </w:p>
        </w:tc>
        <w:tc>
          <w:tcPr>
            <w:tcW w:w="6096" w:type="dxa"/>
            <w:vAlign w:val="center"/>
          </w:tcPr>
          <w:p w14:paraId="059E49BB" w14:textId="77777777" w:rsidR="00134AA4" w:rsidRPr="00134AA4" w:rsidRDefault="00134AA4" w:rsidP="00134AA4">
            <w:pPr>
              <w:keepNext/>
              <w:rPr>
                <w:b/>
                <w:bCs/>
              </w:rPr>
            </w:pPr>
            <w:proofErr w:type="spellStart"/>
            <w:r w:rsidRPr="00134AA4">
              <w:rPr>
                <w:b/>
                <w:bCs/>
              </w:rPr>
              <w:t>Quản</w:t>
            </w:r>
            <w:proofErr w:type="spellEnd"/>
            <w:r w:rsidRPr="00134AA4">
              <w:rPr>
                <w:b/>
                <w:bCs/>
              </w:rPr>
              <w:t xml:space="preserve"> </w:t>
            </w:r>
            <w:proofErr w:type="spellStart"/>
            <w:r w:rsidRPr="00134AA4">
              <w:rPr>
                <w:b/>
                <w:bCs/>
              </w:rPr>
              <w:t>trị</w:t>
            </w:r>
            <w:proofErr w:type="spellEnd"/>
            <w:r w:rsidRPr="00134AA4">
              <w:rPr>
                <w:b/>
                <w:bCs/>
              </w:rPr>
              <w:t xml:space="preserve"> </w:t>
            </w:r>
            <w:proofErr w:type="spellStart"/>
            <w:r w:rsidRPr="00134AA4">
              <w:rPr>
                <w:b/>
                <w:bCs/>
              </w:rPr>
              <w:t>Hệ</w:t>
            </w:r>
            <w:proofErr w:type="spellEnd"/>
            <w:r w:rsidRPr="00134AA4">
              <w:rPr>
                <w:b/>
                <w:bCs/>
              </w:rPr>
              <w:t xml:space="preserve"> </w:t>
            </w:r>
            <w:proofErr w:type="spellStart"/>
            <w:r w:rsidRPr="00134AA4">
              <w:rPr>
                <w:b/>
                <w:bCs/>
              </w:rPr>
              <w:t>thống</w:t>
            </w:r>
            <w:proofErr w:type="spellEnd"/>
          </w:p>
        </w:tc>
      </w:tr>
      <w:tr w:rsidR="00134AA4" w:rsidRPr="00134AA4" w14:paraId="2AD7B877" w14:textId="77777777" w:rsidTr="00134AA4">
        <w:trPr>
          <w:trHeight w:val="346"/>
        </w:trPr>
        <w:tc>
          <w:tcPr>
            <w:tcW w:w="2693" w:type="dxa"/>
            <w:vAlign w:val="center"/>
          </w:tcPr>
          <w:p w14:paraId="4305573C" w14:textId="77777777" w:rsidR="00134AA4" w:rsidRPr="00134AA4" w:rsidRDefault="00134AA4" w:rsidP="00134AA4">
            <w:pPr>
              <w:keepNext/>
            </w:pPr>
            <w:proofErr w:type="spellStart"/>
            <w:r w:rsidRPr="00134AA4">
              <w:rPr>
                <w:b/>
                <w:bCs/>
              </w:rPr>
              <w:t>Tác</w:t>
            </w:r>
            <w:proofErr w:type="spellEnd"/>
            <w:r w:rsidRPr="00134AA4">
              <w:rPr>
                <w:b/>
                <w:bCs/>
              </w:rPr>
              <w:t xml:space="preserve"> </w:t>
            </w:r>
            <w:proofErr w:type="spellStart"/>
            <w:r w:rsidRPr="00134AA4">
              <w:rPr>
                <w:b/>
                <w:bCs/>
              </w:rPr>
              <w:t>nhân</w:t>
            </w:r>
            <w:proofErr w:type="spellEnd"/>
          </w:p>
        </w:tc>
        <w:tc>
          <w:tcPr>
            <w:tcW w:w="6096" w:type="dxa"/>
            <w:vAlign w:val="center"/>
          </w:tcPr>
          <w:p w14:paraId="3EF07C27" w14:textId="77777777" w:rsidR="00134AA4" w:rsidRPr="00134AA4" w:rsidRDefault="00134AA4" w:rsidP="00134AA4">
            <w:pPr>
              <w:keepNext/>
            </w:pPr>
            <w:proofErr w:type="spellStart"/>
            <w:r w:rsidRPr="00134AA4">
              <w:t>Quản</w:t>
            </w:r>
            <w:proofErr w:type="spellEnd"/>
            <w:r w:rsidRPr="00134AA4">
              <w:t xml:space="preserve"> </w:t>
            </w:r>
            <w:proofErr w:type="spellStart"/>
            <w:r w:rsidRPr="00134AA4">
              <w:t>trị</w:t>
            </w:r>
            <w:proofErr w:type="spellEnd"/>
            <w:r w:rsidRPr="00134AA4">
              <w:t xml:space="preserve"> </w:t>
            </w:r>
            <w:proofErr w:type="spellStart"/>
            <w:r w:rsidRPr="00134AA4">
              <w:t>viên</w:t>
            </w:r>
            <w:proofErr w:type="spellEnd"/>
            <w:r w:rsidRPr="00134AA4">
              <w:t xml:space="preserve"> (Admin)</w:t>
            </w:r>
          </w:p>
        </w:tc>
      </w:tr>
      <w:tr w:rsidR="00134AA4" w:rsidRPr="00134AA4" w14:paraId="786C52A2" w14:textId="77777777" w:rsidTr="00134AA4">
        <w:trPr>
          <w:trHeight w:val="346"/>
        </w:trPr>
        <w:tc>
          <w:tcPr>
            <w:tcW w:w="2693" w:type="dxa"/>
            <w:vAlign w:val="center"/>
          </w:tcPr>
          <w:p w14:paraId="30CC6DF8" w14:textId="77777777" w:rsidR="00134AA4" w:rsidRPr="00134AA4" w:rsidRDefault="00134AA4" w:rsidP="00134AA4">
            <w:pPr>
              <w:keepNext/>
            </w:pPr>
            <w:proofErr w:type="spellStart"/>
            <w:r w:rsidRPr="00134AA4">
              <w:rPr>
                <w:b/>
                <w:bCs/>
              </w:rPr>
              <w:t>Mục</w:t>
            </w:r>
            <w:proofErr w:type="spellEnd"/>
            <w:r w:rsidRPr="00134AA4">
              <w:rPr>
                <w:b/>
                <w:bCs/>
              </w:rPr>
              <w:t xml:space="preserve"> </w:t>
            </w:r>
            <w:proofErr w:type="spellStart"/>
            <w:r w:rsidRPr="00134AA4">
              <w:rPr>
                <w:b/>
                <w:bCs/>
              </w:rPr>
              <w:t>đích</w:t>
            </w:r>
            <w:proofErr w:type="spellEnd"/>
          </w:p>
        </w:tc>
        <w:tc>
          <w:tcPr>
            <w:tcW w:w="6096" w:type="dxa"/>
            <w:vAlign w:val="center"/>
          </w:tcPr>
          <w:p w14:paraId="2DA39A89" w14:textId="77777777" w:rsidR="00134AA4" w:rsidRPr="00134AA4" w:rsidRDefault="00134AA4" w:rsidP="00134AA4">
            <w:pPr>
              <w:keepNext/>
            </w:pPr>
            <w:r w:rsidRPr="00134AA4">
              <w:t xml:space="preserve">Duy </w:t>
            </w:r>
            <w:proofErr w:type="spellStart"/>
            <w:r w:rsidRPr="00134AA4">
              <w:t>trì</w:t>
            </w:r>
            <w:proofErr w:type="spellEnd"/>
            <w:r w:rsidRPr="00134AA4">
              <w:t xml:space="preserve"> </w:t>
            </w:r>
            <w:proofErr w:type="spellStart"/>
            <w:r w:rsidRPr="00134AA4">
              <w:t>hoạt</w:t>
            </w:r>
            <w:proofErr w:type="spellEnd"/>
            <w:r w:rsidRPr="00134AA4">
              <w:t xml:space="preserve"> </w:t>
            </w:r>
            <w:proofErr w:type="spellStart"/>
            <w:r w:rsidRPr="00134AA4">
              <w:t>động</w:t>
            </w:r>
            <w:proofErr w:type="spellEnd"/>
            <w:r w:rsidRPr="00134AA4">
              <w:t xml:space="preserve"> </w:t>
            </w:r>
            <w:proofErr w:type="spellStart"/>
            <w:r w:rsidRPr="00134AA4">
              <w:t>và</w:t>
            </w:r>
            <w:proofErr w:type="spellEnd"/>
            <w:r w:rsidRPr="00134AA4">
              <w:t xml:space="preserve"> </w:t>
            </w:r>
            <w:proofErr w:type="spellStart"/>
            <w:r w:rsidRPr="00134AA4">
              <w:t>kiểm</w:t>
            </w:r>
            <w:proofErr w:type="spellEnd"/>
            <w:r w:rsidRPr="00134AA4">
              <w:t xml:space="preserve"> </w:t>
            </w:r>
            <w:proofErr w:type="spellStart"/>
            <w:r w:rsidRPr="00134AA4">
              <w:t>soát</w:t>
            </w:r>
            <w:proofErr w:type="spellEnd"/>
            <w:r w:rsidRPr="00134AA4">
              <w:t xml:space="preserve"> </w:t>
            </w:r>
            <w:proofErr w:type="spellStart"/>
            <w:r w:rsidRPr="00134AA4">
              <w:t>người</w:t>
            </w:r>
            <w:proofErr w:type="spellEnd"/>
            <w:r w:rsidRPr="00134AA4">
              <w:t xml:space="preserve"> </w:t>
            </w:r>
            <w:proofErr w:type="spellStart"/>
            <w:r w:rsidRPr="00134AA4">
              <w:t>dùng</w:t>
            </w:r>
            <w:proofErr w:type="spellEnd"/>
            <w:r w:rsidRPr="00134AA4">
              <w:t xml:space="preserve"> </w:t>
            </w:r>
            <w:proofErr w:type="spellStart"/>
            <w:r w:rsidRPr="00134AA4">
              <w:t>hệ</w:t>
            </w:r>
            <w:proofErr w:type="spellEnd"/>
            <w:r w:rsidRPr="00134AA4">
              <w:t xml:space="preserve"> </w:t>
            </w:r>
            <w:proofErr w:type="spellStart"/>
            <w:r w:rsidRPr="00134AA4">
              <w:t>thống</w:t>
            </w:r>
            <w:proofErr w:type="spellEnd"/>
            <w:r w:rsidRPr="00134AA4">
              <w:t>.</w:t>
            </w:r>
          </w:p>
        </w:tc>
      </w:tr>
      <w:tr w:rsidR="00134AA4" w:rsidRPr="00134AA4" w14:paraId="60538AF4" w14:textId="77777777" w:rsidTr="00134AA4">
        <w:trPr>
          <w:trHeight w:val="346"/>
        </w:trPr>
        <w:tc>
          <w:tcPr>
            <w:tcW w:w="2693" w:type="dxa"/>
            <w:vAlign w:val="center"/>
          </w:tcPr>
          <w:p w14:paraId="6EAAFB06" w14:textId="77777777" w:rsidR="00134AA4" w:rsidRPr="00134AA4" w:rsidRDefault="00134AA4" w:rsidP="00134AA4">
            <w:pPr>
              <w:keepNext/>
            </w:pPr>
            <w:proofErr w:type="spellStart"/>
            <w:r w:rsidRPr="00134AA4">
              <w:rPr>
                <w:b/>
                <w:bCs/>
              </w:rPr>
              <w:t>Điều</w:t>
            </w:r>
            <w:proofErr w:type="spellEnd"/>
            <w:r w:rsidRPr="00134AA4">
              <w:rPr>
                <w:b/>
                <w:bCs/>
              </w:rPr>
              <w:t xml:space="preserve"> </w:t>
            </w:r>
            <w:proofErr w:type="spellStart"/>
            <w:r w:rsidRPr="00134AA4">
              <w:rPr>
                <w:b/>
                <w:bCs/>
              </w:rPr>
              <w:t>kiện</w:t>
            </w:r>
            <w:proofErr w:type="spellEnd"/>
            <w:r w:rsidRPr="00134AA4">
              <w:rPr>
                <w:b/>
                <w:bCs/>
              </w:rPr>
              <w:t xml:space="preserve"> </w:t>
            </w:r>
            <w:proofErr w:type="spellStart"/>
            <w:r w:rsidRPr="00134AA4">
              <w:rPr>
                <w:b/>
                <w:bCs/>
              </w:rPr>
              <w:t>trước</w:t>
            </w:r>
            <w:proofErr w:type="spellEnd"/>
          </w:p>
        </w:tc>
        <w:tc>
          <w:tcPr>
            <w:tcW w:w="6096" w:type="dxa"/>
            <w:vAlign w:val="center"/>
          </w:tcPr>
          <w:p w14:paraId="306CFDDB" w14:textId="77777777" w:rsidR="00134AA4" w:rsidRPr="00134AA4" w:rsidRDefault="00134AA4" w:rsidP="00134AA4">
            <w:pPr>
              <w:keepNext/>
            </w:pPr>
            <w:proofErr w:type="spellStart"/>
            <w:r w:rsidRPr="00134AA4">
              <w:t>Đăng</w:t>
            </w:r>
            <w:proofErr w:type="spellEnd"/>
            <w:r w:rsidRPr="00134AA4">
              <w:t xml:space="preserve"> </w:t>
            </w:r>
            <w:proofErr w:type="spellStart"/>
            <w:r w:rsidRPr="00134AA4">
              <w:t>nhập</w:t>
            </w:r>
            <w:proofErr w:type="spellEnd"/>
            <w:r w:rsidRPr="00134AA4">
              <w:t xml:space="preserve"> </w:t>
            </w:r>
            <w:proofErr w:type="spellStart"/>
            <w:r w:rsidRPr="00134AA4">
              <w:t>với</w:t>
            </w:r>
            <w:proofErr w:type="spellEnd"/>
            <w:r w:rsidRPr="00134AA4">
              <w:t xml:space="preserve"> </w:t>
            </w:r>
            <w:proofErr w:type="spellStart"/>
            <w:r w:rsidRPr="00134AA4">
              <w:t>quyền</w:t>
            </w:r>
            <w:proofErr w:type="spellEnd"/>
            <w:r w:rsidRPr="00134AA4">
              <w:t xml:space="preserve"> Admin.</w:t>
            </w:r>
          </w:p>
        </w:tc>
      </w:tr>
      <w:tr w:rsidR="00134AA4" w:rsidRPr="00134AA4" w14:paraId="2F68FACB" w14:textId="77777777" w:rsidTr="00134AA4">
        <w:trPr>
          <w:trHeight w:val="346"/>
        </w:trPr>
        <w:tc>
          <w:tcPr>
            <w:tcW w:w="2693" w:type="dxa"/>
            <w:vAlign w:val="center"/>
          </w:tcPr>
          <w:p w14:paraId="0006AF07" w14:textId="77777777" w:rsidR="00134AA4" w:rsidRPr="00134AA4" w:rsidRDefault="00134AA4" w:rsidP="00134AA4">
            <w:pPr>
              <w:keepNext/>
            </w:pPr>
            <w:proofErr w:type="spellStart"/>
            <w:r w:rsidRPr="00134AA4">
              <w:rPr>
                <w:b/>
                <w:bCs/>
              </w:rPr>
              <w:t>Luồng</w:t>
            </w:r>
            <w:proofErr w:type="spellEnd"/>
            <w:r w:rsidRPr="00134AA4">
              <w:rPr>
                <w:b/>
                <w:bCs/>
              </w:rPr>
              <w:t xml:space="preserve"> </w:t>
            </w:r>
            <w:proofErr w:type="spellStart"/>
            <w:r w:rsidRPr="00134AA4">
              <w:rPr>
                <w:b/>
                <w:bCs/>
              </w:rPr>
              <w:t>sự</w:t>
            </w:r>
            <w:proofErr w:type="spellEnd"/>
            <w:r w:rsidRPr="00134AA4">
              <w:rPr>
                <w:b/>
                <w:bCs/>
              </w:rPr>
              <w:t xml:space="preserve"> </w:t>
            </w:r>
            <w:proofErr w:type="spellStart"/>
            <w:r w:rsidRPr="00134AA4">
              <w:rPr>
                <w:b/>
                <w:bCs/>
              </w:rPr>
              <w:t>kiện</w:t>
            </w:r>
            <w:proofErr w:type="spellEnd"/>
            <w:r w:rsidRPr="00134AA4">
              <w:rPr>
                <w:b/>
                <w:bCs/>
              </w:rPr>
              <w:t xml:space="preserve"> </w:t>
            </w:r>
            <w:proofErr w:type="spellStart"/>
            <w:r w:rsidRPr="00134AA4">
              <w:rPr>
                <w:b/>
                <w:bCs/>
              </w:rPr>
              <w:t>chính</w:t>
            </w:r>
            <w:proofErr w:type="spellEnd"/>
          </w:p>
        </w:tc>
        <w:tc>
          <w:tcPr>
            <w:tcW w:w="6096" w:type="dxa"/>
            <w:vAlign w:val="center"/>
          </w:tcPr>
          <w:p w14:paraId="1B7540BD" w14:textId="77777777" w:rsidR="00134AA4" w:rsidRPr="00134AA4" w:rsidRDefault="00134AA4" w:rsidP="00134AA4">
            <w:pPr>
              <w:keepNext/>
            </w:pPr>
            <w:r w:rsidRPr="00134AA4">
              <w:t xml:space="preserve">1. Admin </w:t>
            </w:r>
            <w:proofErr w:type="spellStart"/>
            <w:r w:rsidRPr="00134AA4">
              <w:t>truy</w:t>
            </w:r>
            <w:proofErr w:type="spellEnd"/>
            <w:r w:rsidRPr="00134AA4">
              <w:t xml:space="preserve"> </w:t>
            </w:r>
            <w:proofErr w:type="spellStart"/>
            <w:r w:rsidRPr="00134AA4">
              <w:t>cập</w:t>
            </w:r>
            <w:proofErr w:type="spellEnd"/>
            <w:r w:rsidRPr="00134AA4">
              <w:t xml:space="preserve"> </w:t>
            </w:r>
            <w:proofErr w:type="spellStart"/>
            <w:r w:rsidRPr="00134AA4">
              <w:t>trang</w:t>
            </w:r>
            <w:proofErr w:type="spellEnd"/>
            <w:r w:rsidRPr="00134AA4">
              <w:t xml:space="preserve"> Dashboard </w:t>
            </w:r>
            <w:proofErr w:type="spellStart"/>
            <w:r w:rsidRPr="00134AA4">
              <w:t>quản</w:t>
            </w:r>
            <w:proofErr w:type="spellEnd"/>
            <w:r w:rsidRPr="00134AA4">
              <w:t xml:space="preserve"> </w:t>
            </w:r>
            <w:proofErr w:type="spellStart"/>
            <w:r w:rsidRPr="00134AA4">
              <w:t>trị</w:t>
            </w:r>
            <w:proofErr w:type="spellEnd"/>
            <w:r w:rsidRPr="00134AA4">
              <w:t>.</w:t>
            </w:r>
          </w:p>
          <w:p w14:paraId="7C41580B" w14:textId="77777777" w:rsidR="00134AA4" w:rsidRPr="00134AA4" w:rsidRDefault="00134AA4" w:rsidP="00134AA4">
            <w:pPr>
              <w:keepNext/>
            </w:pPr>
            <w:r w:rsidRPr="00134AA4">
              <w:t xml:space="preserve">2. </w:t>
            </w:r>
            <w:proofErr w:type="spellStart"/>
            <w:r w:rsidRPr="00134AA4">
              <w:rPr>
                <w:b/>
                <w:bCs/>
              </w:rPr>
              <w:t>Quản</w:t>
            </w:r>
            <w:proofErr w:type="spellEnd"/>
            <w:r w:rsidRPr="00134AA4">
              <w:rPr>
                <w:b/>
                <w:bCs/>
              </w:rPr>
              <w:t xml:space="preserve"> </w:t>
            </w:r>
            <w:proofErr w:type="spellStart"/>
            <w:r w:rsidRPr="00134AA4">
              <w:rPr>
                <w:b/>
                <w:bCs/>
              </w:rPr>
              <w:t>lý</w:t>
            </w:r>
            <w:proofErr w:type="spellEnd"/>
            <w:r w:rsidRPr="00134AA4">
              <w:rPr>
                <w:b/>
                <w:bCs/>
              </w:rPr>
              <w:t xml:space="preserve"> </w:t>
            </w:r>
            <w:proofErr w:type="spellStart"/>
            <w:r w:rsidRPr="00134AA4">
              <w:rPr>
                <w:b/>
                <w:bCs/>
              </w:rPr>
              <w:t>người</w:t>
            </w:r>
            <w:proofErr w:type="spellEnd"/>
            <w:r w:rsidRPr="00134AA4">
              <w:rPr>
                <w:b/>
                <w:bCs/>
              </w:rPr>
              <w:t xml:space="preserve"> </w:t>
            </w:r>
            <w:proofErr w:type="spellStart"/>
            <w:r w:rsidRPr="00134AA4">
              <w:rPr>
                <w:b/>
                <w:bCs/>
              </w:rPr>
              <w:t>dùng</w:t>
            </w:r>
            <w:proofErr w:type="spellEnd"/>
            <w:r w:rsidRPr="00134AA4">
              <w:rPr>
                <w:b/>
                <w:bCs/>
              </w:rPr>
              <w:t>:</w:t>
            </w:r>
            <w:r w:rsidRPr="00134AA4">
              <w:t xml:space="preserve"> Admin </w:t>
            </w:r>
            <w:proofErr w:type="spellStart"/>
            <w:r w:rsidRPr="00134AA4">
              <w:t>xem</w:t>
            </w:r>
            <w:proofErr w:type="spellEnd"/>
            <w:r w:rsidRPr="00134AA4">
              <w:t xml:space="preserve"> </w:t>
            </w:r>
            <w:proofErr w:type="spellStart"/>
            <w:r w:rsidRPr="00134AA4">
              <w:t>danh</w:t>
            </w:r>
            <w:proofErr w:type="spellEnd"/>
            <w:r w:rsidRPr="00134AA4">
              <w:t xml:space="preserve"> </w:t>
            </w:r>
            <w:proofErr w:type="spellStart"/>
            <w:r w:rsidRPr="00134AA4">
              <w:t>sách</w:t>
            </w:r>
            <w:proofErr w:type="spellEnd"/>
            <w:r w:rsidRPr="00134AA4">
              <w:t xml:space="preserve">, </w:t>
            </w:r>
            <w:proofErr w:type="spellStart"/>
            <w:r w:rsidRPr="00134AA4">
              <w:t>tìm</w:t>
            </w:r>
            <w:proofErr w:type="spellEnd"/>
            <w:r w:rsidRPr="00134AA4">
              <w:t xml:space="preserve"> </w:t>
            </w:r>
            <w:proofErr w:type="spellStart"/>
            <w:r w:rsidRPr="00134AA4">
              <w:t>kiếm</w:t>
            </w:r>
            <w:proofErr w:type="spellEnd"/>
            <w:r w:rsidRPr="00134AA4">
              <w:t xml:space="preserve"> </w:t>
            </w:r>
            <w:proofErr w:type="spellStart"/>
            <w:r w:rsidRPr="00134AA4">
              <w:t>người</w:t>
            </w:r>
            <w:proofErr w:type="spellEnd"/>
            <w:r w:rsidRPr="00134AA4">
              <w:t xml:space="preserve"> </w:t>
            </w:r>
            <w:proofErr w:type="spellStart"/>
            <w:r w:rsidRPr="00134AA4">
              <w:t>dùng</w:t>
            </w:r>
            <w:proofErr w:type="spellEnd"/>
            <w:r w:rsidRPr="00134AA4">
              <w:t xml:space="preserve">. Admin </w:t>
            </w:r>
            <w:proofErr w:type="spellStart"/>
            <w:r w:rsidRPr="00134AA4">
              <w:t>chọn</w:t>
            </w:r>
            <w:proofErr w:type="spellEnd"/>
            <w:r w:rsidRPr="00134AA4">
              <w:t xml:space="preserve"> </w:t>
            </w:r>
            <w:proofErr w:type="spellStart"/>
            <w:r w:rsidRPr="00134AA4">
              <w:t>khóa</w:t>
            </w:r>
            <w:proofErr w:type="spellEnd"/>
            <w:r w:rsidRPr="00134AA4">
              <w:t>/</w:t>
            </w:r>
            <w:proofErr w:type="spellStart"/>
            <w:r w:rsidRPr="00134AA4">
              <w:t>mở</w:t>
            </w:r>
            <w:proofErr w:type="spellEnd"/>
            <w:r w:rsidRPr="00134AA4">
              <w:t xml:space="preserve"> </w:t>
            </w:r>
            <w:proofErr w:type="spellStart"/>
            <w:r w:rsidRPr="00134AA4">
              <w:t>khóa</w:t>
            </w:r>
            <w:proofErr w:type="spellEnd"/>
            <w:r w:rsidRPr="00134AA4">
              <w:t xml:space="preserve"> </w:t>
            </w:r>
            <w:proofErr w:type="spellStart"/>
            <w:r w:rsidRPr="00134AA4">
              <w:t>hoặc</w:t>
            </w:r>
            <w:proofErr w:type="spellEnd"/>
            <w:r w:rsidRPr="00134AA4">
              <w:t xml:space="preserve"> reset </w:t>
            </w:r>
            <w:proofErr w:type="spellStart"/>
            <w:r w:rsidRPr="00134AA4">
              <w:t>mật</w:t>
            </w:r>
            <w:proofErr w:type="spellEnd"/>
            <w:r w:rsidRPr="00134AA4">
              <w:t xml:space="preserve"> </w:t>
            </w:r>
            <w:proofErr w:type="spellStart"/>
            <w:r w:rsidRPr="00134AA4">
              <w:t>khẩu</w:t>
            </w:r>
            <w:proofErr w:type="spellEnd"/>
            <w:r w:rsidRPr="00134AA4">
              <w:t xml:space="preserve"> </w:t>
            </w:r>
            <w:proofErr w:type="spellStart"/>
            <w:r w:rsidRPr="00134AA4">
              <w:t>cho</w:t>
            </w:r>
            <w:proofErr w:type="spellEnd"/>
            <w:r w:rsidRPr="00134AA4">
              <w:t xml:space="preserve"> </w:t>
            </w:r>
            <w:proofErr w:type="spellStart"/>
            <w:r w:rsidRPr="00134AA4">
              <w:t>tài</w:t>
            </w:r>
            <w:proofErr w:type="spellEnd"/>
            <w:r w:rsidRPr="00134AA4">
              <w:t xml:space="preserve"> </w:t>
            </w:r>
            <w:proofErr w:type="spellStart"/>
            <w:r w:rsidRPr="00134AA4">
              <w:t>khoản</w:t>
            </w:r>
            <w:proofErr w:type="spellEnd"/>
            <w:r w:rsidRPr="00134AA4">
              <w:t xml:space="preserve"> vi </w:t>
            </w:r>
            <w:proofErr w:type="spellStart"/>
            <w:r w:rsidRPr="00134AA4">
              <w:t>phạm</w:t>
            </w:r>
            <w:proofErr w:type="spellEnd"/>
            <w:r w:rsidRPr="00134AA4">
              <w:t>.</w:t>
            </w:r>
          </w:p>
          <w:p w14:paraId="71DB8D1D" w14:textId="77777777" w:rsidR="00134AA4" w:rsidRPr="00134AA4" w:rsidRDefault="00134AA4" w:rsidP="00134AA4">
            <w:pPr>
              <w:keepNext/>
            </w:pPr>
            <w:r w:rsidRPr="00134AA4">
              <w:t xml:space="preserve">3. </w:t>
            </w:r>
            <w:proofErr w:type="spellStart"/>
            <w:r w:rsidRPr="00134AA4">
              <w:rPr>
                <w:b/>
                <w:bCs/>
              </w:rPr>
              <w:t>Cấu</w:t>
            </w:r>
            <w:proofErr w:type="spellEnd"/>
            <w:r w:rsidRPr="00134AA4">
              <w:rPr>
                <w:b/>
                <w:bCs/>
              </w:rPr>
              <w:t xml:space="preserve"> </w:t>
            </w:r>
            <w:proofErr w:type="spellStart"/>
            <w:r w:rsidRPr="00134AA4">
              <w:rPr>
                <w:b/>
                <w:bCs/>
              </w:rPr>
              <w:t>hình</w:t>
            </w:r>
            <w:proofErr w:type="spellEnd"/>
            <w:r w:rsidRPr="00134AA4">
              <w:rPr>
                <w:b/>
                <w:bCs/>
              </w:rPr>
              <w:t xml:space="preserve"> </w:t>
            </w:r>
            <w:proofErr w:type="spellStart"/>
            <w:r w:rsidRPr="00134AA4">
              <w:rPr>
                <w:b/>
                <w:bCs/>
              </w:rPr>
              <w:t>hệ</w:t>
            </w:r>
            <w:proofErr w:type="spellEnd"/>
            <w:r w:rsidRPr="00134AA4">
              <w:rPr>
                <w:b/>
                <w:bCs/>
              </w:rPr>
              <w:t xml:space="preserve"> </w:t>
            </w:r>
            <w:proofErr w:type="spellStart"/>
            <w:r w:rsidRPr="00134AA4">
              <w:rPr>
                <w:b/>
                <w:bCs/>
              </w:rPr>
              <w:t>thống</w:t>
            </w:r>
            <w:proofErr w:type="spellEnd"/>
            <w:r w:rsidRPr="00134AA4">
              <w:rPr>
                <w:b/>
                <w:bCs/>
              </w:rPr>
              <w:t>:</w:t>
            </w:r>
            <w:r w:rsidRPr="00134AA4">
              <w:t xml:space="preserve"> Admin </w:t>
            </w:r>
            <w:proofErr w:type="spellStart"/>
            <w:r w:rsidRPr="00134AA4">
              <w:t>thay</w:t>
            </w:r>
            <w:proofErr w:type="spellEnd"/>
            <w:r w:rsidRPr="00134AA4">
              <w:t xml:space="preserve"> </w:t>
            </w:r>
            <w:proofErr w:type="spellStart"/>
            <w:r w:rsidRPr="00134AA4">
              <w:t>đổi</w:t>
            </w:r>
            <w:proofErr w:type="spellEnd"/>
            <w:r w:rsidRPr="00134AA4">
              <w:t xml:space="preserve"> </w:t>
            </w:r>
            <w:proofErr w:type="spellStart"/>
            <w:r w:rsidRPr="00134AA4">
              <w:t>các</w:t>
            </w:r>
            <w:proofErr w:type="spellEnd"/>
            <w:r w:rsidRPr="00134AA4">
              <w:t xml:space="preserve"> </w:t>
            </w:r>
            <w:proofErr w:type="spellStart"/>
            <w:r w:rsidRPr="00134AA4">
              <w:t>tham</w:t>
            </w:r>
            <w:proofErr w:type="spellEnd"/>
            <w:r w:rsidRPr="00134AA4">
              <w:t xml:space="preserve"> </w:t>
            </w:r>
            <w:proofErr w:type="spellStart"/>
            <w:r w:rsidRPr="00134AA4">
              <w:t>số</w:t>
            </w:r>
            <w:proofErr w:type="spellEnd"/>
            <w:r w:rsidRPr="00134AA4">
              <w:t xml:space="preserve"> </w:t>
            </w:r>
            <w:proofErr w:type="spellStart"/>
            <w:r w:rsidRPr="00134AA4">
              <w:t>kỹ</w:t>
            </w:r>
            <w:proofErr w:type="spellEnd"/>
            <w:r w:rsidRPr="00134AA4">
              <w:t xml:space="preserve"> </w:t>
            </w:r>
            <w:proofErr w:type="spellStart"/>
            <w:r w:rsidRPr="00134AA4">
              <w:t>thuật</w:t>
            </w:r>
            <w:proofErr w:type="spellEnd"/>
            <w:r w:rsidRPr="00134AA4">
              <w:t xml:space="preserve"> </w:t>
            </w:r>
            <w:proofErr w:type="spellStart"/>
            <w:r w:rsidRPr="00134AA4">
              <w:t>chung</w:t>
            </w:r>
            <w:proofErr w:type="spellEnd"/>
            <w:r w:rsidRPr="00134AA4">
              <w:t>.</w:t>
            </w:r>
          </w:p>
          <w:p w14:paraId="0EC179C4" w14:textId="77777777" w:rsidR="00134AA4" w:rsidRPr="00134AA4" w:rsidRDefault="00134AA4" w:rsidP="00134AA4">
            <w:pPr>
              <w:keepNext/>
            </w:pPr>
            <w:r w:rsidRPr="00134AA4">
              <w:t xml:space="preserve">4. </w:t>
            </w:r>
            <w:proofErr w:type="spellStart"/>
            <w:r w:rsidRPr="00134AA4">
              <w:t>Hệ</w:t>
            </w:r>
            <w:proofErr w:type="spellEnd"/>
            <w:r w:rsidRPr="00134AA4">
              <w:t xml:space="preserve"> </w:t>
            </w:r>
            <w:proofErr w:type="spellStart"/>
            <w:r w:rsidRPr="00134AA4">
              <w:t>thống</w:t>
            </w:r>
            <w:proofErr w:type="spellEnd"/>
            <w:r w:rsidRPr="00134AA4">
              <w:t xml:space="preserve"> </w:t>
            </w:r>
            <w:proofErr w:type="spellStart"/>
            <w:r w:rsidRPr="00134AA4">
              <w:t>cập</w:t>
            </w:r>
            <w:proofErr w:type="spellEnd"/>
            <w:r w:rsidRPr="00134AA4">
              <w:t xml:space="preserve"> </w:t>
            </w:r>
            <w:proofErr w:type="spellStart"/>
            <w:r w:rsidRPr="00134AA4">
              <w:t>nhật</w:t>
            </w:r>
            <w:proofErr w:type="spellEnd"/>
            <w:r w:rsidRPr="00134AA4">
              <w:t xml:space="preserve"> </w:t>
            </w:r>
            <w:proofErr w:type="spellStart"/>
            <w:r w:rsidRPr="00134AA4">
              <w:t>trạng</w:t>
            </w:r>
            <w:proofErr w:type="spellEnd"/>
            <w:r w:rsidRPr="00134AA4">
              <w:t xml:space="preserve"> </w:t>
            </w:r>
            <w:proofErr w:type="spellStart"/>
            <w:r w:rsidRPr="00134AA4">
              <w:t>thái</w:t>
            </w:r>
            <w:proofErr w:type="spellEnd"/>
            <w:r w:rsidRPr="00134AA4">
              <w:t xml:space="preserve"> </w:t>
            </w:r>
            <w:proofErr w:type="spellStart"/>
            <w:r w:rsidRPr="00134AA4">
              <w:t>mới</w:t>
            </w:r>
            <w:proofErr w:type="spellEnd"/>
            <w:r w:rsidRPr="00134AA4">
              <w:t xml:space="preserve"> </w:t>
            </w:r>
            <w:proofErr w:type="spellStart"/>
            <w:r w:rsidRPr="00134AA4">
              <w:t>vào</w:t>
            </w:r>
            <w:proofErr w:type="spellEnd"/>
            <w:r w:rsidRPr="00134AA4">
              <w:t xml:space="preserve"> </w:t>
            </w:r>
            <w:proofErr w:type="spellStart"/>
            <w:r w:rsidRPr="00134AA4">
              <w:t>cơ</w:t>
            </w:r>
            <w:proofErr w:type="spellEnd"/>
            <w:r w:rsidRPr="00134AA4">
              <w:t xml:space="preserve"> </w:t>
            </w:r>
            <w:proofErr w:type="spellStart"/>
            <w:r w:rsidRPr="00134AA4">
              <w:t>sở</w:t>
            </w:r>
            <w:proofErr w:type="spellEnd"/>
            <w:r w:rsidRPr="00134AA4">
              <w:t xml:space="preserve"> </w:t>
            </w:r>
            <w:proofErr w:type="spellStart"/>
            <w:r w:rsidRPr="00134AA4">
              <w:t>dữ</w:t>
            </w:r>
            <w:proofErr w:type="spellEnd"/>
            <w:r w:rsidRPr="00134AA4">
              <w:t xml:space="preserve"> </w:t>
            </w:r>
            <w:proofErr w:type="spellStart"/>
            <w:r w:rsidRPr="00134AA4">
              <w:t>liệu</w:t>
            </w:r>
            <w:proofErr w:type="spellEnd"/>
            <w:r w:rsidRPr="00134AA4">
              <w:t>.</w:t>
            </w:r>
          </w:p>
        </w:tc>
      </w:tr>
      <w:tr w:rsidR="00134AA4" w:rsidRPr="00134AA4" w14:paraId="165E6F20" w14:textId="77777777" w:rsidTr="00134AA4">
        <w:trPr>
          <w:trHeight w:val="346"/>
        </w:trPr>
        <w:tc>
          <w:tcPr>
            <w:tcW w:w="2693" w:type="dxa"/>
            <w:vAlign w:val="center"/>
          </w:tcPr>
          <w:p w14:paraId="696A0620" w14:textId="77777777" w:rsidR="00134AA4" w:rsidRPr="00134AA4" w:rsidRDefault="00134AA4" w:rsidP="00134AA4">
            <w:pPr>
              <w:keepNext/>
              <w:rPr>
                <w:b/>
                <w:bCs/>
              </w:rPr>
            </w:pPr>
            <w:proofErr w:type="spellStart"/>
            <w:r w:rsidRPr="00134AA4">
              <w:rPr>
                <w:b/>
                <w:bCs/>
              </w:rPr>
              <w:t>Điều</w:t>
            </w:r>
            <w:proofErr w:type="spellEnd"/>
            <w:r w:rsidRPr="00134AA4">
              <w:rPr>
                <w:b/>
                <w:bCs/>
              </w:rPr>
              <w:t xml:space="preserve"> </w:t>
            </w:r>
            <w:proofErr w:type="spellStart"/>
            <w:r w:rsidRPr="00134AA4">
              <w:rPr>
                <w:b/>
                <w:bCs/>
              </w:rPr>
              <w:t>kiện</w:t>
            </w:r>
            <w:proofErr w:type="spellEnd"/>
            <w:r w:rsidRPr="00134AA4">
              <w:rPr>
                <w:b/>
                <w:bCs/>
              </w:rPr>
              <w:t xml:space="preserve"> </w:t>
            </w:r>
            <w:proofErr w:type="spellStart"/>
            <w:r w:rsidRPr="00134AA4">
              <w:rPr>
                <w:b/>
                <w:bCs/>
              </w:rPr>
              <w:t>sau</w:t>
            </w:r>
            <w:proofErr w:type="spellEnd"/>
          </w:p>
        </w:tc>
        <w:tc>
          <w:tcPr>
            <w:tcW w:w="6096" w:type="dxa"/>
            <w:vAlign w:val="center"/>
          </w:tcPr>
          <w:p w14:paraId="2379E54D" w14:textId="77777777" w:rsidR="00134AA4" w:rsidRPr="00134AA4" w:rsidRDefault="00134AA4" w:rsidP="00134AA4">
            <w:pPr>
              <w:keepNext/>
            </w:pPr>
            <w:proofErr w:type="spellStart"/>
            <w:r w:rsidRPr="00134AA4">
              <w:t>Trạng</w:t>
            </w:r>
            <w:proofErr w:type="spellEnd"/>
            <w:r w:rsidRPr="00134AA4">
              <w:t xml:space="preserve"> </w:t>
            </w:r>
            <w:proofErr w:type="spellStart"/>
            <w:r w:rsidRPr="00134AA4">
              <w:t>thái</w:t>
            </w:r>
            <w:proofErr w:type="spellEnd"/>
            <w:r w:rsidRPr="00134AA4">
              <w:t xml:space="preserve"> </w:t>
            </w:r>
            <w:proofErr w:type="spellStart"/>
            <w:r w:rsidRPr="00134AA4">
              <w:t>tài</w:t>
            </w:r>
            <w:proofErr w:type="spellEnd"/>
            <w:r w:rsidRPr="00134AA4">
              <w:t xml:space="preserve"> </w:t>
            </w:r>
            <w:proofErr w:type="spellStart"/>
            <w:r w:rsidRPr="00134AA4">
              <w:t>khoản</w:t>
            </w:r>
            <w:proofErr w:type="spellEnd"/>
            <w:r w:rsidRPr="00134AA4">
              <w:t xml:space="preserve"> </w:t>
            </w:r>
            <w:proofErr w:type="spellStart"/>
            <w:r w:rsidRPr="00134AA4">
              <w:t>người</w:t>
            </w:r>
            <w:proofErr w:type="spellEnd"/>
            <w:r w:rsidRPr="00134AA4">
              <w:t xml:space="preserve"> </w:t>
            </w:r>
            <w:proofErr w:type="spellStart"/>
            <w:r w:rsidRPr="00134AA4">
              <w:t>dùng</w:t>
            </w:r>
            <w:proofErr w:type="spellEnd"/>
            <w:r w:rsidRPr="00134AA4">
              <w:t xml:space="preserve"> </w:t>
            </w:r>
            <w:proofErr w:type="spellStart"/>
            <w:r w:rsidRPr="00134AA4">
              <w:t>hoặc</w:t>
            </w:r>
            <w:proofErr w:type="spellEnd"/>
            <w:r w:rsidRPr="00134AA4">
              <w:t xml:space="preserve"> </w:t>
            </w:r>
            <w:proofErr w:type="spellStart"/>
            <w:r w:rsidRPr="00134AA4">
              <w:t>cấu</w:t>
            </w:r>
            <w:proofErr w:type="spellEnd"/>
            <w:r w:rsidRPr="00134AA4">
              <w:t xml:space="preserve"> </w:t>
            </w:r>
            <w:proofErr w:type="spellStart"/>
            <w:r w:rsidRPr="00134AA4">
              <w:t>hình</w:t>
            </w:r>
            <w:proofErr w:type="spellEnd"/>
            <w:r w:rsidRPr="00134AA4">
              <w:t xml:space="preserve"> </w:t>
            </w:r>
            <w:proofErr w:type="spellStart"/>
            <w:r w:rsidRPr="00134AA4">
              <w:t>hệ</w:t>
            </w:r>
            <w:proofErr w:type="spellEnd"/>
            <w:r w:rsidRPr="00134AA4">
              <w:t xml:space="preserve"> </w:t>
            </w:r>
            <w:proofErr w:type="spellStart"/>
            <w:r w:rsidRPr="00134AA4">
              <w:t>thống</w:t>
            </w:r>
            <w:proofErr w:type="spellEnd"/>
            <w:r w:rsidRPr="00134AA4">
              <w:t xml:space="preserve"> </w:t>
            </w:r>
            <w:proofErr w:type="spellStart"/>
            <w:r w:rsidRPr="00134AA4">
              <w:t>được</w:t>
            </w:r>
            <w:proofErr w:type="spellEnd"/>
            <w:r w:rsidRPr="00134AA4">
              <w:t xml:space="preserve"> </w:t>
            </w:r>
            <w:proofErr w:type="spellStart"/>
            <w:r w:rsidRPr="00134AA4">
              <w:t>thay</w:t>
            </w:r>
            <w:proofErr w:type="spellEnd"/>
            <w:r w:rsidRPr="00134AA4">
              <w:t xml:space="preserve"> </w:t>
            </w:r>
            <w:proofErr w:type="spellStart"/>
            <w:r w:rsidRPr="00134AA4">
              <w:t>đổi</w:t>
            </w:r>
            <w:proofErr w:type="spellEnd"/>
            <w:r w:rsidRPr="00134AA4">
              <w:t>.</w:t>
            </w:r>
          </w:p>
        </w:tc>
      </w:tr>
    </w:tbl>
    <w:p w14:paraId="1163355C" w14:textId="77777777" w:rsidR="00134AA4" w:rsidRDefault="00134AA4" w:rsidP="003055F3">
      <w:pPr>
        <w:keepNext/>
      </w:pPr>
    </w:p>
    <w:p w14:paraId="203538A7" w14:textId="5A029C4B" w:rsidR="006B431D" w:rsidRPr="006B431D" w:rsidRDefault="006B431D" w:rsidP="00F07439">
      <w:pPr>
        <w:pStyle w:val="Heading4"/>
      </w:pPr>
      <w:bookmarkStart w:id="2140" w:name="_Toc216117355"/>
      <w:r>
        <w:t xml:space="preserve">2.2.1.2. </w:t>
      </w:r>
      <w:proofErr w:type="spellStart"/>
      <w:r w:rsidR="003055F3">
        <w:t>Các</w:t>
      </w:r>
      <w:proofErr w:type="spellEnd"/>
      <w:r w:rsidR="003055F3">
        <w:t xml:space="preserve"> </w:t>
      </w:r>
      <w:proofErr w:type="spellStart"/>
      <w:r w:rsidR="003055F3">
        <w:t>b</w:t>
      </w:r>
      <w:r>
        <w:t>iểu</w:t>
      </w:r>
      <w:proofErr w:type="spellEnd"/>
      <w:r>
        <w:t xml:space="preserve"> </w:t>
      </w:r>
      <w:proofErr w:type="spellStart"/>
      <w:r>
        <w:t>đồ</w:t>
      </w:r>
      <w:proofErr w:type="spellEnd"/>
      <w:r>
        <w:t xml:space="preserve"> </w:t>
      </w:r>
      <w:proofErr w:type="spellStart"/>
      <w:r>
        <w:t>Usecase</w:t>
      </w:r>
      <w:bookmarkEnd w:id="2140"/>
      <w:proofErr w:type="spellEnd"/>
    </w:p>
    <w:p w14:paraId="2EBC698B" w14:textId="77777777" w:rsidR="00134AA4" w:rsidRDefault="00134AA4" w:rsidP="00134AA4">
      <w:pPr>
        <w:keepNext/>
        <w:spacing w:before="0"/>
        <w:jc w:val="center"/>
      </w:pPr>
      <w:r>
        <w:rPr>
          <w:noProof/>
        </w:rPr>
        <w:drawing>
          <wp:inline distT="0" distB="0" distL="0" distR="0" wp14:anchorId="5B0BA94B" wp14:editId="064A7501">
            <wp:extent cx="5220935" cy="4239738"/>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23885" cy="4242134"/>
                    </a:xfrm>
                    <a:prstGeom prst="rect">
                      <a:avLst/>
                    </a:prstGeom>
                    <a:noFill/>
                    <a:ln>
                      <a:noFill/>
                    </a:ln>
                  </pic:spPr>
                </pic:pic>
              </a:graphicData>
            </a:graphic>
          </wp:inline>
        </w:drawing>
      </w:r>
    </w:p>
    <w:p w14:paraId="0D29BF8F" w14:textId="13A1DE5F" w:rsidR="00134AA4" w:rsidRDefault="00134AA4" w:rsidP="00124645">
      <w:pPr>
        <w:pStyle w:val="Caption"/>
        <w:rPr>
          <w:noProof/>
        </w:rPr>
      </w:pPr>
      <w:proofErr w:type="spellStart"/>
      <w:r>
        <w:t>Hình</w:t>
      </w:r>
      <w:proofErr w:type="spellEnd"/>
      <w:r>
        <w:t xml:space="preserve"> </w:t>
      </w:r>
      <w:r>
        <w:fldChar w:fldCharType="begin"/>
      </w:r>
      <w:r>
        <w:instrText xml:space="preserve"> SEQ Hình \* ARABIC </w:instrText>
      </w:r>
      <w:r>
        <w:fldChar w:fldCharType="separate"/>
      </w:r>
      <w:r w:rsidR="00997630">
        <w:rPr>
          <w:noProof/>
        </w:rPr>
        <w:t>1</w:t>
      </w:r>
      <w:r>
        <w:rPr>
          <w:noProof/>
        </w:rPr>
        <w:fldChar w:fldCharType="end"/>
      </w:r>
      <w:r>
        <w:rPr>
          <w:noProof/>
        </w:rPr>
        <w:t>. Biểu đồ Usecase Tổng quát</w:t>
      </w:r>
    </w:p>
    <w:p w14:paraId="28B9A1B7" w14:textId="77777777" w:rsidR="00134AA4" w:rsidRPr="00134AA4" w:rsidRDefault="00134AA4" w:rsidP="00134AA4"/>
    <w:p w14:paraId="086BE123" w14:textId="77777777" w:rsidR="00134AA4" w:rsidRDefault="00134AA4" w:rsidP="00134AA4">
      <w:pPr>
        <w:keepNext/>
        <w:jc w:val="center"/>
      </w:pPr>
      <w:r>
        <w:rPr>
          <w:noProof/>
        </w:rPr>
        <w:drawing>
          <wp:inline distT="0" distB="0" distL="0" distR="0" wp14:anchorId="07F25085" wp14:editId="7060CA55">
            <wp:extent cx="5498193" cy="3593527"/>
            <wp:effectExtent l="0" t="0" r="762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2667" cy="3596451"/>
                    </a:xfrm>
                    <a:prstGeom prst="rect">
                      <a:avLst/>
                    </a:prstGeom>
                    <a:noFill/>
                    <a:ln>
                      <a:noFill/>
                    </a:ln>
                  </pic:spPr>
                </pic:pic>
              </a:graphicData>
            </a:graphic>
          </wp:inline>
        </w:drawing>
      </w:r>
    </w:p>
    <w:p w14:paraId="388347AB" w14:textId="2D5EF3A5" w:rsidR="00134AA4" w:rsidRDefault="00134AA4" w:rsidP="00124645">
      <w:pPr>
        <w:pStyle w:val="Caption"/>
        <w:rPr>
          <w:noProof/>
        </w:rPr>
      </w:pPr>
      <w:proofErr w:type="spellStart"/>
      <w:r>
        <w:t>Hình</w:t>
      </w:r>
      <w:proofErr w:type="spellEnd"/>
      <w:r>
        <w:t xml:space="preserve"> </w:t>
      </w:r>
      <w:r>
        <w:fldChar w:fldCharType="begin"/>
      </w:r>
      <w:r>
        <w:instrText xml:space="preserve"> SEQ Hình \* ARABIC </w:instrText>
      </w:r>
      <w:r>
        <w:fldChar w:fldCharType="separate"/>
      </w:r>
      <w:r w:rsidR="00997630">
        <w:rPr>
          <w:noProof/>
        </w:rPr>
        <w:t>2</w:t>
      </w:r>
      <w:r>
        <w:rPr>
          <w:noProof/>
        </w:rPr>
        <w:fldChar w:fldCharType="end"/>
      </w:r>
      <w:r>
        <w:rPr>
          <w:noProof/>
        </w:rPr>
        <w:t xml:space="preserve">. </w:t>
      </w:r>
      <w:r w:rsidRPr="00800E0C">
        <w:rPr>
          <w:noProof/>
        </w:rPr>
        <w:t>Biểu đồ Usecase</w:t>
      </w:r>
      <w:r>
        <w:rPr>
          <w:noProof/>
        </w:rPr>
        <w:t xml:space="preserve"> </w:t>
      </w:r>
      <w:r w:rsidRPr="00134AA4">
        <w:rPr>
          <w:noProof/>
        </w:rPr>
        <w:t>Quản lý tài khoản &amp; Quản trị Hệ thống</w:t>
      </w:r>
    </w:p>
    <w:p w14:paraId="161A363C" w14:textId="77777777" w:rsidR="00134AA4" w:rsidRPr="00134AA4" w:rsidRDefault="00134AA4" w:rsidP="00134AA4"/>
    <w:p w14:paraId="05B93553" w14:textId="77777777" w:rsidR="00134AA4" w:rsidRDefault="00134AA4" w:rsidP="00134AA4">
      <w:pPr>
        <w:keepNext/>
        <w:jc w:val="center"/>
      </w:pPr>
      <w:r>
        <w:rPr>
          <w:noProof/>
        </w:rPr>
        <w:drawing>
          <wp:inline distT="0" distB="0" distL="0" distR="0" wp14:anchorId="15A46E58" wp14:editId="16395B80">
            <wp:extent cx="5557380" cy="2939867"/>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59492" cy="2940984"/>
                    </a:xfrm>
                    <a:prstGeom prst="rect">
                      <a:avLst/>
                    </a:prstGeom>
                    <a:noFill/>
                    <a:ln>
                      <a:noFill/>
                    </a:ln>
                  </pic:spPr>
                </pic:pic>
              </a:graphicData>
            </a:graphic>
          </wp:inline>
        </w:drawing>
      </w:r>
    </w:p>
    <w:p w14:paraId="7B935DD0" w14:textId="16C7C318" w:rsidR="00134AA4" w:rsidRPr="00134AA4" w:rsidRDefault="00134AA4" w:rsidP="00124645">
      <w:pPr>
        <w:pStyle w:val="Caption"/>
      </w:pPr>
      <w:proofErr w:type="spellStart"/>
      <w:r>
        <w:t>Hình</w:t>
      </w:r>
      <w:proofErr w:type="spellEnd"/>
      <w:r>
        <w:t xml:space="preserve"> </w:t>
      </w:r>
      <w:r>
        <w:fldChar w:fldCharType="begin"/>
      </w:r>
      <w:r>
        <w:instrText xml:space="preserve"> SEQ Hình \* ARABIC </w:instrText>
      </w:r>
      <w:r>
        <w:fldChar w:fldCharType="separate"/>
      </w:r>
      <w:r w:rsidR="00997630">
        <w:rPr>
          <w:noProof/>
        </w:rPr>
        <w:t>3</w:t>
      </w:r>
      <w:r>
        <w:rPr>
          <w:noProof/>
        </w:rPr>
        <w:fldChar w:fldCharType="end"/>
      </w:r>
      <w:r>
        <w:rPr>
          <w:noProof/>
        </w:rPr>
        <w:t xml:space="preserve">. </w:t>
      </w:r>
      <w:r w:rsidRPr="007C15CF">
        <w:rPr>
          <w:noProof/>
        </w:rPr>
        <w:t>Biểu đồ Usecase</w:t>
      </w:r>
      <w:r>
        <w:rPr>
          <w:noProof/>
        </w:rPr>
        <w:t xml:space="preserve"> Quản lý nhiệm vụ</w:t>
      </w:r>
    </w:p>
    <w:p w14:paraId="4F16820D" w14:textId="77777777" w:rsidR="00997630" w:rsidRDefault="00997630" w:rsidP="00134AA4">
      <w:pPr>
        <w:spacing w:before="0"/>
        <w:jc w:val="center"/>
      </w:pPr>
    </w:p>
    <w:p w14:paraId="2155D7FF" w14:textId="77777777" w:rsidR="00997630" w:rsidRDefault="00997630" w:rsidP="00997630">
      <w:pPr>
        <w:keepNext/>
        <w:spacing w:before="0"/>
        <w:jc w:val="center"/>
      </w:pPr>
      <w:r>
        <w:rPr>
          <w:noProof/>
        </w:rPr>
        <w:lastRenderedPageBreak/>
        <w:drawing>
          <wp:inline distT="0" distB="0" distL="0" distR="0" wp14:anchorId="0F4F3B2E" wp14:editId="4186CB7F">
            <wp:extent cx="5667735" cy="2698029"/>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70300" cy="2699250"/>
                    </a:xfrm>
                    <a:prstGeom prst="rect">
                      <a:avLst/>
                    </a:prstGeom>
                    <a:noFill/>
                    <a:ln>
                      <a:noFill/>
                    </a:ln>
                  </pic:spPr>
                </pic:pic>
              </a:graphicData>
            </a:graphic>
          </wp:inline>
        </w:drawing>
      </w:r>
    </w:p>
    <w:p w14:paraId="754C2182" w14:textId="3E2F8559" w:rsidR="00997630" w:rsidRDefault="00997630" w:rsidP="00124645">
      <w:pPr>
        <w:pStyle w:val="Caption"/>
        <w:rPr>
          <w:noProof/>
        </w:rPr>
      </w:pPr>
      <w:proofErr w:type="spellStart"/>
      <w:r>
        <w:t>Hình</w:t>
      </w:r>
      <w:proofErr w:type="spellEnd"/>
      <w:r>
        <w:t xml:space="preserve"> </w:t>
      </w:r>
      <w:r>
        <w:fldChar w:fldCharType="begin"/>
      </w:r>
      <w:r>
        <w:instrText xml:space="preserve"> SEQ Hình \* ARABIC </w:instrText>
      </w:r>
      <w:r>
        <w:fldChar w:fldCharType="separate"/>
      </w:r>
      <w:r>
        <w:rPr>
          <w:noProof/>
        </w:rPr>
        <w:t>4</w:t>
      </w:r>
      <w:r>
        <w:rPr>
          <w:noProof/>
        </w:rPr>
        <w:fldChar w:fldCharType="end"/>
      </w:r>
      <w:r>
        <w:rPr>
          <w:noProof/>
        </w:rPr>
        <w:t xml:space="preserve">. </w:t>
      </w:r>
      <w:r w:rsidRPr="00A260E7">
        <w:rPr>
          <w:noProof/>
        </w:rPr>
        <w:t>Biểu đồ Usecase Quản lý</w:t>
      </w:r>
      <w:r>
        <w:rPr>
          <w:noProof/>
        </w:rPr>
        <w:t xml:space="preserve"> lịch trình</w:t>
      </w:r>
    </w:p>
    <w:p w14:paraId="2AA642CF" w14:textId="475DD212" w:rsidR="00997630" w:rsidRDefault="00997630" w:rsidP="00997630"/>
    <w:p w14:paraId="248BE103" w14:textId="77777777" w:rsidR="00997630" w:rsidRDefault="00997630" w:rsidP="00997630">
      <w:pPr>
        <w:keepNext/>
        <w:jc w:val="center"/>
      </w:pPr>
      <w:r>
        <w:rPr>
          <w:noProof/>
        </w:rPr>
        <w:drawing>
          <wp:inline distT="0" distB="0" distL="0" distR="0" wp14:anchorId="1C46ECF7" wp14:editId="0B177050">
            <wp:extent cx="5545708" cy="1995256"/>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51327" cy="1997278"/>
                    </a:xfrm>
                    <a:prstGeom prst="rect">
                      <a:avLst/>
                    </a:prstGeom>
                    <a:noFill/>
                    <a:ln>
                      <a:noFill/>
                    </a:ln>
                  </pic:spPr>
                </pic:pic>
              </a:graphicData>
            </a:graphic>
          </wp:inline>
        </w:drawing>
      </w:r>
    </w:p>
    <w:p w14:paraId="7550D254" w14:textId="4690A4BE" w:rsidR="00997630" w:rsidRDefault="00997630" w:rsidP="00124645">
      <w:pPr>
        <w:pStyle w:val="Caption"/>
      </w:pPr>
      <w:proofErr w:type="spellStart"/>
      <w:r>
        <w:t>Hình</w:t>
      </w:r>
      <w:proofErr w:type="spellEnd"/>
      <w:r>
        <w:t xml:space="preserve"> </w:t>
      </w:r>
      <w:r>
        <w:fldChar w:fldCharType="begin"/>
      </w:r>
      <w:r>
        <w:instrText xml:space="preserve"> SEQ Hình \* ARABIC </w:instrText>
      </w:r>
      <w:r>
        <w:fldChar w:fldCharType="separate"/>
      </w:r>
      <w:r>
        <w:rPr>
          <w:noProof/>
        </w:rPr>
        <w:t>5</w:t>
      </w:r>
      <w:r>
        <w:rPr>
          <w:noProof/>
        </w:rPr>
        <w:fldChar w:fldCharType="end"/>
      </w:r>
      <w:r>
        <w:t xml:space="preserve">. </w:t>
      </w:r>
      <w:proofErr w:type="spellStart"/>
      <w:r w:rsidRPr="00A307DA">
        <w:t>Biểu</w:t>
      </w:r>
      <w:proofErr w:type="spellEnd"/>
      <w:r w:rsidRPr="00A307DA">
        <w:t xml:space="preserve"> </w:t>
      </w:r>
      <w:proofErr w:type="spellStart"/>
      <w:r w:rsidRPr="00A307DA">
        <w:t>đồ</w:t>
      </w:r>
      <w:proofErr w:type="spellEnd"/>
      <w:r w:rsidRPr="00A307DA">
        <w:t xml:space="preserve"> </w:t>
      </w:r>
      <w:proofErr w:type="spellStart"/>
      <w:r w:rsidRPr="00A307DA">
        <w:t>Usecase</w:t>
      </w:r>
      <w:proofErr w:type="spellEnd"/>
      <w:r w:rsidRPr="00A307DA">
        <w:t xml:space="preserve"> </w:t>
      </w:r>
      <w:proofErr w:type="spellStart"/>
      <w:r w:rsidRPr="00A307DA">
        <w:t>Quản</w:t>
      </w:r>
      <w:proofErr w:type="spellEnd"/>
      <w:r w:rsidRPr="00A307DA">
        <w:t xml:space="preserve"> </w:t>
      </w:r>
      <w:proofErr w:type="spellStart"/>
      <w:r w:rsidRPr="00A307DA">
        <w:t>lý</w:t>
      </w:r>
      <w:proofErr w:type="spellEnd"/>
      <w:r>
        <w:t xml:space="preserve"> </w:t>
      </w:r>
      <w:proofErr w:type="spellStart"/>
      <w:r>
        <w:t>Thống</w:t>
      </w:r>
      <w:proofErr w:type="spellEnd"/>
      <w:r>
        <w:t xml:space="preserve"> </w:t>
      </w:r>
      <w:proofErr w:type="spellStart"/>
      <w:r>
        <w:t>kê</w:t>
      </w:r>
      <w:proofErr w:type="spellEnd"/>
    </w:p>
    <w:p w14:paraId="19177D97" w14:textId="3539D05D" w:rsidR="00997630" w:rsidRDefault="00997630" w:rsidP="00997630"/>
    <w:p w14:paraId="1FDC151A" w14:textId="77777777" w:rsidR="00997630" w:rsidRDefault="00997630" w:rsidP="00997630">
      <w:pPr>
        <w:keepNext/>
        <w:jc w:val="center"/>
      </w:pPr>
      <w:r>
        <w:rPr>
          <w:noProof/>
        </w:rPr>
        <w:lastRenderedPageBreak/>
        <w:drawing>
          <wp:inline distT="0" distB="0" distL="0" distR="0" wp14:anchorId="25170AEF" wp14:editId="319758E0">
            <wp:extent cx="5032858" cy="350872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49392" cy="3520253"/>
                    </a:xfrm>
                    <a:prstGeom prst="rect">
                      <a:avLst/>
                    </a:prstGeom>
                    <a:noFill/>
                    <a:ln>
                      <a:noFill/>
                    </a:ln>
                  </pic:spPr>
                </pic:pic>
              </a:graphicData>
            </a:graphic>
          </wp:inline>
        </w:drawing>
      </w:r>
    </w:p>
    <w:p w14:paraId="05FB56B5" w14:textId="1EFD464E" w:rsidR="00997630" w:rsidRPr="00997630" w:rsidRDefault="00997630" w:rsidP="00124645">
      <w:pPr>
        <w:pStyle w:val="Caption"/>
      </w:pPr>
      <w:proofErr w:type="spellStart"/>
      <w:r>
        <w:t>Hình</w:t>
      </w:r>
      <w:proofErr w:type="spellEnd"/>
      <w:r>
        <w:t xml:space="preserve"> </w:t>
      </w:r>
      <w:r>
        <w:fldChar w:fldCharType="begin"/>
      </w:r>
      <w:r>
        <w:instrText xml:space="preserve"> SEQ Hình \* ARABIC </w:instrText>
      </w:r>
      <w:r>
        <w:fldChar w:fldCharType="separate"/>
      </w:r>
      <w:r>
        <w:rPr>
          <w:noProof/>
        </w:rPr>
        <w:t>6</w:t>
      </w:r>
      <w:r>
        <w:rPr>
          <w:noProof/>
        </w:rP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Usecase</w:t>
      </w:r>
      <w:proofErr w:type="spellEnd"/>
      <w:r>
        <w:t xml:space="preserve"> </w:t>
      </w:r>
      <w:proofErr w:type="spellStart"/>
      <w:r>
        <w:t>Nhắn</w:t>
      </w:r>
      <w:proofErr w:type="spellEnd"/>
      <w:r>
        <w:t xml:space="preserve"> tin &amp; Chia </w:t>
      </w:r>
      <w:proofErr w:type="spellStart"/>
      <w:r>
        <w:t>sẻ</w:t>
      </w:r>
      <w:proofErr w:type="spellEnd"/>
    </w:p>
    <w:p w14:paraId="5BB2675C" w14:textId="25EA77D0" w:rsidR="007A21A8" w:rsidRDefault="007A21A8" w:rsidP="007A21A8">
      <w:pPr>
        <w:pStyle w:val="Heading3"/>
      </w:pPr>
      <w:bookmarkStart w:id="2141" w:name="_Toc216117356"/>
      <w:r>
        <w:t>2.2.2. Class Diagram</w:t>
      </w:r>
      <w:bookmarkEnd w:id="2141"/>
    </w:p>
    <w:p w14:paraId="2C22517E" w14:textId="77777777" w:rsidR="00290A5B" w:rsidRDefault="007D036F" w:rsidP="00290A5B">
      <w:pPr>
        <w:keepNext/>
        <w:spacing w:before="0"/>
        <w:jc w:val="center"/>
      </w:pPr>
      <w:r>
        <w:rPr>
          <w:noProof/>
        </w:rPr>
        <w:drawing>
          <wp:inline distT="0" distB="0" distL="0" distR="0" wp14:anchorId="33D9D623" wp14:editId="388BDBF0">
            <wp:extent cx="4921250" cy="3784783"/>
            <wp:effectExtent l="0" t="0" r="0" b="5080"/>
            <wp:docPr id="1" name="Picture 1"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ở ản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21250" cy="3784783"/>
                    </a:xfrm>
                    <a:prstGeom prst="rect">
                      <a:avLst/>
                    </a:prstGeom>
                    <a:noFill/>
                    <a:ln>
                      <a:noFill/>
                    </a:ln>
                  </pic:spPr>
                </pic:pic>
              </a:graphicData>
            </a:graphic>
          </wp:inline>
        </w:drawing>
      </w:r>
    </w:p>
    <w:p w14:paraId="3588D370" w14:textId="68816246" w:rsidR="007D036F" w:rsidRDefault="00290A5B" w:rsidP="00290A5B">
      <w:pPr>
        <w:pStyle w:val="Caption"/>
        <w:rPr>
          <w:noProof/>
          <w:lang w:eastAsia="ja-JP"/>
        </w:rPr>
      </w:pPr>
      <w:proofErr w:type="spellStart"/>
      <w:proofErr w:type="gramStart"/>
      <w:r>
        <w:t>Hình</w:t>
      </w:r>
      <w:proofErr w:type="spellEnd"/>
      <w:r>
        <w:t xml:space="preserve">  </w:t>
      </w:r>
      <w:r>
        <w:rPr>
          <w:rFonts w:hint="eastAsia"/>
          <w:lang w:eastAsia="ja-JP"/>
        </w:rPr>
        <w:t>7</w:t>
      </w:r>
      <w:proofErr w:type="gramEnd"/>
      <w:r>
        <w:rPr>
          <w:rFonts w:hint="eastAsia"/>
          <w:lang w:eastAsia="ja-JP"/>
        </w:rPr>
        <w:t xml:space="preserve">. </w:t>
      </w:r>
      <w:r>
        <w:rPr>
          <w:rFonts w:hint="eastAsia"/>
          <w:noProof/>
          <w:lang w:eastAsia="ja-JP"/>
        </w:rPr>
        <w:t>Bi</w:t>
      </w:r>
      <w:r>
        <w:rPr>
          <w:noProof/>
          <w:lang w:eastAsia="ja-JP"/>
        </w:rPr>
        <w:t>ể</w:t>
      </w:r>
      <w:r>
        <w:rPr>
          <w:rFonts w:hint="eastAsia"/>
          <w:noProof/>
          <w:lang w:eastAsia="ja-JP"/>
        </w:rPr>
        <w:t>u đ</w:t>
      </w:r>
      <w:r>
        <w:rPr>
          <w:noProof/>
          <w:lang w:eastAsia="ja-JP"/>
        </w:rPr>
        <w:t>ồ</w:t>
      </w:r>
      <w:r>
        <w:rPr>
          <w:rFonts w:hint="eastAsia"/>
          <w:noProof/>
          <w:lang w:eastAsia="ja-JP"/>
        </w:rPr>
        <w:t xml:space="preserve"> Class</w:t>
      </w:r>
    </w:p>
    <w:p w14:paraId="1BC78618" w14:textId="77777777" w:rsidR="00290A5B" w:rsidRPr="00290A5B" w:rsidRDefault="00290A5B" w:rsidP="00290A5B">
      <w:pPr>
        <w:rPr>
          <w:lang w:eastAsia="ja-JP"/>
        </w:rPr>
      </w:pPr>
    </w:p>
    <w:p w14:paraId="773AC73E" w14:textId="60C12FAF" w:rsidR="00A50111" w:rsidRDefault="00A50111" w:rsidP="00124645">
      <w:pPr>
        <w:pStyle w:val="Heading2"/>
      </w:pPr>
      <w:bookmarkStart w:id="2142" w:name="_Toc216117357"/>
      <w:r>
        <w:lastRenderedPageBreak/>
        <w:t xml:space="preserve">2.3. </w:t>
      </w:r>
      <w:proofErr w:type="spellStart"/>
      <w:r>
        <w:t>Thiết</w:t>
      </w:r>
      <w:proofErr w:type="spellEnd"/>
      <w:r>
        <w:t xml:space="preserve"> </w:t>
      </w:r>
      <w:proofErr w:type="spellStart"/>
      <w:r>
        <w:t>kế</w:t>
      </w:r>
      <w:proofErr w:type="spellEnd"/>
      <w:r>
        <w:t xml:space="preserve"> </w:t>
      </w:r>
      <w:proofErr w:type="spellStart"/>
      <w:r>
        <w:t>hệ</w:t>
      </w:r>
      <w:proofErr w:type="spellEnd"/>
      <w:r>
        <w:t xml:space="preserve"> </w:t>
      </w:r>
      <w:proofErr w:type="spellStart"/>
      <w:r>
        <w:t>thống</w:t>
      </w:r>
      <w:bookmarkEnd w:id="2142"/>
      <w:proofErr w:type="spellEnd"/>
    </w:p>
    <w:p w14:paraId="5C74F7EB" w14:textId="3F8249F4" w:rsidR="00A50111" w:rsidRDefault="00A50111" w:rsidP="00A50111">
      <w:pPr>
        <w:pStyle w:val="Heading3"/>
      </w:pPr>
      <w:bookmarkStart w:id="2143" w:name="_Toc216117358"/>
      <w:r>
        <w:t xml:space="preserve">2.3.1. </w:t>
      </w:r>
      <w:proofErr w:type="spellStart"/>
      <w:r>
        <w:t>Thiết</w:t>
      </w:r>
      <w:proofErr w:type="spellEnd"/>
      <w:r>
        <w:t xml:space="preserve"> </w:t>
      </w:r>
      <w:proofErr w:type="spellStart"/>
      <w:r>
        <w:t>kế</w:t>
      </w:r>
      <w:proofErr w:type="spellEnd"/>
      <w:r>
        <w:t xml:space="preserve"> CSDL ERD</w:t>
      </w:r>
      <w:bookmarkEnd w:id="2143"/>
    </w:p>
    <w:p w14:paraId="3E1461CB" w14:textId="20E53A48" w:rsidR="00290A5B" w:rsidRDefault="00837AAA" w:rsidP="00290A5B">
      <w:pPr>
        <w:keepNext/>
        <w:jc w:val="center"/>
      </w:pPr>
      <w:r>
        <w:rPr>
          <w:noProof/>
        </w:rPr>
        <w:drawing>
          <wp:inline distT="0" distB="0" distL="0" distR="0" wp14:anchorId="05CC87F2" wp14:editId="4A292603">
            <wp:extent cx="5621257" cy="46890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58931" cy="4720469"/>
                    </a:xfrm>
                    <a:prstGeom prst="rect">
                      <a:avLst/>
                    </a:prstGeom>
                    <a:noFill/>
                    <a:ln>
                      <a:noFill/>
                    </a:ln>
                  </pic:spPr>
                </pic:pic>
              </a:graphicData>
            </a:graphic>
          </wp:inline>
        </w:drawing>
      </w:r>
    </w:p>
    <w:p w14:paraId="357981AA" w14:textId="21DACFB7" w:rsidR="007F54BC" w:rsidRDefault="00290A5B" w:rsidP="007F54BC">
      <w:pPr>
        <w:pStyle w:val="Caption"/>
        <w:rPr>
          <w:lang w:eastAsia="ja-JP"/>
        </w:rPr>
      </w:pPr>
      <w:proofErr w:type="spellStart"/>
      <w:proofErr w:type="gramStart"/>
      <w:r>
        <w:t>Hình</w:t>
      </w:r>
      <w:proofErr w:type="spellEnd"/>
      <w:r>
        <w:t xml:space="preserve">  </w:t>
      </w:r>
      <w:r>
        <w:rPr>
          <w:rFonts w:hint="eastAsia"/>
          <w:lang w:eastAsia="ja-JP"/>
        </w:rPr>
        <w:t>8</w:t>
      </w:r>
      <w:proofErr w:type="gramEnd"/>
      <w:r>
        <w:rPr>
          <w:rFonts w:hint="eastAsia"/>
          <w:lang w:eastAsia="ja-JP"/>
        </w:rPr>
        <w:t xml:space="preserve">. </w:t>
      </w:r>
      <w:proofErr w:type="spellStart"/>
      <w:r>
        <w:rPr>
          <w:rFonts w:hint="eastAsia"/>
          <w:lang w:eastAsia="ja-JP"/>
        </w:rPr>
        <w:t>Bi</w:t>
      </w:r>
      <w:r>
        <w:rPr>
          <w:lang w:eastAsia="ja-JP"/>
        </w:rPr>
        <w:t>ể</w:t>
      </w:r>
      <w:r>
        <w:rPr>
          <w:rFonts w:hint="eastAsia"/>
          <w:lang w:eastAsia="ja-JP"/>
        </w:rPr>
        <w:t>u</w:t>
      </w:r>
      <w:proofErr w:type="spellEnd"/>
      <w:r>
        <w:rPr>
          <w:rFonts w:hint="eastAsia"/>
          <w:lang w:eastAsia="ja-JP"/>
        </w:rPr>
        <w:t xml:space="preserve"> </w:t>
      </w:r>
      <w:proofErr w:type="spellStart"/>
      <w:r>
        <w:rPr>
          <w:rFonts w:hint="eastAsia"/>
          <w:lang w:eastAsia="ja-JP"/>
        </w:rPr>
        <w:t>đ</w:t>
      </w:r>
      <w:r>
        <w:rPr>
          <w:lang w:eastAsia="ja-JP"/>
        </w:rPr>
        <w:t>ồ</w:t>
      </w:r>
      <w:proofErr w:type="spellEnd"/>
      <w:r>
        <w:rPr>
          <w:rFonts w:hint="eastAsia"/>
          <w:lang w:eastAsia="ja-JP"/>
        </w:rPr>
        <w:t xml:space="preserve"> ERD</w:t>
      </w:r>
    </w:p>
    <w:p w14:paraId="00E3F150" w14:textId="77777777" w:rsidR="007F54BC" w:rsidRDefault="007F54BC" w:rsidP="007F54BC">
      <w:pPr>
        <w:rPr>
          <w:lang w:eastAsia="ja-JP"/>
        </w:rPr>
      </w:pPr>
    </w:p>
    <w:p w14:paraId="2D4C3398" w14:textId="77777777" w:rsidR="00677616" w:rsidRDefault="00677616" w:rsidP="007F54BC">
      <w:pPr>
        <w:rPr>
          <w:lang w:eastAsia="ja-JP"/>
        </w:rPr>
      </w:pPr>
    </w:p>
    <w:p w14:paraId="1B7C5182" w14:textId="77777777" w:rsidR="00677616" w:rsidRDefault="00677616" w:rsidP="007F54BC">
      <w:pPr>
        <w:rPr>
          <w:lang w:eastAsia="ja-JP"/>
        </w:rPr>
      </w:pPr>
    </w:p>
    <w:p w14:paraId="019ADE85" w14:textId="77777777" w:rsidR="00677616" w:rsidRDefault="00677616" w:rsidP="007F54BC">
      <w:pPr>
        <w:rPr>
          <w:lang w:eastAsia="ja-JP"/>
        </w:rPr>
      </w:pPr>
    </w:p>
    <w:p w14:paraId="5725278D" w14:textId="77777777" w:rsidR="00677616" w:rsidRDefault="00677616" w:rsidP="007F54BC">
      <w:pPr>
        <w:rPr>
          <w:lang w:eastAsia="ja-JP"/>
        </w:rPr>
      </w:pPr>
    </w:p>
    <w:p w14:paraId="0A286C96" w14:textId="77777777" w:rsidR="00677616" w:rsidRDefault="00677616" w:rsidP="007F54BC">
      <w:pPr>
        <w:rPr>
          <w:lang w:eastAsia="ja-JP"/>
        </w:rPr>
      </w:pPr>
    </w:p>
    <w:p w14:paraId="04AC8E73" w14:textId="77777777" w:rsidR="00677616" w:rsidRDefault="00677616" w:rsidP="007F54BC">
      <w:pPr>
        <w:rPr>
          <w:lang w:eastAsia="ja-JP"/>
        </w:rPr>
      </w:pPr>
    </w:p>
    <w:p w14:paraId="588CD6F8" w14:textId="77777777" w:rsidR="00677616" w:rsidRDefault="00677616" w:rsidP="007F54BC">
      <w:pPr>
        <w:rPr>
          <w:lang w:eastAsia="ja-JP"/>
        </w:rPr>
      </w:pPr>
    </w:p>
    <w:p w14:paraId="717204F9" w14:textId="77777777" w:rsidR="00677616" w:rsidRDefault="00677616" w:rsidP="007F54BC">
      <w:pPr>
        <w:rPr>
          <w:lang w:eastAsia="ja-JP"/>
        </w:rPr>
      </w:pPr>
    </w:p>
    <w:p w14:paraId="33C35494" w14:textId="77777777" w:rsidR="00677616" w:rsidRDefault="00677616" w:rsidP="007F54BC">
      <w:pPr>
        <w:rPr>
          <w:lang w:eastAsia="ja-JP"/>
        </w:rPr>
      </w:pPr>
    </w:p>
    <w:p w14:paraId="563605F7" w14:textId="77777777" w:rsidR="00677616" w:rsidRPr="007F54BC" w:rsidRDefault="00677616" w:rsidP="007F54BC">
      <w:pPr>
        <w:rPr>
          <w:lang w:eastAsia="ja-JP"/>
        </w:rPr>
      </w:pPr>
    </w:p>
    <w:p w14:paraId="06B6FC47" w14:textId="0AC358E1" w:rsidR="00431974" w:rsidRDefault="00431974" w:rsidP="00677616">
      <w:pPr>
        <w:pStyle w:val="Heading4"/>
        <w:rPr>
          <w:rFonts w:ascii="Cambria" w:hAnsi="Cambria" w:hint="eastAsia"/>
          <w:lang w:val="vi-VN" w:eastAsia="ja-JP"/>
        </w:rPr>
      </w:pPr>
      <w:bookmarkStart w:id="2144" w:name="_Toc216117359"/>
      <w:r>
        <w:lastRenderedPageBreak/>
        <w:t>2.</w:t>
      </w:r>
      <w:r>
        <w:rPr>
          <w:rFonts w:hint="eastAsia"/>
          <w:lang w:eastAsia="ja-JP"/>
        </w:rPr>
        <w:t>3</w:t>
      </w:r>
      <w:r>
        <w:t>.1.</w:t>
      </w:r>
      <w:r w:rsidR="00491798">
        <w:rPr>
          <w:rFonts w:hint="eastAsia"/>
          <w:lang w:eastAsia="ja-JP"/>
        </w:rPr>
        <w:t>1</w:t>
      </w:r>
      <w:r>
        <w:t xml:space="preserve">. </w:t>
      </w:r>
      <w:proofErr w:type="spellStart"/>
      <w:r w:rsidR="004A330F">
        <w:rPr>
          <w:rFonts w:hint="eastAsia"/>
          <w:lang w:eastAsia="ja-JP"/>
        </w:rPr>
        <w:t>Đ</w:t>
      </w:r>
      <w:r w:rsidR="004A330F">
        <w:rPr>
          <w:lang w:eastAsia="ja-JP"/>
        </w:rPr>
        <w:t>ặ</w:t>
      </w:r>
      <w:r w:rsidR="004A330F">
        <w:rPr>
          <w:rFonts w:hint="eastAsia"/>
          <w:lang w:eastAsia="ja-JP"/>
        </w:rPr>
        <w:t>c</w:t>
      </w:r>
      <w:proofErr w:type="spellEnd"/>
      <w:r w:rsidR="004A330F">
        <w:rPr>
          <w:rFonts w:hint="eastAsia"/>
          <w:lang w:eastAsia="ja-JP"/>
        </w:rPr>
        <w:t xml:space="preserve"> </w:t>
      </w:r>
      <w:proofErr w:type="spellStart"/>
      <w:r w:rsidR="004A330F">
        <w:rPr>
          <w:rFonts w:hint="eastAsia"/>
          <w:lang w:eastAsia="ja-JP"/>
        </w:rPr>
        <w:t>t</w:t>
      </w:r>
      <w:r w:rsidR="004A330F">
        <w:rPr>
          <w:lang w:eastAsia="ja-JP"/>
        </w:rPr>
        <w:t>ả</w:t>
      </w:r>
      <w:proofErr w:type="spellEnd"/>
      <w:r w:rsidR="004A330F">
        <w:rPr>
          <w:rFonts w:hint="eastAsia"/>
          <w:lang w:eastAsia="ja-JP"/>
        </w:rPr>
        <w:t xml:space="preserve"> chi </w:t>
      </w:r>
      <w:proofErr w:type="spellStart"/>
      <w:r w:rsidR="004A330F">
        <w:rPr>
          <w:rFonts w:hint="eastAsia"/>
          <w:lang w:eastAsia="ja-JP"/>
        </w:rPr>
        <w:t>ti</w:t>
      </w:r>
      <w:r w:rsidR="004A330F">
        <w:rPr>
          <w:lang w:eastAsia="ja-JP"/>
        </w:rPr>
        <w:t>ế</w:t>
      </w:r>
      <w:r w:rsidR="004A330F">
        <w:rPr>
          <w:rFonts w:hint="eastAsia"/>
          <w:lang w:eastAsia="ja-JP"/>
        </w:rPr>
        <w:t>t</w:t>
      </w:r>
      <w:proofErr w:type="spellEnd"/>
      <w:r w:rsidR="004A330F">
        <w:rPr>
          <w:rFonts w:hint="eastAsia"/>
          <w:lang w:eastAsia="ja-JP"/>
        </w:rPr>
        <w:t xml:space="preserve"> </w:t>
      </w:r>
      <w:proofErr w:type="spellStart"/>
      <w:r w:rsidR="004A330F">
        <w:rPr>
          <w:rFonts w:hint="eastAsia"/>
          <w:lang w:eastAsia="ja-JP"/>
        </w:rPr>
        <w:t>các</w:t>
      </w:r>
      <w:proofErr w:type="spellEnd"/>
      <w:r w:rsidR="004A330F">
        <w:rPr>
          <w:rFonts w:hint="eastAsia"/>
          <w:lang w:eastAsia="ja-JP"/>
        </w:rPr>
        <w:t xml:space="preserve"> </w:t>
      </w:r>
      <w:proofErr w:type="spellStart"/>
      <w:r w:rsidR="004A330F">
        <w:rPr>
          <w:rFonts w:hint="eastAsia"/>
          <w:lang w:eastAsia="ja-JP"/>
        </w:rPr>
        <w:t>b</w:t>
      </w:r>
      <w:r w:rsidR="004A330F">
        <w:rPr>
          <w:lang w:eastAsia="ja-JP"/>
        </w:rPr>
        <w:t>ả</w:t>
      </w:r>
      <w:r w:rsidR="004A330F">
        <w:rPr>
          <w:rFonts w:hint="eastAsia"/>
          <w:lang w:eastAsia="ja-JP"/>
        </w:rPr>
        <w:t>ng</w:t>
      </w:r>
      <w:proofErr w:type="spellEnd"/>
      <w:r w:rsidR="004A330F">
        <w:rPr>
          <w:rFonts w:hint="eastAsia"/>
          <w:lang w:eastAsia="ja-JP"/>
        </w:rPr>
        <w:t xml:space="preserve"> CSDL</w:t>
      </w:r>
    </w:p>
    <w:p w14:paraId="46FF6174" w14:textId="77777777" w:rsidR="002752F8" w:rsidRDefault="007F54BC" w:rsidP="002752F8">
      <w:pPr>
        <w:keepNext/>
        <w:jc w:val="center"/>
      </w:pPr>
      <w:r w:rsidRPr="007F54BC">
        <w:rPr>
          <w:lang w:eastAsia="ja-JP"/>
        </w:rPr>
        <w:drawing>
          <wp:inline distT="0" distB="0" distL="0" distR="0" wp14:anchorId="41780602" wp14:editId="742473EF">
            <wp:extent cx="1082040" cy="4111143"/>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19043" cy="4251733"/>
                    </a:xfrm>
                    <a:prstGeom prst="rect">
                      <a:avLst/>
                    </a:prstGeom>
                  </pic:spPr>
                </pic:pic>
              </a:graphicData>
            </a:graphic>
          </wp:inline>
        </w:drawing>
      </w:r>
    </w:p>
    <w:p w14:paraId="6F68AC33" w14:textId="02D677CA" w:rsidR="007F54BC" w:rsidRDefault="002752F8" w:rsidP="002752F8">
      <w:pPr>
        <w:pStyle w:val="Caption"/>
        <w:rPr>
          <w:rFonts w:hint="eastAsia"/>
        </w:rPr>
      </w:pPr>
      <w:proofErr w:type="spellStart"/>
      <w:proofErr w:type="gramStart"/>
      <w:r>
        <w:t>Hình</w:t>
      </w:r>
      <w:proofErr w:type="spellEnd"/>
      <w:r>
        <w:t xml:space="preserve">  </w:t>
      </w:r>
      <w:r>
        <w:rPr>
          <w:rFonts w:hint="eastAsia"/>
          <w:lang w:eastAsia="ja-JP"/>
        </w:rPr>
        <w:t>9</w:t>
      </w:r>
      <w:proofErr w:type="gramEnd"/>
      <w:r>
        <w:rPr>
          <w:rFonts w:hint="eastAsia"/>
          <w:lang w:eastAsia="ja-JP"/>
        </w:rPr>
        <w:t xml:space="preserve">. </w:t>
      </w:r>
      <w:proofErr w:type="spellStart"/>
      <w:r>
        <w:rPr>
          <w:rFonts w:hint="eastAsia"/>
          <w:lang w:eastAsia="ja-JP"/>
        </w:rPr>
        <w:t>B</w:t>
      </w:r>
      <w:r>
        <w:rPr>
          <w:lang w:eastAsia="ja-JP"/>
        </w:rPr>
        <w:t>ả</w:t>
      </w:r>
      <w:r>
        <w:rPr>
          <w:rFonts w:hint="eastAsia"/>
          <w:lang w:eastAsia="ja-JP"/>
        </w:rPr>
        <w:t>ng</w:t>
      </w:r>
      <w:proofErr w:type="spellEnd"/>
      <w:r>
        <w:rPr>
          <w:rFonts w:hint="eastAsia"/>
          <w:lang w:eastAsia="ja-JP"/>
        </w:rPr>
        <w:t xml:space="preserve"> users</w:t>
      </w:r>
    </w:p>
    <w:p w14:paraId="4F231C9F" w14:textId="77777777" w:rsidR="003230B7" w:rsidRDefault="003230B7" w:rsidP="003230B7">
      <w:pPr>
        <w:ind w:firstLine="567"/>
        <w:rPr>
          <w:lang w:eastAsia="ja-JP"/>
        </w:rPr>
      </w:pPr>
      <w:proofErr w:type="spellStart"/>
      <w:r w:rsidRPr="00A92F3D">
        <w:rPr>
          <w:lang w:eastAsia="ja-JP"/>
        </w:rPr>
        <w:t>Bảng</w:t>
      </w:r>
      <w:proofErr w:type="spellEnd"/>
      <w:r w:rsidRPr="00A92F3D">
        <w:rPr>
          <w:lang w:eastAsia="ja-JP"/>
        </w:rPr>
        <w:t xml:space="preserve"> users </w:t>
      </w:r>
      <w:proofErr w:type="spellStart"/>
      <w:r w:rsidRPr="00A92F3D">
        <w:rPr>
          <w:lang w:eastAsia="ja-JP"/>
        </w:rPr>
        <w:t>được</w:t>
      </w:r>
      <w:proofErr w:type="spellEnd"/>
      <w:r w:rsidRPr="00A92F3D">
        <w:rPr>
          <w:lang w:eastAsia="ja-JP"/>
        </w:rPr>
        <w:t xml:space="preserve"> </w:t>
      </w:r>
      <w:proofErr w:type="spellStart"/>
      <w:r w:rsidRPr="00A92F3D">
        <w:rPr>
          <w:lang w:eastAsia="ja-JP"/>
        </w:rPr>
        <w:t>thiết</w:t>
      </w:r>
      <w:proofErr w:type="spellEnd"/>
      <w:r w:rsidRPr="00A92F3D">
        <w:rPr>
          <w:lang w:eastAsia="ja-JP"/>
        </w:rPr>
        <w:t xml:space="preserve"> </w:t>
      </w:r>
      <w:proofErr w:type="spellStart"/>
      <w:r w:rsidRPr="00A92F3D">
        <w:rPr>
          <w:lang w:eastAsia="ja-JP"/>
        </w:rPr>
        <w:t>kế</w:t>
      </w:r>
      <w:proofErr w:type="spellEnd"/>
      <w:r w:rsidRPr="00A92F3D">
        <w:rPr>
          <w:lang w:eastAsia="ja-JP"/>
        </w:rPr>
        <w:t xml:space="preserve"> </w:t>
      </w:r>
      <w:proofErr w:type="spellStart"/>
      <w:r w:rsidRPr="00A92F3D">
        <w:rPr>
          <w:lang w:eastAsia="ja-JP"/>
        </w:rPr>
        <w:t>để</w:t>
      </w:r>
      <w:proofErr w:type="spellEnd"/>
      <w:r w:rsidRPr="00A92F3D">
        <w:rPr>
          <w:lang w:eastAsia="ja-JP"/>
        </w:rPr>
        <w:t xml:space="preserve"> </w:t>
      </w:r>
      <w:proofErr w:type="spellStart"/>
      <w:r w:rsidRPr="00A92F3D">
        <w:rPr>
          <w:lang w:eastAsia="ja-JP"/>
        </w:rPr>
        <w:t>lưu</w:t>
      </w:r>
      <w:proofErr w:type="spellEnd"/>
      <w:r w:rsidRPr="00A92F3D">
        <w:rPr>
          <w:lang w:eastAsia="ja-JP"/>
        </w:rPr>
        <w:t xml:space="preserve"> </w:t>
      </w:r>
      <w:proofErr w:type="spellStart"/>
      <w:r w:rsidRPr="00A92F3D">
        <w:rPr>
          <w:lang w:eastAsia="ja-JP"/>
        </w:rPr>
        <w:t>trữ</w:t>
      </w:r>
      <w:proofErr w:type="spellEnd"/>
      <w:r w:rsidRPr="00A92F3D">
        <w:rPr>
          <w:lang w:eastAsia="ja-JP"/>
        </w:rPr>
        <w:t xml:space="preserve"> </w:t>
      </w:r>
      <w:proofErr w:type="spellStart"/>
      <w:r w:rsidRPr="00A92F3D">
        <w:rPr>
          <w:lang w:eastAsia="ja-JP"/>
        </w:rPr>
        <w:t>toàn</w:t>
      </w:r>
      <w:proofErr w:type="spellEnd"/>
      <w:r w:rsidRPr="00A92F3D">
        <w:rPr>
          <w:lang w:eastAsia="ja-JP"/>
        </w:rPr>
        <w:t xml:space="preserve"> </w:t>
      </w:r>
      <w:proofErr w:type="spellStart"/>
      <w:r w:rsidRPr="00A92F3D">
        <w:rPr>
          <w:lang w:eastAsia="ja-JP"/>
        </w:rPr>
        <w:t>bộ</w:t>
      </w:r>
      <w:proofErr w:type="spellEnd"/>
      <w:r w:rsidRPr="00A92F3D">
        <w:rPr>
          <w:lang w:eastAsia="ja-JP"/>
        </w:rPr>
        <w:t xml:space="preserve"> </w:t>
      </w:r>
      <w:proofErr w:type="spellStart"/>
      <w:r w:rsidRPr="00A92F3D">
        <w:rPr>
          <w:lang w:eastAsia="ja-JP"/>
        </w:rPr>
        <w:t>thông</w:t>
      </w:r>
      <w:proofErr w:type="spellEnd"/>
      <w:r w:rsidRPr="00A92F3D">
        <w:rPr>
          <w:lang w:eastAsia="ja-JP"/>
        </w:rPr>
        <w:t xml:space="preserve"> tin </w:t>
      </w:r>
      <w:proofErr w:type="spellStart"/>
      <w:r w:rsidRPr="00A92F3D">
        <w:rPr>
          <w:lang w:eastAsia="ja-JP"/>
        </w:rPr>
        <w:t>tài</w:t>
      </w:r>
      <w:proofErr w:type="spellEnd"/>
      <w:r w:rsidRPr="00A92F3D">
        <w:rPr>
          <w:lang w:eastAsia="ja-JP"/>
        </w:rPr>
        <w:t xml:space="preserve"> </w:t>
      </w:r>
      <w:proofErr w:type="spellStart"/>
      <w:r w:rsidRPr="00A92F3D">
        <w:rPr>
          <w:lang w:eastAsia="ja-JP"/>
        </w:rPr>
        <w:t>khoản</w:t>
      </w:r>
      <w:proofErr w:type="spellEnd"/>
      <w:r w:rsidRPr="00A92F3D">
        <w:rPr>
          <w:lang w:eastAsia="ja-JP"/>
        </w:rPr>
        <w:t xml:space="preserve"> </w:t>
      </w:r>
      <w:proofErr w:type="spellStart"/>
      <w:r w:rsidRPr="00A92F3D">
        <w:rPr>
          <w:lang w:eastAsia="ja-JP"/>
        </w:rPr>
        <w:t>và</w:t>
      </w:r>
      <w:proofErr w:type="spellEnd"/>
      <w:r w:rsidRPr="00A92F3D">
        <w:rPr>
          <w:lang w:eastAsia="ja-JP"/>
        </w:rPr>
        <w:t xml:space="preserve"> </w:t>
      </w:r>
      <w:proofErr w:type="spellStart"/>
      <w:r w:rsidRPr="00A92F3D">
        <w:rPr>
          <w:lang w:eastAsia="ja-JP"/>
        </w:rPr>
        <w:t>hồ</w:t>
      </w:r>
      <w:proofErr w:type="spellEnd"/>
      <w:r w:rsidRPr="00A92F3D">
        <w:rPr>
          <w:lang w:eastAsia="ja-JP"/>
        </w:rPr>
        <w:t xml:space="preserve"> </w:t>
      </w:r>
      <w:proofErr w:type="spellStart"/>
      <w:r w:rsidRPr="00A92F3D">
        <w:rPr>
          <w:lang w:eastAsia="ja-JP"/>
        </w:rPr>
        <w:t>sơ</w:t>
      </w:r>
      <w:proofErr w:type="spellEnd"/>
      <w:r w:rsidRPr="00A92F3D">
        <w:rPr>
          <w:lang w:eastAsia="ja-JP"/>
        </w:rPr>
        <w:t xml:space="preserve"> </w:t>
      </w:r>
      <w:proofErr w:type="spellStart"/>
      <w:r w:rsidRPr="00A92F3D">
        <w:rPr>
          <w:lang w:eastAsia="ja-JP"/>
        </w:rPr>
        <w:t>cá</w:t>
      </w:r>
      <w:proofErr w:type="spellEnd"/>
      <w:r w:rsidRPr="00A92F3D">
        <w:rPr>
          <w:lang w:eastAsia="ja-JP"/>
        </w:rPr>
        <w:t xml:space="preserve"> </w:t>
      </w:r>
      <w:proofErr w:type="spellStart"/>
      <w:r w:rsidRPr="00A92F3D">
        <w:rPr>
          <w:lang w:eastAsia="ja-JP"/>
        </w:rPr>
        <w:t>nhân</w:t>
      </w:r>
      <w:proofErr w:type="spellEnd"/>
      <w:r w:rsidRPr="00A92F3D">
        <w:rPr>
          <w:lang w:eastAsia="ja-JP"/>
        </w:rPr>
        <w:t xml:space="preserve"> </w:t>
      </w:r>
      <w:proofErr w:type="spellStart"/>
      <w:r w:rsidRPr="00A92F3D">
        <w:rPr>
          <w:lang w:eastAsia="ja-JP"/>
        </w:rPr>
        <w:t>của</w:t>
      </w:r>
      <w:proofErr w:type="spellEnd"/>
      <w:r w:rsidRPr="00A92F3D">
        <w:rPr>
          <w:lang w:eastAsia="ja-JP"/>
        </w:rPr>
        <w:t xml:space="preserve"> </w:t>
      </w:r>
      <w:proofErr w:type="spellStart"/>
      <w:r w:rsidRPr="00A92F3D">
        <w:rPr>
          <w:lang w:eastAsia="ja-JP"/>
        </w:rPr>
        <w:t>người</w:t>
      </w:r>
      <w:proofErr w:type="spellEnd"/>
      <w:r w:rsidRPr="00A92F3D">
        <w:rPr>
          <w:lang w:eastAsia="ja-JP"/>
        </w:rPr>
        <w:t xml:space="preserve"> </w:t>
      </w:r>
      <w:proofErr w:type="spellStart"/>
      <w:r w:rsidRPr="00A92F3D">
        <w:rPr>
          <w:lang w:eastAsia="ja-JP"/>
        </w:rPr>
        <w:t>dùng</w:t>
      </w:r>
      <w:proofErr w:type="spellEnd"/>
      <w:r w:rsidRPr="00A92F3D">
        <w:rPr>
          <w:lang w:eastAsia="ja-JP"/>
        </w:rPr>
        <w:t xml:space="preserve"> </w:t>
      </w:r>
      <w:proofErr w:type="spellStart"/>
      <w:r w:rsidRPr="00A92F3D">
        <w:rPr>
          <w:lang w:eastAsia="ja-JP"/>
        </w:rPr>
        <w:t>trong</w:t>
      </w:r>
      <w:proofErr w:type="spellEnd"/>
      <w:r w:rsidRPr="00A92F3D">
        <w:rPr>
          <w:lang w:eastAsia="ja-JP"/>
        </w:rPr>
        <w:t xml:space="preserve"> </w:t>
      </w:r>
      <w:proofErr w:type="spellStart"/>
      <w:r w:rsidRPr="00A92F3D">
        <w:rPr>
          <w:lang w:eastAsia="ja-JP"/>
        </w:rPr>
        <w:t>hệ</w:t>
      </w:r>
      <w:proofErr w:type="spellEnd"/>
      <w:r w:rsidRPr="00A92F3D">
        <w:rPr>
          <w:lang w:eastAsia="ja-JP"/>
        </w:rPr>
        <w:t xml:space="preserve"> </w:t>
      </w:r>
      <w:proofErr w:type="spellStart"/>
      <w:r w:rsidRPr="00A92F3D">
        <w:rPr>
          <w:lang w:eastAsia="ja-JP"/>
        </w:rPr>
        <w:t>thống</w:t>
      </w:r>
      <w:proofErr w:type="spellEnd"/>
      <w:r w:rsidRPr="00A92F3D">
        <w:rPr>
          <w:lang w:eastAsia="ja-JP"/>
        </w:rPr>
        <w:t xml:space="preserve">. </w:t>
      </w:r>
      <w:proofErr w:type="spellStart"/>
      <w:r w:rsidRPr="00A92F3D">
        <w:rPr>
          <w:lang w:eastAsia="ja-JP"/>
        </w:rPr>
        <w:t>Đây</w:t>
      </w:r>
      <w:proofErr w:type="spellEnd"/>
      <w:r w:rsidRPr="00A92F3D">
        <w:rPr>
          <w:lang w:eastAsia="ja-JP"/>
        </w:rPr>
        <w:t xml:space="preserve"> </w:t>
      </w:r>
      <w:proofErr w:type="spellStart"/>
      <w:r w:rsidRPr="00A92F3D">
        <w:rPr>
          <w:lang w:eastAsia="ja-JP"/>
        </w:rPr>
        <w:t>là</w:t>
      </w:r>
      <w:proofErr w:type="spellEnd"/>
      <w:r w:rsidRPr="00A92F3D">
        <w:rPr>
          <w:lang w:eastAsia="ja-JP"/>
        </w:rPr>
        <w:t xml:space="preserve"> </w:t>
      </w:r>
      <w:proofErr w:type="spellStart"/>
      <w:r w:rsidRPr="00A92F3D">
        <w:rPr>
          <w:lang w:eastAsia="ja-JP"/>
        </w:rPr>
        <w:t>bảng</w:t>
      </w:r>
      <w:proofErr w:type="spellEnd"/>
      <w:r w:rsidRPr="00A92F3D">
        <w:rPr>
          <w:lang w:eastAsia="ja-JP"/>
        </w:rPr>
        <w:t xml:space="preserve"> </w:t>
      </w:r>
      <w:proofErr w:type="spellStart"/>
      <w:r w:rsidRPr="00A92F3D">
        <w:rPr>
          <w:lang w:eastAsia="ja-JP"/>
        </w:rPr>
        <w:t>trung</w:t>
      </w:r>
      <w:proofErr w:type="spellEnd"/>
      <w:r w:rsidRPr="00A92F3D">
        <w:rPr>
          <w:lang w:eastAsia="ja-JP"/>
        </w:rPr>
        <w:t xml:space="preserve"> </w:t>
      </w:r>
      <w:proofErr w:type="spellStart"/>
      <w:r w:rsidRPr="00A92F3D">
        <w:rPr>
          <w:lang w:eastAsia="ja-JP"/>
        </w:rPr>
        <w:t>tâm</w:t>
      </w:r>
      <w:proofErr w:type="spellEnd"/>
      <w:r w:rsidRPr="00A92F3D">
        <w:rPr>
          <w:lang w:eastAsia="ja-JP"/>
        </w:rPr>
        <w:t xml:space="preserve"> </w:t>
      </w:r>
      <w:proofErr w:type="spellStart"/>
      <w:r w:rsidRPr="00A92F3D">
        <w:rPr>
          <w:lang w:eastAsia="ja-JP"/>
        </w:rPr>
        <w:t>kết</w:t>
      </w:r>
      <w:proofErr w:type="spellEnd"/>
      <w:r w:rsidRPr="00A92F3D">
        <w:rPr>
          <w:lang w:eastAsia="ja-JP"/>
        </w:rPr>
        <w:t xml:space="preserve"> </w:t>
      </w:r>
      <w:proofErr w:type="spellStart"/>
      <w:r w:rsidRPr="00A92F3D">
        <w:rPr>
          <w:lang w:eastAsia="ja-JP"/>
        </w:rPr>
        <w:t>nối</w:t>
      </w:r>
      <w:proofErr w:type="spellEnd"/>
      <w:r w:rsidRPr="00A92F3D">
        <w:rPr>
          <w:lang w:eastAsia="ja-JP"/>
        </w:rPr>
        <w:t xml:space="preserve"> </w:t>
      </w:r>
      <w:proofErr w:type="spellStart"/>
      <w:r w:rsidRPr="00A92F3D">
        <w:rPr>
          <w:lang w:eastAsia="ja-JP"/>
        </w:rPr>
        <w:t>với</w:t>
      </w:r>
      <w:proofErr w:type="spellEnd"/>
      <w:r w:rsidRPr="00A92F3D">
        <w:rPr>
          <w:lang w:eastAsia="ja-JP"/>
        </w:rPr>
        <w:t xml:space="preserve"> </w:t>
      </w:r>
      <w:proofErr w:type="spellStart"/>
      <w:r w:rsidRPr="00A92F3D">
        <w:rPr>
          <w:lang w:eastAsia="ja-JP"/>
        </w:rPr>
        <w:t>hầu</w:t>
      </w:r>
      <w:proofErr w:type="spellEnd"/>
      <w:r w:rsidRPr="00A92F3D">
        <w:rPr>
          <w:lang w:eastAsia="ja-JP"/>
        </w:rPr>
        <w:t xml:space="preserve"> </w:t>
      </w:r>
      <w:proofErr w:type="spellStart"/>
      <w:r w:rsidRPr="00A92F3D">
        <w:rPr>
          <w:lang w:eastAsia="ja-JP"/>
        </w:rPr>
        <w:t>hết</w:t>
      </w:r>
      <w:proofErr w:type="spellEnd"/>
      <w:r w:rsidRPr="00A92F3D">
        <w:rPr>
          <w:lang w:eastAsia="ja-JP"/>
        </w:rPr>
        <w:t xml:space="preserve"> </w:t>
      </w:r>
      <w:proofErr w:type="spellStart"/>
      <w:r w:rsidRPr="00A92F3D">
        <w:rPr>
          <w:lang w:eastAsia="ja-JP"/>
        </w:rPr>
        <w:t>các</w:t>
      </w:r>
      <w:proofErr w:type="spellEnd"/>
      <w:r w:rsidRPr="00A92F3D">
        <w:rPr>
          <w:lang w:eastAsia="ja-JP"/>
        </w:rPr>
        <w:t xml:space="preserve"> </w:t>
      </w:r>
      <w:proofErr w:type="spellStart"/>
      <w:r w:rsidRPr="00A92F3D">
        <w:rPr>
          <w:lang w:eastAsia="ja-JP"/>
        </w:rPr>
        <w:t>nghiệp</w:t>
      </w:r>
      <w:proofErr w:type="spellEnd"/>
      <w:r w:rsidRPr="00A92F3D">
        <w:rPr>
          <w:lang w:eastAsia="ja-JP"/>
        </w:rPr>
        <w:t xml:space="preserve"> </w:t>
      </w:r>
      <w:proofErr w:type="spellStart"/>
      <w:r w:rsidRPr="00A92F3D">
        <w:rPr>
          <w:lang w:eastAsia="ja-JP"/>
        </w:rPr>
        <w:t>vụ</w:t>
      </w:r>
      <w:proofErr w:type="spellEnd"/>
      <w:r w:rsidRPr="00A92F3D">
        <w:rPr>
          <w:lang w:eastAsia="ja-JP"/>
        </w:rPr>
        <w:t xml:space="preserve"> </w:t>
      </w:r>
      <w:proofErr w:type="spellStart"/>
      <w:r w:rsidRPr="00A92F3D">
        <w:rPr>
          <w:lang w:eastAsia="ja-JP"/>
        </w:rPr>
        <w:t>khác</w:t>
      </w:r>
      <w:proofErr w:type="spellEnd"/>
      <w:r w:rsidRPr="00A92F3D">
        <w:rPr>
          <w:lang w:eastAsia="ja-JP"/>
        </w:rPr>
        <w:t>.</w:t>
      </w:r>
    </w:p>
    <w:p w14:paraId="110DDD93" w14:textId="77777777" w:rsidR="003230B7" w:rsidRPr="00A92F3D" w:rsidRDefault="003230B7" w:rsidP="003230B7">
      <w:pPr>
        <w:pStyle w:val="ListParagraph"/>
        <w:numPr>
          <w:ilvl w:val="0"/>
          <w:numId w:val="10"/>
        </w:numPr>
        <w:rPr>
          <w:lang w:eastAsia="ja-JP"/>
        </w:rPr>
      </w:pPr>
      <w:proofErr w:type="spellStart"/>
      <w:r w:rsidRPr="00A92F3D">
        <w:rPr>
          <w:b/>
          <w:bCs/>
          <w:lang w:eastAsia="ja-JP"/>
        </w:rPr>
        <w:t>user_id</w:t>
      </w:r>
      <w:proofErr w:type="spellEnd"/>
      <w:r w:rsidRPr="00A92F3D">
        <w:rPr>
          <w:lang w:eastAsia="ja-JP"/>
        </w:rPr>
        <w:t xml:space="preserve">: </w:t>
      </w:r>
      <w:proofErr w:type="spellStart"/>
      <w:r w:rsidRPr="00A92F3D">
        <w:rPr>
          <w:lang w:eastAsia="ja-JP"/>
        </w:rPr>
        <w:t>Mã</w:t>
      </w:r>
      <w:proofErr w:type="spellEnd"/>
      <w:r w:rsidRPr="00A92F3D">
        <w:rPr>
          <w:lang w:eastAsia="ja-JP"/>
        </w:rPr>
        <w:t xml:space="preserve"> </w:t>
      </w:r>
      <w:proofErr w:type="spellStart"/>
      <w:r w:rsidRPr="00A92F3D">
        <w:rPr>
          <w:lang w:eastAsia="ja-JP"/>
        </w:rPr>
        <w:t>định</w:t>
      </w:r>
      <w:proofErr w:type="spellEnd"/>
      <w:r w:rsidRPr="00A92F3D">
        <w:rPr>
          <w:lang w:eastAsia="ja-JP"/>
        </w:rPr>
        <w:t xml:space="preserve"> </w:t>
      </w:r>
      <w:proofErr w:type="spellStart"/>
      <w:r w:rsidRPr="00A92F3D">
        <w:rPr>
          <w:lang w:eastAsia="ja-JP"/>
        </w:rPr>
        <w:t>danh</w:t>
      </w:r>
      <w:proofErr w:type="spellEnd"/>
      <w:r w:rsidRPr="00A92F3D">
        <w:rPr>
          <w:lang w:eastAsia="ja-JP"/>
        </w:rPr>
        <w:t xml:space="preserve"> </w:t>
      </w:r>
      <w:proofErr w:type="spellStart"/>
      <w:r w:rsidRPr="00A92F3D">
        <w:rPr>
          <w:lang w:eastAsia="ja-JP"/>
        </w:rPr>
        <w:t>duy</w:t>
      </w:r>
      <w:proofErr w:type="spellEnd"/>
      <w:r w:rsidRPr="00A92F3D">
        <w:rPr>
          <w:lang w:eastAsia="ja-JP"/>
        </w:rPr>
        <w:t xml:space="preserve"> </w:t>
      </w:r>
      <w:proofErr w:type="spellStart"/>
      <w:r w:rsidRPr="00A92F3D">
        <w:rPr>
          <w:lang w:eastAsia="ja-JP"/>
        </w:rPr>
        <w:t>nhất</w:t>
      </w:r>
      <w:proofErr w:type="spellEnd"/>
      <w:r w:rsidRPr="00A92F3D">
        <w:rPr>
          <w:lang w:eastAsia="ja-JP"/>
        </w:rPr>
        <w:t xml:space="preserve"> </w:t>
      </w:r>
      <w:proofErr w:type="spellStart"/>
      <w:r w:rsidRPr="00A92F3D">
        <w:rPr>
          <w:lang w:eastAsia="ja-JP"/>
        </w:rPr>
        <w:t>của</w:t>
      </w:r>
      <w:proofErr w:type="spellEnd"/>
      <w:r w:rsidRPr="00A92F3D">
        <w:rPr>
          <w:lang w:eastAsia="ja-JP"/>
        </w:rPr>
        <w:t xml:space="preserve"> </w:t>
      </w:r>
      <w:proofErr w:type="spellStart"/>
      <w:r w:rsidRPr="00A92F3D">
        <w:rPr>
          <w:lang w:eastAsia="ja-JP"/>
        </w:rPr>
        <w:t>người</w:t>
      </w:r>
      <w:proofErr w:type="spellEnd"/>
      <w:r w:rsidRPr="00A92F3D">
        <w:rPr>
          <w:lang w:eastAsia="ja-JP"/>
        </w:rPr>
        <w:t xml:space="preserve"> </w:t>
      </w:r>
      <w:proofErr w:type="spellStart"/>
      <w:r w:rsidRPr="00A92F3D">
        <w:rPr>
          <w:lang w:eastAsia="ja-JP"/>
        </w:rPr>
        <w:t>dùng</w:t>
      </w:r>
      <w:proofErr w:type="spellEnd"/>
      <w:r w:rsidRPr="00A92F3D">
        <w:rPr>
          <w:lang w:eastAsia="ja-JP"/>
        </w:rPr>
        <w:t xml:space="preserve">. </w:t>
      </w:r>
      <w:proofErr w:type="spellStart"/>
      <w:r w:rsidRPr="00A92F3D">
        <w:rPr>
          <w:lang w:eastAsia="ja-JP"/>
        </w:rPr>
        <w:t>Đây</w:t>
      </w:r>
      <w:proofErr w:type="spellEnd"/>
      <w:r w:rsidRPr="00A92F3D">
        <w:rPr>
          <w:lang w:eastAsia="ja-JP"/>
        </w:rPr>
        <w:t xml:space="preserve"> </w:t>
      </w:r>
      <w:proofErr w:type="spellStart"/>
      <w:r w:rsidRPr="00A92F3D">
        <w:rPr>
          <w:lang w:eastAsia="ja-JP"/>
        </w:rPr>
        <w:t>là</w:t>
      </w:r>
      <w:proofErr w:type="spellEnd"/>
      <w:r w:rsidRPr="00A92F3D">
        <w:rPr>
          <w:lang w:eastAsia="ja-JP"/>
        </w:rPr>
        <w:t xml:space="preserve"> </w:t>
      </w:r>
      <w:proofErr w:type="spellStart"/>
      <w:r w:rsidRPr="00A92F3D">
        <w:rPr>
          <w:lang w:eastAsia="ja-JP"/>
        </w:rPr>
        <w:t>Khóa</w:t>
      </w:r>
      <w:proofErr w:type="spellEnd"/>
      <w:r w:rsidRPr="00A92F3D">
        <w:rPr>
          <w:lang w:eastAsia="ja-JP"/>
        </w:rPr>
        <w:t xml:space="preserve"> </w:t>
      </w:r>
      <w:proofErr w:type="spellStart"/>
      <w:r w:rsidRPr="00A92F3D">
        <w:rPr>
          <w:lang w:eastAsia="ja-JP"/>
        </w:rPr>
        <w:t>chính</w:t>
      </w:r>
      <w:proofErr w:type="spellEnd"/>
      <w:r w:rsidRPr="00A92F3D">
        <w:rPr>
          <w:lang w:eastAsia="ja-JP"/>
        </w:rPr>
        <w:t xml:space="preserve"> (Primary Key).</w:t>
      </w:r>
    </w:p>
    <w:p w14:paraId="5BFA13C3" w14:textId="77777777" w:rsidR="003230B7" w:rsidRPr="00A92F3D" w:rsidRDefault="003230B7" w:rsidP="003230B7">
      <w:pPr>
        <w:pStyle w:val="ListParagraph"/>
        <w:numPr>
          <w:ilvl w:val="0"/>
          <w:numId w:val="10"/>
        </w:numPr>
        <w:rPr>
          <w:lang w:eastAsia="ja-JP"/>
        </w:rPr>
      </w:pPr>
      <w:r w:rsidRPr="00A92F3D">
        <w:rPr>
          <w:b/>
          <w:bCs/>
          <w:lang w:eastAsia="ja-JP"/>
        </w:rPr>
        <w:t>username</w:t>
      </w:r>
      <w:r w:rsidRPr="00A92F3D">
        <w:rPr>
          <w:lang w:eastAsia="ja-JP"/>
        </w:rPr>
        <w:t xml:space="preserve">: </w:t>
      </w:r>
      <w:proofErr w:type="spellStart"/>
      <w:r w:rsidRPr="00A92F3D">
        <w:rPr>
          <w:lang w:eastAsia="ja-JP"/>
        </w:rPr>
        <w:t>Tên</w:t>
      </w:r>
      <w:proofErr w:type="spellEnd"/>
      <w:r w:rsidRPr="00A92F3D">
        <w:rPr>
          <w:lang w:eastAsia="ja-JP"/>
        </w:rPr>
        <w:t xml:space="preserve"> </w:t>
      </w:r>
      <w:proofErr w:type="spellStart"/>
      <w:r w:rsidRPr="00A92F3D">
        <w:rPr>
          <w:lang w:eastAsia="ja-JP"/>
        </w:rPr>
        <w:t>đăng</w:t>
      </w:r>
      <w:proofErr w:type="spellEnd"/>
      <w:r w:rsidRPr="00A92F3D">
        <w:rPr>
          <w:lang w:eastAsia="ja-JP"/>
        </w:rPr>
        <w:t xml:space="preserve"> </w:t>
      </w:r>
      <w:proofErr w:type="spellStart"/>
      <w:r w:rsidRPr="00A92F3D">
        <w:rPr>
          <w:lang w:eastAsia="ja-JP"/>
        </w:rPr>
        <w:t>nhập</w:t>
      </w:r>
      <w:proofErr w:type="spellEnd"/>
      <w:r w:rsidRPr="00A92F3D">
        <w:rPr>
          <w:lang w:eastAsia="ja-JP"/>
        </w:rPr>
        <w:t>.</w:t>
      </w:r>
    </w:p>
    <w:p w14:paraId="23D504FF" w14:textId="77777777" w:rsidR="003230B7" w:rsidRPr="00A92F3D" w:rsidRDefault="003230B7" w:rsidP="003230B7">
      <w:pPr>
        <w:pStyle w:val="ListParagraph"/>
        <w:numPr>
          <w:ilvl w:val="0"/>
          <w:numId w:val="10"/>
        </w:numPr>
        <w:rPr>
          <w:lang w:eastAsia="ja-JP"/>
        </w:rPr>
      </w:pPr>
      <w:proofErr w:type="spellStart"/>
      <w:r w:rsidRPr="00A92F3D">
        <w:rPr>
          <w:b/>
          <w:bCs/>
          <w:lang w:eastAsia="ja-JP"/>
        </w:rPr>
        <w:t>password_hash</w:t>
      </w:r>
      <w:proofErr w:type="spellEnd"/>
      <w:r w:rsidRPr="00A92F3D">
        <w:rPr>
          <w:lang w:eastAsia="ja-JP"/>
        </w:rPr>
        <w:t xml:space="preserve">: </w:t>
      </w:r>
      <w:proofErr w:type="spellStart"/>
      <w:r w:rsidRPr="00A92F3D">
        <w:rPr>
          <w:lang w:eastAsia="ja-JP"/>
        </w:rPr>
        <w:t>Mật</w:t>
      </w:r>
      <w:proofErr w:type="spellEnd"/>
      <w:r w:rsidRPr="00A92F3D">
        <w:rPr>
          <w:lang w:eastAsia="ja-JP"/>
        </w:rPr>
        <w:t xml:space="preserve"> </w:t>
      </w:r>
      <w:proofErr w:type="spellStart"/>
      <w:r w:rsidRPr="00A92F3D">
        <w:rPr>
          <w:lang w:eastAsia="ja-JP"/>
        </w:rPr>
        <w:t>khẩu</w:t>
      </w:r>
      <w:proofErr w:type="spellEnd"/>
      <w:r w:rsidRPr="00A92F3D">
        <w:rPr>
          <w:lang w:eastAsia="ja-JP"/>
        </w:rPr>
        <w:t xml:space="preserve"> </w:t>
      </w:r>
      <w:proofErr w:type="spellStart"/>
      <w:r w:rsidRPr="00A92F3D">
        <w:rPr>
          <w:lang w:eastAsia="ja-JP"/>
        </w:rPr>
        <w:t>đã</w:t>
      </w:r>
      <w:proofErr w:type="spellEnd"/>
      <w:r w:rsidRPr="00A92F3D">
        <w:rPr>
          <w:lang w:eastAsia="ja-JP"/>
        </w:rPr>
        <w:t xml:space="preserve"> </w:t>
      </w:r>
      <w:proofErr w:type="spellStart"/>
      <w:r w:rsidRPr="00A92F3D">
        <w:rPr>
          <w:lang w:eastAsia="ja-JP"/>
        </w:rPr>
        <w:t>được</w:t>
      </w:r>
      <w:proofErr w:type="spellEnd"/>
      <w:r w:rsidRPr="00A92F3D">
        <w:rPr>
          <w:lang w:eastAsia="ja-JP"/>
        </w:rPr>
        <w:t xml:space="preserve"> </w:t>
      </w:r>
      <w:proofErr w:type="spellStart"/>
      <w:r w:rsidRPr="00A92F3D">
        <w:rPr>
          <w:lang w:eastAsia="ja-JP"/>
        </w:rPr>
        <w:t>mã</w:t>
      </w:r>
      <w:proofErr w:type="spellEnd"/>
      <w:r w:rsidRPr="00A92F3D">
        <w:rPr>
          <w:lang w:eastAsia="ja-JP"/>
        </w:rPr>
        <w:t xml:space="preserve"> </w:t>
      </w:r>
      <w:proofErr w:type="spellStart"/>
      <w:r w:rsidRPr="00A92F3D">
        <w:rPr>
          <w:lang w:eastAsia="ja-JP"/>
        </w:rPr>
        <w:t>hóa</w:t>
      </w:r>
      <w:proofErr w:type="spellEnd"/>
      <w:r w:rsidRPr="00A92F3D">
        <w:rPr>
          <w:lang w:eastAsia="ja-JP"/>
        </w:rPr>
        <w:t xml:space="preserve"> (</w:t>
      </w:r>
      <w:proofErr w:type="spellStart"/>
      <w:r w:rsidRPr="00A92F3D">
        <w:rPr>
          <w:lang w:eastAsia="ja-JP"/>
        </w:rPr>
        <w:t>dùng</w:t>
      </w:r>
      <w:proofErr w:type="spellEnd"/>
      <w:r w:rsidRPr="00A92F3D">
        <w:rPr>
          <w:lang w:eastAsia="ja-JP"/>
        </w:rPr>
        <w:t xml:space="preserve"> </w:t>
      </w:r>
      <w:proofErr w:type="spellStart"/>
      <w:r w:rsidRPr="00A92F3D">
        <w:rPr>
          <w:lang w:eastAsia="ja-JP"/>
        </w:rPr>
        <w:t>Bcrypt</w:t>
      </w:r>
      <w:proofErr w:type="spellEnd"/>
      <w:r w:rsidRPr="00A92F3D">
        <w:rPr>
          <w:lang w:eastAsia="ja-JP"/>
        </w:rPr>
        <w:t>).</w:t>
      </w:r>
    </w:p>
    <w:p w14:paraId="3E2D665B" w14:textId="77777777" w:rsidR="003230B7" w:rsidRPr="00A92F3D" w:rsidRDefault="003230B7" w:rsidP="003230B7">
      <w:pPr>
        <w:pStyle w:val="ListParagraph"/>
        <w:numPr>
          <w:ilvl w:val="0"/>
          <w:numId w:val="10"/>
        </w:numPr>
        <w:rPr>
          <w:lang w:eastAsia="ja-JP"/>
        </w:rPr>
      </w:pPr>
      <w:r w:rsidRPr="00A92F3D">
        <w:rPr>
          <w:b/>
          <w:bCs/>
          <w:lang w:eastAsia="ja-JP"/>
        </w:rPr>
        <w:t>email</w:t>
      </w:r>
      <w:r w:rsidRPr="00A92F3D">
        <w:rPr>
          <w:lang w:eastAsia="ja-JP"/>
        </w:rPr>
        <w:t xml:space="preserve">: </w:t>
      </w:r>
      <w:proofErr w:type="spellStart"/>
      <w:r w:rsidRPr="00A92F3D">
        <w:rPr>
          <w:lang w:eastAsia="ja-JP"/>
        </w:rPr>
        <w:t>Địa</w:t>
      </w:r>
      <w:proofErr w:type="spellEnd"/>
      <w:r w:rsidRPr="00A92F3D">
        <w:rPr>
          <w:lang w:eastAsia="ja-JP"/>
        </w:rPr>
        <w:t xml:space="preserve"> </w:t>
      </w:r>
      <w:proofErr w:type="spellStart"/>
      <w:r w:rsidRPr="00A92F3D">
        <w:rPr>
          <w:lang w:eastAsia="ja-JP"/>
        </w:rPr>
        <w:t>chỉ</w:t>
      </w:r>
      <w:proofErr w:type="spellEnd"/>
      <w:r w:rsidRPr="00A92F3D">
        <w:rPr>
          <w:lang w:eastAsia="ja-JP"/>
        </w:rPr>
        <w:t xml:space="preserve"> email </w:t>
      </w:r>
      <w:proofErr w:type="spellStart"/>
      <w:r w:rsidRPr="00A92F3D">
        <w:rPr>
          <w:lang w:eastAsia="ja-JP"/>
        </w:rPr>
        <w:t>dùng</w:t>
      </w:r>
      <w:proofErr w:type="spellEnd"/>
      <w:r w:rsidRPr="00A92F3D">
        <w:rPr>
          <w:lang w:eastAsia="ja-JP"/>
        </w:rPr>
        <w:t xml:space="preserve"> </w:t>
      </w:r>
      <w:proofErr w:type="spellStart"/>
      <w:r w:rsidRPr="00A92F3D">
        <w:rPr>
          <w:lang w:eastAsia="ja-JP"/>
        </w:rPr>
        <w:t>để</w:t>
      </w:r>
      <w:proofErr w:type="spellEnd"/>
      <w:r w:rsidRPr="00A92F3D">
        <w:rPr>
          <w:lang w:eastAsia="ja-JP"/>
        </w:rPr>
        <w:t xml:space="preserve"> </w:t>
      </w:r>
      <w:proofErr w:type="spellStart"/>
      <w:r w:rsidRPr="00A92F3D">
        <w:rPr>
          <w:lang w:eastAsia="ja-JP"/>
        </w:rPr>
        <w:t>xác</w:t>
      </w:r>
      <w:proofErr w:type="spellEnd"/>
      <w:r w:rsidRPr="00A92F3D">
        <w:rPr>
          <w:lang w:eastAsia="ja-JP"/>
        </w:rPr>
        <w:t xml:space="preserve"> </w:t>
      </w:r>
      <w:proofErr w:type="spellStart"/>
      <w:r w:rsidRPr="00A92F3D">
        <w:rPr>
          <w:lang w:eastAsia="ja-JP"/>
        </w:rPr>
        <w:t>thực</w:t>
      </w:r>
      <w:proofErr w:type="spellEnd"/>
      <w:r w:rsidRPr="00A92F3D">
        <w:rPr>
          <w:lang w:eastAsia="ja-JP"/>
        </w:rPr>
        <w:t xml:space="preserve"> </w:t>
      </w:r>
      <w:proofErr w:type="spellStart"/>
      <w:r w:rsidRPr="00A92F3D">
        <w:rPr>
          <w:lang w:eastAsia="ja-JP"/>
        </w:rPr>
        <w:t>và</w:t>
      </w:r>
      <w:proofErr w:type="spellEnd"/>
      <w:r w:rsidRPr="00A92F3D">
        <w:rPr>
          <w:lang w:eastAsia="ja-JP"/>
        </w:rPr>
        <w:t xml:space="preserve"> </w:t>
      </w:r>
      <w:proofErr w:type="spellStart"/>
      <w:r w:rsidRPr="00A92F3D">
        <w:rPr>
          <w:lang w:eastAsia="ja-JP"/>
        </w:rPr>
        <w:t>liên</w:t>
      </w:r>
      <w:proofErr w:type="spellEnd"/>
      <w:r w:rsidRPr="00A92F3D">
        <w:rPr>
          <w:lang w:eastAsia="ja-JP"/>
        </w:rPr>
        <w:t xml:space="preserve"> </w:t>
      </w:r>
      <w:proofErr w:type="spellStart"/>
      <w:r w:rsidRPr="00A92F3D">
        <w:rPr>
          <w:lang w:eastAsia="ja-JP"/>
        </w:rPr>
        <w:t>lạc</w:t>
      </w:r>
      <w:proofErr w:type="spellEnd"/>
      <w:r w:rsidRPr="00A92F3D">
        <w:rPr>
          <w:lang w:eastAsia="ja-JP"/>
        </w:rPr>
        <w:t>.</w:t>
      </w:r>
    </w:p>
    <w:p w14:paraId="6EBC81FB" w14:textId="77777777" w:rsidR="003230B7" w:rsidRPr="00A92F3D" w:rsidRDefault="003230B7" w:rsidP="003230B7">
      <w:pPr>
        <w:pStyle w:val="ListParagraph"/>
        <w:numPr>
          <w:ilvl w:val="0"/>
          <w:numId w:val="10"/>
        </w:numPr>
        <w:rPr>
          <w:lang w:eastAsia="ja-JP"/>
        </w:rPr>
      </w:pPr>
      <w:proofErr w:type="spellStart"/>
      <w:r w:rsidRPr="00A92F3D">
        <w:rPr>
          <w:b/>
          <w:bCs/>
          <w:lang w:eastAsia="ja-JP"/>
        </w:rPr>
        <w:t>full_name</w:t>
      </w:r>
      <w:proofErr w:type="spellEnd"/>
      <w:r w:rsidRPr="00A92F3D">
        <w:rPr>
          <w:lang w:eastAsia="ja-JP"/>
        </w:rPr>
        <w:t xml:space="preserve">: </w:t>
      </w:r>
      <w:proofErr w:type="spellStart"/>
      <w:r w:rsidRPr="00A92F3D">
        <w:rPr>
          <w:lang w:eastAsia="ja-JP"/>
        </w:rPr>
        <w:t>Tên</w:t>
      </w:r>
      <w:proofErr w:type="spellEnd"/>
      <w:r w:rsidRPr="00A92F3D">
        <w:rPr>
          <w:lang w:eastAsia="ja-JP"/>
        </w:rPr>
        <w:t xml:space="preserve"> </w:t>
      </w:r>
      <w:proofErr w:type="spellStart"/>
      <w:r w:rsidRPr="00A92F3D">
        <w:rPr>
          <w:lang w:eastAsia="ja-JP"/>
        </w:rPr>
        <w:t>đầy</w:t>
      </w:r>
      <w:proofErr w:type="spellEnd"/>
      <w:r w:rsidRPr="00A92F3D">
        <w:rPr>
          <w:lang w:eastAsia="ja-JP"/>
        </w:rPr>
        <w:t xml:space="preserve"> </w:t>
      </w:r>
      <w:proofErr w:type="spellStart"/>
      <w:r w:rsidRPr="00A92F3D">
        <w:rPr>
          <w:lang w:eastAsia="ja-JP"/>
        </w:rPr>
        <w:t>đủ</w:t>
      </w:r>
      <w:proofErr w:type="spellEnd"/>
      <w:r w:rsidRPr="00A92F3D">
        <w:rPr>
          <w:lang w:eastAsia="ja-JP"/>
        </w:rPr>
        <w:t xml:space="preserve"> </w:t>
      </w:r>
      <w:proofErr w:type="spellStart"/>
      <w:r w:rsidRPr="00A92F3D">
        <w:rPr>
          <w:lang w:eastAsia="ja-JP"/>
        </w:rPr>
        <w:t>của</w:t>
      </w:r>
      <w:proofErr w:type="spellEnd"/>
      <w:r w:rsidRPr="00A92F3D">
        <w:rPr>
          <w:lang w:eastAsia="ja-JP"/>
        </w:rPr>
        <w:t xml:space="preserve"> </w:t>
      </w:r>
      <w:proofErr w:type="spellStart"/>
      <w:r w:rsidRPr="00A92F3D">
        <w:rPr>
          <w:lang w:eastAsia="ja-JP"/>
        </w:rPr>
        <w:t>người</w:t>
      </w:r>
      <w:proofErr w:type="spellEnd"/>
      <w:r w:rsidRPr="00A92F3D">
        <w:rPr>
          <w:lang w:eastAsia="ja-JP"/>
        </w:rPr>
        <w:t xml:space="preserve"> </w:t>
      </w:r>
      <w:proofErr w:type="spellStart"/>
      <w:r w:rsidRPr="00A92F3D">
        <w:rPr>
          <w:lang w:eastAsia="ja-JP"/>
        </w:rPr>
        <w:t>dùng</w:t>
      </w:r>
      <w:proofErr w:type="spellEnd"/>
      <w:r w:rsidRPr="00A92F3D">
        <w:rPr>
          <w:lang w:eastAsia="ja-JP"/>
        </w:rPr>
        <w:t>.</w:t>
      </w:r>
    </w:p>
    <w:p w14:paraId="50D35A9E" w14:textId="77777777" w:rsidR="003230B7" w:rsidRPr="00A92F3D" w:rsidRDefault="003230B7" w:rsidP="003230B7">
      <w:pPr>
        <w:pStyle w:val="ListParagraph"/>
        <w:numPr>
          <w:ilvl w:val="0"/>
          <w:numId w:val="10"/>
        </w:numPr>
        <w:rPr>
          <w:lang w:eastAsia="ja-JP"/>
        </w:rPr>
      </w:pPr>
      <w:proofErr w:type="spellStart"/>
      <w:r w:rsidRPr="00A92F3D">
        <w:rPr>
          <w:b/>
          <w:bCs/>
          <w:lang w:eastAsia="ja-JP"/>
        </w:rPr>
        <w:t>date_of_birth</w:t>
      </w:r>
      <w:proofErr w:type="spellEnd"/>
      <w:r w:rsidRPr="00A92F3D">
        <w:rPr>
          <w:lang w:eastAsia="ja-JP"/>
        </w:rPr>
        <w:t xml:space="preserve">: </w:t>
      </w:r>
      <w:proofErr w:type="spellStart"/>
      <w:r w:rsidRPr="00A92F3D">
        <w:rPr>
          <w:lang w:eastAsia="ja-JP"/>
        </w:rPr>
        <w:t>Ngày</w:t>
      </w:r>
      <w:proofErr w:type="spellEnd"/>
      <w:r w:rsidRPr="00A92F3D">
        <w:rPr>
          <w:lang w:eastAsia="ja-JP"/>
        </w:rPr>
        <w:t xml:space="preserve"> </w:t>
      </w:r>
      <w:proofErr w:type="spellStart"/>
      <w:r w:rsidRPr="00A92F3D">
        <w:rPr>
          <w:lang w:eastAsia="ja-JP"/>
        </w:rPr>
        <w:t>sinh</w:t>
      </w:r>
      <w:proofErr w:type="spellEnd"/>
      <w:r w:rsidRPr="00A92F3D">
        <w:rPr>
          <w:lang w:eastAsia="ja-JP"/>
        </w:rPr>
        <w:t>.</w:t>
      </w:r>
    </w:p>
    <w:p w14:paraId="5748308B" w14:textId="77777777" w:rsidR="003230B7" w:rsidRPr="00A92F3D" w:rsidRDefault="003230B7" w:rsidP="003230B7">
      <w:pPr>
        <w:pStyle w:val="ListParagraph"/>
        <w:numPr>
          <w:ilvl w:val="0"/>
          <w:numId w:val="10"/>
        </w:numPr>
        <w:rPr>
          <w:lang w:eastAsia="ja-JP"/>
        </w:rPr>
      </w:pPr>
      <w:proofErr w:type="spellStart"/>
      <w:r w:rsidRPr="00A92F3D">
        <w:rPr>
          <w:b/>
          <w:bCs/>
          <w:lang w:eastAsia="ja-JP"/>
        </w:rPr>
        <w:t>avatar_url</w:t>
      </w:r>
      <w:proofErr w:type="spellEnd"/>
      <w:r w:rsidRPr="00A92F3D">
        <w:rPr>
          <w:lang w:eastAsia="ja-JP"/>
        </w:rPr>
        <w:t xml:space="preserve">: </w:t>
      </w:r>
      <w:proofErr w:type="spellStart"/>
      <w:r w:rsidRPr="00A92F3D">
        <w:rPr>
          <w:lang w:eastAsia="ja-JP"/>
        </w:rPr>
        <w:t>Đường</w:t>
      </w:r>
      <w:proofErr w:type="spellEnd"/>
      <w:r w:rsidRPr="00A92F3D">
        <w:rPr>
          <w:lang w:eastAsia="ja-JP"/>
        </w:rPr>
        <w:t xml:space="preserve"> </w:t>
      </w:r>
      <w:proofErr w:type="spellStart"/>
      <w:r w:rsidRPr="00A92F3D">
        <w:rPr>
          <w:lang w:eastAsia="ja-JP"/>
        </w:rPr>
        <w:t>dẫn</w:t>
      </w:r>
      <w:proofErr w:type="spellEnd"/>
      <w:r w:rsidRPr="00A92F3D">
        <w:rPr>
          <w:lang w:eastAsia="ja-JP"/>
        </w:rPr>
        <w:t xml:space="preserve"> </w:t>
      </w:r>
      <w:proofErr w:type="spellStart"/>
      <w:r w:rsidRPr="00A92F3D">
        <w:rPr>
          <w:lang w:eastAsia="ja-JP"/>
        </w:rPr>
        <w:t>đến</w:t>
      </w:r>
      <w:proofErr w:type="spellEnd"/>
      <w:r w:rsidRPr="00A92F3D">
        <w:rPr>
          <w:lang w:eastAsia="ja-JP"/>
        </w:rPr>
        <w:t xml:space="preserve"> </w:t>
      </w:r>
      <w:proofErr w:type="spellStart"/>
      <w:r w:rsidRPr="00A92F3D">
        <w:rPr>
          <w:lang w:eastAsia="ja-JP"/>
        </w:rPr>
        <w:t>ảnh</w:t>
      </w:r>
      <w:proofErr w:type="spellEnd"/>
      <w:r w:rsidRPr="00A92F3D">
        <w:rPr>
          <w:lang w:eastAsia="ja-JP"/>
        </w:rPr>
        <w:t xml:space="preserve"> </w:t>
      </w:r>
      <w:proofErr w:type="spellStart"/>
      <w:r w:rsidRPr="00A92F3D">
        <w:rPr>
          <w:lang w:eastAsia="ja-JP"/>
        </w:rPr>
        <w:t>đại</w:t>
      </w:r>
      <w:proofErr w:type="spellEnd"/>
      <w:r w:rsidRPr="00A92F3D">
        <w:rPr>
          <w:lang w:eastAsia="ja-JP"/>
        </w:rPr>
        <w:t xml:space="preserve"> </w:t>
      </w:r>
      <w:proofErr w:type="spellStart"/>
      <w:r w:rsidRPr="00A92F3D">
        <w:rPr>
          <w:lang w:eastAsia="ja-JP"/>
        </w:rPr>
        <w:t>diện</w:t>
      </w:r>
      <w:proofErr w:type="spellEnd"/>
      <w:r w:rsidRPr="00A92F3D">
        <w:rPr>
          <w:lang w:eastAsia="ja-JP"/>
        </w:rPr>
        <w:t xml:space="preserve"> </w:t>
      </w:r>
      <w:proofErr w:type="spellStart"/>
      <w:r w:rsidRPr="00A92F3D">
        <w:rPr>
          <w:lang w:eastAsia="ja-JP"/>
        </w:rPr>
        <w:t>của</w:t>
      </w:r>
      <w:proofErr w:type="spellEnd"/>
      <w:r w:rsidRPr="00A92F3D">
        <w:rPr>
          <w:lang w:eastAsia="ja-JP"/>
        </w:rPr>
        <w:t xml:space="preserve"> </w:t>
      </w:r>
      <w:proofErr w:type="spellStart"/>
      <w:r w:rsidRPr="00A92F3D">
        <w:rPr>
          <w:lang w:eastAsia="ja-JP"/>
        </w:rPr>
        <w:t>người</w:t>
      </w:r>
      <w:proofErr w:type="spellEnd"/>
      <w:r w:rsidRPr="00A92F3D">
        <w:rPr>
          <w:lang w:eastAsia="ja-JP"/>
        </w:rPr>
        <w:t xml:space="preserve"> </w:t>
      </w:r>
      <w:proofErr w:type="spellStart"/>
      <w:r w:rsidRPr="00A92F3D">
        <w:rPr>
          <w:lang w:eastAsia="ja-JP"/>
        </w:rPr>
        <w:t>dùng</w:t>
      </w:r>
      <w:proofErr w:type="spellEnd"/>
      <w:r w:rsidRPr="00A92F3D">
        <w:rPr>
          <w:lang w:eastAsia="ja-JP"/>
        </w:rPr>
        <w:t>.</w:t>
      </w:r>
    </w:p>
    <w:p w14:paraId="077B39D6" w14:textId="77777777" w:rsidR="003230B7" w:rsidRPr="00A92F3D" w:rsidRDefault="003230B7" w:rsidP="003230B7">
      <w:pPr>
        <w:pStyle w:val="ListParagraph"/>
        <w:numPr>
          <w:ilvl w:val="0"/>
          <w:numId w:val="10"/>
        </w:numPr>
        <w:rPr>
          <w:lang w:eastAsia="ja-JP"/>
        </w:rPr>
      </w:pPr>
      <w:proofErr w:type="spellStart"/>
      <w:r w:rsidRPr="00A92F3D">
        <w:rPr>
          <w:b/>
          <w:bCs/>
          <w:lang w:eastAsia="ja-JP"/>
        </w:rPr>
        <w:t>remember_token</w:t>
      </w:r>
      <w:proofErr w:type="spellEnd"/>
      <w:r w:rsidRPr="00A92F3D">
        <w:rPr>
          <w:lang w:eastAsia="ja-JP"/>
        </w:rPr>
        <w:t xml:space="preserve">: Token </w:t>
      </w:r>
      <w:proofErr w:type="spellStart"/>
      <w:r w:rsidRPr="00A92F3D">
        <w:rPr>
          <w:lang w:eastAsia="ja-JP"/>
        </w:rPr>
        <w:t>dùng</w:t>
      </w:r>
      <w:proofErr w:type="spellEnd"/>
      <w:r w:rsidRPr="00A92F3D">
        <w:rPr>
          <w:lang w:eastAsia="ja-JP"/>
        </w:rPr>
        <w:t xml:space="preserve"> </w:t>
      </w:r>
      <w:proofErr w:type="spellStart"/>
      <w:r w:rsidRPr="00A92F3D">
        <w:rPr>
          <w:lang w:eastAsia="ja-JP"/>
        </w:rPr>
        <w:t>cho</w:t>
      </w:r>
      <w:proofErr w:type="spellEnd"/>
      <w:r w:rsidRPr="00A92F3D">
        <w:rPr>
          <w:lang w:eastAsia="ja-JP"/>
        </w:rPr>
        <w:t xml:space="preserve"> </w:t>
      </w:r>
      <w:proofErr w:type="spellStart"/>
      <w:r w:rsidRPr="00A92F3D">
        <w:rPr>
          <w:lang w:eastAsia="ja-JP"/>
        </w:rPr>
        <w:t>tính</w:t>
      </w:r>
      <w:proofErr w:type="spellEnd"/>
      <w:r w:rsidRPr="00A92F3D">
        <w:rPr>
          <w:lang w:eastAsia="ja-JP"/>
        </w:rPr>
        <w:t xml:space="preserve"> </w:t>
      </w:r>
      <w:proofErr w:type="spellStart"/>
      <w:r w:rsidRPr="00A92F3D">
        <w:rPr>
          <w:lang w:eastAsia="ja-JP"/>
        </w:rPr>
        <w:t>năng</w:t>
      </w:r>
      <w:proofErr w:type="spellEnd"/>
      <w:r w:rsidRPr="00A92F3D">
        <w:rPr>
          <w:lang w:eastAsia="ja-JP"/>
        </w:rPr>
        <w:t xml:space="preserve"> "</w:t>
      </w:r>
      <w:proofErr w:type="spellStart"/>
      <w:r w:rsidRPr="00A92F3D">
        <w:rPr>
          <w:lang w:eastAsia="ja-JP"/>
        </w:rPr>
        <w:t>Ghi</w:t>
      </w:r>
      <w:proofErr w:type="spellEnd"/>
      <w:r w:rsidRPr="00A92F3D">
        <w:rPr>
          <w:lang w:eastAsia="ja-JP"/>
        </w:rPr>
        <w:t xml:space="preserve"> </w:t>
      </w:r>
      <w:proofErr w:type="spellStart"/>
      <w:r w:rsidRPr="00A92F3D">
        <w:rPr>
          <w:lang w:eastAsia="ja-JP"/>
        </w:rPr>
        <w:t>nhớ</w:t>
      </w:r>
      <w:proofErr w:type="spellEnd"/>
      <w:r w:rsidRPr="00A92F3D">
        <w:rPr>
          <w:lang w:eastAsia="ja-JP"/>
        </w:rPr>
        <w:t xml:space="preserve"> </w:t>
      </w:r>
      <w:proofErr w:type="spellStart"/>
      <w:r w:rsidRPr="00A92F3D">
        <w:rPr>
          <w:lang w:eastAsia="ja-JP"/>
        </w:rPr>
        <w:t>đăng</w:t>
      </w:r>
      <w:proofErr w:type="spellEnd"/>
      <w:r w:rsidRPr="00A92F3D">
        <w:rPr>
          <w:lang w:eastAsia="ja-JP"/>
        </w:rPr>
        <w:t xml:space="preserve"> </w:t>
      </w:r>
      <w:proofErr w:type="spellStart"/>
      <w:r w:rsidRPr="00A92F3D">
        <w:rPr>
          <w:lang w:eastAsia="ja-JP"/>
        </w:rPr>
        <w:t>nhập</w:t>
      </w:r>
      <w:proofErr w:type="spellEnd"/>
      <w:r w:rsidRPr="00A92F3D">
        <w:rPr>
          <w:lang w:eastAsia="ja-JP"/>
        </w:rPr>
        <w:t>".</w:t>
      </w:r>
    </w:p>
    <w:p w14:paraId="1D668B74" w14:textId="77777777" w:rsidR="003230B7" w:rsidRPr="00A92F3D" w:rsidRDefault="003230B7" w:rsidP="003230B7">
      <w:pPr>
        <w:pStyle w:val="ListParagraph"/>
        <w:numPr>
          <w:ilvl w:val="0"/>
          <w:numId w:val="10"/>
        </w:numPr>
        <w:rPr>
          <w:lang w:eastAsia="ja-JP"/>
        </w:rPr>
      </w:pPr>
      <w:proofErr w:type="spellStart"/>
      <w:r w:rsidRPr="00A92F3D">
        <w:rPr>
          <w:b/>
          <w:bCs/>
          <w:lang w:eastAsia="ja-JP"/>
        </w:rPr>
        <w:t>created_at</w:t>
      </w:r>
      <w:proofErr w:type="spellEnd"/>
      <w:r w:rsidRPr="00A92F3D">
        <w:rPr>
          <w:lang w:eastAsia="ja-JP"/>
        </w:rPr>
        <w:t xml:space="preserve">: </w:t>
      </w:r>
      <w:proofErr w:type="spellStart"/>
      <w:r w:rsidRPr="00A92F3D">
        <w:rPr>
          <w:lang w:eastAsia="ja-JP"/>
        </w:rPr>
        <w:t>Thời</w:t>
      </w:r>
      <w:proofErr w:type="spellEnd"/>
      <w:r w:rsidRPr="00A92F3D">
        <w:rPr>
          <w:lang w:eastAsia="ja-JP"/>
        </w:rPr>
        <w:t xml:space="preserve"> </w:t>
      </w:r>
      <w:proofErr w:type="spellStart"/>
      <w:r w:rsidRPr="00A92F3D">
        <w:rPr>
          <w:lang w:eastAsia="ja-JP"/>
        </w:rPr>
        <w:t>điểm</w:t>
      </w:r>
      <w:proofErr w:type="spellEnd"/>
      <w:r w:rsidRPr="00A92F3D">
        <w:rPr>
          <w:lang w:eastAsia="ja-JP"/>
        </w:rPr>
        <w:t xml:space="preserve"> </w:t>
      </w:r>
      <w:proofErr w:type="spellStart"/>
      <w:r w:rsidRPr="00A92F3D">
        <w:rPr>
          <w:lang w:eastAsia="ja-JP"/>
        </w:rPr>
        <w:t>tài</w:t>
      </w:r>
      <w:proofErr w:type="spellEnd"/>
      <w:r w:rsidRPr="00A92F3D">
        <w:rPr>
          <w:lang w:eastAsia="ja-JP"/>
        </w:rPr>
        <w:t xml:space="preserve"> </w:t>
      </w:r>
      <w:proofErr w:type="spellStart"/>
      <w:r w:rsidRPr="00A92F3D">
        <w:rPr>
          <w:lang w:eastAsia="ja-JP"/>
        </w:rPr>
        <w:t>khoản</w:t>
      </w:r>
      <w:proofErr w:type="spellEnd"/>
      <w:r w:rsidRPr="00A92F3D">
        <w:rPr>
          <w:lang w:eastAsia="ja-JP"/>
        </w:rPr>
        <w:t xml:space="preserve"> </w:t>
      </w:r>
      <w:proofErr w:type="spellStart"/>
      <w:r w:rsidRPr="00A92F3D">
        <w:rPr>
          <w:lang w:eastAsia="ja-JP"/>
        </w:rPr>
        <w:t>được</w:t>
      </w:r>
      <w:proofErr w:type="spellEnd"/>
      <w:r w:rsidRPr="00A92F3D">
        <w:rPr>
          <w:lang w:eastAsia="ja-JP"/>
        </w:rPr>
        <w:t xml:space="preserve"> </w:t>
      </w:r>
      <w:proofErr w:type="spellStart"/>
      <w:r w:rsidRPr="00A92F3D">
        <w:rPr>
          <w:lang w:eastAsia="ja-JP"/>
        </w:rPr>
        <w:t>tạo</w:t>
      </w:r>
      <w:proofErr w:type="spellEnd"/>
      <w:r w:rsidRPr="00A92F3D">
        <w:rPr>
          <w:lang w:eastAsia="ja-JP"/>
        </w:rPr>
        <w:t>.</w:t>
      </w:r>
    </w:p>
    <w:p w14:paraId="0200AA46" w14:textId="77777777" w:rsidR="003230B7" w:rsidRPr="00A92F3D" w:rsidRDefault="003230B7" w:rsidP="003230B7">
      <w:pPr>
        <w:pStyle w:val="ListParagraph"/>
        <w:numPr>
          <w:ilvl w:val="0"/>
          <w:numId w:val="10"/>
        </w:numPr>
        <w:rPr>
          <w:lang w:eastAsia="ja-JP"/>
        </w:rPr>
      </w:pPr>
      <w:proofErr w:type="spellStart"/>
      <w:r w:rsidRPr="00A92F3D">
        <w:rPr>
          <w:b/>
          <w:bCs/>
          <w:lang w:eastAsia="ja-JP"/>
        </w:rPr>
        <w:t>updated_at</w:t>
      </w:r>
      <w:proofErr w:type="spellEnd"/>
      <w:r w:rsidRPr="00A92F3D">
        <w:rPr>
          <w:lang w:eastAsia="ja-JP"/>
        </w:rPr>
        <w:t xml:space="preserve">: </w:t>
      </w:r>
      <w:proofErr w:type="spellStart"/>
      <w:r w:rsidRPr="00A92F3D">
        <w:rPr>
          <w:lang w:eastAsia="ja-JP"/>
        </w:rPr>
        <w:t>Thời</w:t>
      </w:r>
      <w:proofErr w:type="spellEnd"/>
      <w:r w:rsidRPr="00A92F3D">
        <w:rPr>
          <w:lang w:eastAsia="ja-JP"/>
        </w:rPr>
        <w:t xml:space="preserve"> </w:t>
      </w:r>
      <w:proofErr w:type="spellStart"/>
      <w:r w:rsidRPr="00A92F3D">
        <w:rPr>
          <w:lang w:eastAsia="ja-JP"/>
        </w:rPr>
        <w:t>điểm</w:t>
      </w:r>
      <w:proofErr w:type="spellEnd"/>
      <w:r w:rsidRPr="00A92F3D">
        <w:rPr>
          <w:lang w:eastAsia="ja-JP"/>
        </w:rPr>
        <w:t xml:space="preserve"> </w:t>
      </w:r>
      <w:proofErr w:type="spellStart"/>
      <w:r w:rsidRPr="00A92F3D">
        <w:rPr>
          <w:lang w:eastAsia="ja-JP"/>
        </w:rPr>
        <w:t>cập</w:t>
      </w:r>
      <w:proofErr w:type="spellEnd"/>
      <w:r w:rsidRPr="00A92F3D">
        <w:rPr>
          <w:lang w:eastAsia="ja-JP"/>
        </w:rPr>
        <w:t xml:space="preserve"> </w:t>
      </w:r>
      <w:proofErr w:type="spellStart"/>
      <w:r w:rsidRPr="00A92F3D">
        <w:rPr>
          <w:lang w:eastAsia="ja-JP"/>
        </w:rPr>
        <w:t>nhật</w:t>
      </w:r>
      <w:proofErr w:type="spellEnd"/>
      <w:r w:rsidRPr="00A92F3D">
        <w:rPr>
          <w:lang w:eastAsia="ja-JP"/>
        </w:rPr>
        <w:t xml:space="preserve"> </w:t>
      </w:r>
      <w:proofErr w:type="spellStart"/>
      <w:r w:rsidRPr="00A92F3D">
        <w:rPr>
          <w:lang w:eastAsia="ja-JP"/>
        </w:rPr>
        <w:t>thông</w:t>
      </w:r>
      <w:proofErr w:type="spellEnd"/>
      <w:r w:rsidRPr="00A92F3D">
        <w:rPr>
          <w:lang w:eastAsia="ja-JP"/>
        </w:rPr>
        <w:t xml:space="preserve"> tin </w:t>
      </w:r>
      <w:proofErr w:type="spellStart"/>
      <w:r w:rsidRPr="00A92F3D">
        <w:rPr>
          <w:lang w:eastAsia="ja-JP"/>
        </w:rPr>
        <w:t>gần</w:t>
      </w:r>
      <w:proofErr w:type="spellEnd"/>
      <w:r w:rsidRPr="00A92F3D">
        <w:rPr>
          <w:lang w:eastAsia="ja-JP"/>
        </w:rPr>
        <w:t xml:space="preserve"> </w:t>
      </w:r>
      <w:proofErr w:type="spellStart"/>
      <w:r w:rsidRPr="00A92F3D">
        <w:rPr>
          <w:lang w:eastAsia="ja-JP"/>
        </w:rPr>
        <w:t>nhất</w:t>
      </w:r>
      <w:proofErr w:type="spellEnd"/>
      <w:r w:rsidRPr="00A92F3D">
        <w:rPr>
          <w:lang w:eastAsia="ja-JP"/>
        </w:rPr>
        <w:t>.</w:t>
      </w:r>
    </w:p>
    <w:p w14:paraId="6E90FDB1" w14:textId="77777777" w:rsidR="003230B7" w:rsidRPr="00A92F3D" w:rsidRDefault="003230B7" w:rsidP="003230B7">
      <w:pPr>
        <w:pStyle w:val="ListParagraph"/>
        <w:numPr>
          <w:ilvl w:val="0"/>
          <w:numId w:val="10"/>
        </w:numPr>
        <w:rPr>
          <w:lang w:eastAsia="ja-JP"/>
        </w:rPr>
      </w:pPr>
      <w:proofErr w:type="spellStart"/>
      <w:r w:rsidRPr="00A92F3D">
        <w:rPr>
          <w:b/>
          <w:bCs/>
          <w:lang w:eastAsia="ja-JP"/>
        </w:rPr>
        <w:t>is_email_verified</w:t>
      </w:r>
      <w:proofErr w:type="spellEnd"/>
      <w:r w:rsidRPr="00A92F3D">
        <w:rPr>
          <w:lang w:eastAsia="ja-JP"/>
        </w:rPr>
        <w:t xml:space="preserve">: </w:t>
      </w:r>
      <w:proofErr w:type="spellStart"/>
      <w:r w:rsidRPr="00A92F3D">
        <w:rPr>
          <w:lang w:eastAsia="ja-JP"/>
        </w:rPr>
        <w:t>Trạng</w:t>
      </w:r>
      <w:proofErr w:type="spellEnd"/>
      <w:r w:rsidRPr="00A92F3D">
        <w:rPr>
          <w:lang w:eastAsia="ja-JP"/>
        </w:rPr>
        <w:t xml:space="preserve"> </w:t>
      </w:r>
      <w:proofErr w:type="spellStart"/>
      <w:r w:rsidRPr="00A92F3D">
        <w:rPr>
          <w:lang w:eastAsia="ja-JP"/>
        </w:rPr>
        <w:t>thái</w:t>
      </w:r>
      <w:proofErr w:type="spellEnd"/>
      <w:r w:rsidRPr="00A92F3D">
        <w:rPr>
          <w:lang w:eastAsia="ja-JP"/>
        </w:rPr>
        <w:t xml:space="preserve"> </w:t>
      </w:r>
      <w:proofErr w:type="spellStart"/>
      <w:r w:rsidRPr="00A92F3D">
        <w:rPr>
          <w:lang w:eastAsia="ja-JP"/>
        </w:rPr>
        <w:t>xác</w:t>
      </w:r>
      <w:proofErr w:type="spellEnd"/>
      <w:r w:rsidRPr="00A92F3D">
        <w:rPr>
          <w:lang w:eastAsia="ja-JP"/>
        </w:rPr>
        <w:t xml:space="preserve"> </w:t>
      </w:r>
      <w:proofErr w:type="spellStart"/>
      <w:r w:rsidRPr="00A92F3D">
        <w:rPr>
          <w:lang w:eastAsia="ja-JP"/>
        </w:rPr>
        <w:t>thực</w:t>
      </w:r>
      <w:proofErr w:type="spellEnd"/>
      <w:r w:rsidRPr="00A92F3D">
        <w:rPr>
          <w:lang w:eastAsia="ja-JP"/>
        </w:rPr>
        <w:t xml:space="preserve"> email.</w:t>
      </w:r>
    </w:p>
    <w:p w14:paraId="4B616D55" w14:textId="77777777" w:rsidR="003230B7" w:rsidRPr="00A92F3D" w:rsidRDefault="003230B7" w:rsidP="003230B7">
      <w:pPr>
        <w:pStyle w:val="ListParagraph"/>
        <w:numPr>
          <w:ilvl w:val="0"/>
          <w:numId w:val="10"/>
        </w:numPr>
        <w:rPr>
          <w:lang w:eastAsia="ja-JP"/>
        </w:rPr>
      </w:pPr>
      <w:proofErr w:type="spellStart"/>
      <w:r w:rsidRPr="00A92F3D">
        <w:rPr>
          <w:b/>
          <w:bCs/>
          <w:lang w:eastAsia="ja-JP"/>
        </w:rPr>
        <w:lastRenderedPageBreak/>
        <w:t>google_id</w:t>
      </w:r>
      <w:proofErr w:type="spellEnd"/>
      <w:r w:rsidRPr="00A92F3D">
        <w:rPr>
          <w:lang w:eastAsia="ja-JP"/>
        </w:rPr>
        <w:t xml:space="preserve">: ID </w:t>
      </w:r>
      <w:proofErr w:type="spellStart"/>
      <w:r w:rsidRPr="00A92F3D">
        <w:rPr>
          <w:lang w:eastAsia="ja-JP"/>
        </w:rPr>
        <w:t>nếu</w:t>
      </w:r>
      <w:proofErr w:type="spellEnd"/>
      <w:r w:rsidRPr="00A92F3D">
        <w:rPr>
          <w:lang w:eastAsia="ja-JP"/>
        </w:rPr>
        <w:t xml:space="preserve"> </w:t>
      </w:r>
      <w:proofErr w:type="spellStart"/>
      <w:r w:rsidRPr="00A92F3D">
        <w:rPr>
          <w:lang w:eastAsia="ja-JP"/>
        </w:rPr>
        <w:t>người</w:t>
      </w:r>
      <w:proofErr w:type="spellEnd"/>
      <w:r w:rsidRPr="00A92F3D">
        <w:rPr>
          <w:lang w:eastAsia="ja-JP"/>
        </w:rPr>
        <w:t xml:space="preserve"> </w:t>
      </w:r>
      <w:proofErr w:type="spellStart"/>
      <w:r w:rsidRPr="00A92F3D">
        <w:rPr>
          <w:lang w:eastAsia="ja-JP"/>
        </w:rPr>
        <w:t>dùng</w:t>
      </w:r>
      <w:proofErr w:type="spellEnd"/>
      <w:r w:rsidRPr="00A92F3D">
        <w:rPr>
          <w:lang w:eastAsia="ja-JP"/>
        </w:rPr>
        <w:t xml:space="preserve"> </w:t>
      </w:r>
      <w:proofErr w:type="spellStart"/>
      <w:r w:rsidRPr="00A92F3D">
        <w:rPr>
          <w:lang w:eastAsia="ja-JP"/>
        </w:rPr>
        <w:t>đăng</w:t>
      </w:r>
      <w:proofErr w:type="spellEnd"/>
      <w:r w:rsidRPr="00A92F3D">
        <w:rPr>
          <w:lang w:eastAsia="ja-JP"/>
        </w:rPr>
        <w:t xml:space="preserve"> </w:t>
      </w:r>
      <w:proofErr w:type="spellStart"/>
      <w:r w:rsidRPr="00A92F3D">
        <w:rPr>
          <w:lang w:eastAsia="ja-JP"/>
        </w:rPr>
        <w:t>nhập</w:t>
      </w:r>
      <w:proofErr w:type="spellEnd"/>
      <w:r w:rsidRPr="00A92F3D">
        <w:rPr>
          <w:lang w:eastAsia="ja-JP"/>
        </w:rPr>
        <w:t xml:space="preserve"> qua Google OAuth.</w:t>
      </w:r>
    </w:p>
    <w:p w14:paraId="73AC345C" w14:textId="77777777" w:rsidR="003230B7" w:rsidRDefault="003230B7" w:rsidP="003230B7">
      <w:pPr>
        <w:pStyle w:val="ListParagraph"/>
        <w:numPr>
          <w:ilvl w:val="0"/>
          <w:numId w:val="10"/>
        </w:numPr>
        <w:rPr>
          <w:lang w:eastAsia="ja-JP"/>
        </w:rPr>
      </w:pPr>
      <w:proofErr w:type="spellStart"/>
      <w:r w:rsidRPr="00A92F3D">
        <w:rPr>
          <w:b/>
          <w:bCs/>
          <w:lang w:eastAsia="ja-JP"/>
        </w:rPr>
        <w:t>login_provider</w:t>
      </w:r>
      <w:proofErr w:type="spellEnd"/>
      <w:r w:rsidRPr="00A92F3D">
        <w:rPr>
          <w:lang w:eastAsia="ja-JP"/>
        </w:rPr>
        <w:t xml:space="preserve">: </w:t>
      </w:r>
      <w:proofErr w:type="spellStart"/>
      <w:r w:rsidRPr="00A92F3D">
        <w:rPr>
          <w:lang w:eastAsia="ja-JP"/>
        </w:rPr>
        <w:t>Phương</w:t>
      </w:r>
      <w:proofErr w:type="spellEnd"/>
      <w:r w:rsidRPr="00A92F3D">
        <w:rPr>
          <w:lang w:eastAsia="ja-JP"/>
        </w:rPr>
        <w:t xml:space="preserve"> </w:t>
      </w:r>
      <w:proofErr w:type="spellStart"/>
      <w:r w:rsidRPr="00A92F3D">
        <w:rPr>
          <w:lang w:eastAsia="ja-JP"/>
        </w:rPr>
        <w:t>thức</w:t>
      </w:r>
      <w:proofErr w:type="spellEnd"/>
      <w:r w:rsidRPr="00A92F3D">
        <w:rPr>
          <w:lang w:eastAsia="ja-JP"/>
        </w:rPr>
        <w:t xml:space="preserve"> </w:t>
      </w:r>
      <w:proofErr w:type="spellStart"/>
      <w:r w:rsidRPr="00A92F3D">
        <w:rPr>
          <w:lang w:eastAsia="ja-JP"/>
        </w:rPr>
        <w:t>đăng</w:t>
      </w:r>
      <w:proofErr w:type="spellEnd"/>
      <w:r w:rsidRPr="00A92F3D">
        <w:rPr>
          <w:lang w:eastAsia="ja-JP"/>
        </w:rPr>
        <w:t xml:space="preserve"> </w:t>
      </w:r>
      <w:proofErr w:type="spellStart"/>
      <w:r w:rsidRPr="00A92F3D">
        <w:rPr>
          <w:lang w:eastAsia="ja-JP"/>
        </w:rPr>
        <w:t>nhập</w:t>
      </w:r>
      <w:proofErr w:type="spellEnd"/>
      <w:r w:rsidRPr="00A92F3D">
        <w:rPr>
          <w:lang w:eastAsia="ja-JP"/>
        </w:rPr>
        <w:t xml:space="preserve"> (local, google).</w:t>
      </w:r>
    </w:p>
    <w:p w14:paraId="3061AF80" w14:textId="77777777" w:rsidR="003230B7" w:rsidRPr="00A92F3D" w:rsidRDefault="003230B7" w:rsidP="003230B7">
      <w:pPr>
        <w:pStyle w:val="ListParagraph"/>
        <w:numPr>
          <w:ilvl w:val="0"/>
          <w:numId w:val="10"/>
        </w:numPr>
        <w:rPr>
          <w:lang w:eastAsia="ja-JP"/>
        </w:rPr>
      </w:pPr>
      <w:r w:rsidRPr="00A92F3D">
        <w:rPr>
          <w:b/>
          <w:bCs/>
          <w:lang w:eastAsia="ja-JP"/>
        </w:rPr>
        <w:t>role</w:t>
      </w:r>
      <w:r w:rsidRPr="00A92F3D">
        <w:rPr>
          <w:lang w:eastAsia="ja-JP"/>
        </w:rPr>
        <w:t xml:space="preserve">: Vai </w:t>
      </w:r>
      <w:proofErr w:type="spellStart"/>
      <w:r w:rsidRPr="00A92F3D">
        <w:rPr>
          <w:lang w:eastAsia="ja-JP"/>
        </w:rPr>
        <w:t>trò</w:t>
      </w:r>
      <w:proofErr w:type="spellEnd"/>
      <w:r w:rsidRPr="00A92F3D">
        <w:rPr>
          <w:lang w:eastAsia="ja-JP"/>
        </w:rPr>
        <w:t xml:space="preserve"> </w:t>
      </w:r>
      <w:proofErr w:type="spellStart"/>
      <w:r w:rsidRPr="00A92F3D">
        <w:rPr>
          <w:lang w:eastAsia="ja-JP"/>
        </w:rPr>
        <w:t>người</w:t>
      </w:r>
      <w:proofErr w:type="spellEnd"/>
      <w:r w:rsidRPr="00A92F3D">
        <w:rPr>
          <w:lang w:eastAsia="ja-JP"/>
        </w:rPr>
        <w:t xml:space="preserve"> </w:t>
      </w:r>
      <w:proofErr w:type="spellStart"/>
      <w:r w:rsidRPr="00A92F3D">
        <w:rPr>
          <w:lang w:eastAsia="ja-JP"/>
        </w:rPr>
        <w:t>dùng</w:t>
      </w:r>
      <w:proofErr w:type="spellEnd"/>
      <w:r w:rsidRPr="00A92F3D">
        <w:rPr>
          <w:lang w:eastAsia="ja-JP"/>
        </w:rPr>
        <w:t xml:space="preserve"> </w:t>
      </w:r>
      <w:proofErr w:type="spellStart"/>
      <w:r w:rsidRPr="00A92F3D">
        <w:rPr>
          <w:lang w:eastAsia="ja-JP"/>
        </w:rPr>
        <w:t>trong</w:t>
      </w:r>
      <w:proofErr w:type="spellEnd"/>
      <w:r w:rsidRPr="00A92F3D">
        <w:rPr>
          <w:lang w:eastAsia="ja-JP"/>
        </w:rPr>
        <w:t xml:space="preserve"> </w:t>
      </w:r>
      <w:proofErr w:type="spellStart"/>
      <w:r w:rsidRPr="00A92F3D">
        <w:rPr>
          <w:lang w:eastAsia="ja-JP"/>
        </w:rPr>
        <w:t>hệ</w:t>
      </w:r>
      <w:proofErr w:type="spellEnd"/>
      <w:r w:rsidRPr="00A92F3D">
        <w:rPr>
          <w:lang w:eastAsia="ja-JP"/>
        </w:rPr>
        <w:t xml:space="preserve"> </w:t>
      </w:r>
      <w:proofErr w:type="spellStart"/>
      <w:r w:rsidRPr="00A92F3D">
        <w:rPr>
          <w:lang w:eastAsia="ja-JP"/>
        </w:rPr>
        <w:t>thống</w:t>
      </w:r>
      <w:proofErr w:type="spellEnd"/>
      <w:r w:rsidRPr="00A92F3D">
        <w:rPr>
          <w:lang w:eastAsia="ja-JP"/>
        </w:rPr>
        <w:t xml:space="preserve"> (User/Admin).</w:t>
      </w:r>
    </w:p>
    <w:p w14:paraId="2E968191" w14:textId="77777777" w:rsidR="003230B7" w:rsidRPr="00A92F3D" w:rsidRDefault="003230B7" w:rsidP="003230B7">
      <w:pPr>
        <w:pStyle w:val="ListParagraph"/>
        <w:numPr>
          <w:ilvl w:val="0"/>
          <w:numId w:val="9"/>
        </w:numPr>
        <w:rPr>
          <w:lang w:eastAsia="ja-JP"/>
        </w:rPr>
      </w:pPr>
      <w:r w:rsidRPr="003230B7">
        <w:rPr>
          <w:b/>
          <w:bCs/>
          <w:lang w:eastAsia="ja-JP"/>
        </w:rPr>
        <w:t>gender</w:t>
      </w:r>
      <w:r w:rsidRPr="00A92F3D">
        <w:rPr>
          <w:lang w:eastAsia="ja-JP"/>
        </w:rPr>
        <w:t xml:space="preserve">: </w:t>
      </w:r>
      <w:proofErr w:type="spellStart"/>
      <w:r w:rsidRPr="00A92F3D">
        <w:rPr>
          <w:lang w:eastAsia="ja-JP"/>
        </w:rPr>
        <w:t>Giới</w:t>
      </w:r>
      <w:proofErr w:type="spellEnd"/>
      <w:r w:rsidRPr="00A92F3D">
        <w:rPr>
          <w:lang w:eastAsia="ja-JP"/>
        </w:rPr>
        <w:t xml:space="preserve"> </w:t>
      </w:r>
      <w:proofErr w:type="spellStart"/>
      <w:r w:rsidRPr="00A92F3D">
        <w:rPr>
          <w:lang w:eastAsia="ja-JP"/>
        </w:rPr>
        <w:t>tính</w:t>
      </w:r>
      <w:proofErr w:type="spellEnd"/>
      <w:r w:rsidRPr="00A92F3D">
        <w:rPr>
          <w:lang w:eastAsia="ja-JP"/>
        </w:rPr>
        <w:t>.</w:t>
      </w:r>
    </w:p>
    <w:p w14:paraId="5EF556C4" w14:textId="77777777" w:rsidR="003230B7" w:rsidRPr="00A92F3D" w:rsidRDefault="003230B7" w:rsidP="003230B7">
      <w:pPr>
        <w:pStyle w:val="ListParagraph"/>
        <w:numPr>
          <w:ilvl w:val="0"/>
          <w:numId w:val="9"/>
        </w:numPr>
        <w:rPr>
          <w:lang w:eastAsia="ja-JP"/>
        </w:rPr>
      </w:pPr>
      <w:proofErr w:type="spellStart"/>
      <w:r w:rsidRPr="003230B7">
        <w:rPr>
          <w:b/>
          <w:bCs/>
          <w:lang w:eastAsia="ja-JP"/>
        </w:rPr>
        <w:t>phone_number</w:t>
      </w:r>
      <w:proofErr w:type="spellEnd"/>
      <w:r w:rsidRPr="00A92F3D">
        <w:rPr>
          <w:lang w:eastAsia="ja-JP"/>
        </w:rPr>
        <w:t xml:space="preserve">: </w:t>
      </w:r>
      <w:proofErr w:type="spellStart"/>
      <w:r w:rsidRPr="00A92F3D">
        <w:rPr>
          <w:lang w:eastAsia="ja-JP"/>
        </w:rPr>
        <w:t>Số</w:t>
      </w:r>
      <w:proofErr w:type="spellEnd"/>
      <w:r w:rsidRPr="00A92F3D">
        <w:rPr>
          <w:lang w:eastAsia="ja-JP"/>
        </w:rPr>
        <w:t xml:space="preserve"> </w:t>
      </w:r>
      <w:proofErr w:type="spellStart"/>
      <w:r w:rsidRPr="00A92F3D">
        <w:rPr>
          <w:lang w:eastAsia="ja-JP"/>
        </w:rPr>
        <w:t>điện</w:t>
      </w:r>
      <w:proofErr w:type="spellEnd"/>
      <w:r w:rsidRPr="00A92F3D">
        <w:rPr>
          <w:lang w:eastAsia="ja-JP"/>
        </w:rPr>
        <w:t xml:space="preserve"> </w:t>
      </w:r>
      <w:proofErr w:type="spellStart"/>
      <w:r w:rsidRPr="00A92F3D">
        <w:rPr>
          <w:lang w:eastAsia="ja-JP"/>
        </w:rPr>
        <w:t>thoại</w:t>
      </w:r>
      <w:proofErr w:type="spellEnd"/>
      <w:r w:rsidRPr="00A92F3D">
        <w:rPr>
          <w:lang w:eastAsia="ja-JP"/>
        </w:rPr>
        <w:t>.</w:t>
      </w:r>
    </w:p>
    <w:p w14:paraId="050E74CC" w14:textId="77777777" w:rsidR="003230B7" w:rsidRPr="00A92F3D" w:rsidRDefault="003230B7" w:rsidP="003230B7">
      <w:pPr>
        <w:pStyle w:val="ListParagraph"/>
        <w:numPr>
          <w:ilvl w:val="0"/>
          <w:numId w:val="9"/>
        </w:numPr>
        <w:rPr>
          <w:lang w:eastAsia="ja-JP"/>
        </w:rPr>
      </w:pPr>
      <w:r w:rsidRPr="003230B7">
        <w:rPr>
          <w:b/>
          <w:bCs/>
          <w:lang w:eastAsia="ja-JP"/>
        </w:rPr>
        <w:t>is_2fa_enabled</w:t>
      </w:r>
      <w:r w:rsidRPr="00A92F3D">
        <w:rPr>
          <w:lang w:eastAsia="ja-JP"/>
        </w:rPr>
        <w:t xml:space="preserve">: </w:t>
      </w:r>
      <w:proofErr w:type="spellStart"/>
      <w:r w:rsidRPr="00A92F3D">
        <w:rPr>
          <w:lang w:eastAsia="ja-JP"/>
        </w:rPr>
        <w:t>Trạng</w:t>
      </w:r>
      <w:proofErr w:type="spellEnd"/>
      <w:r w:rsidRPr="00A92F3D">
        <w:rPr>
          <w:lang w:eastAsia="ja-JP"/>
        </w:rPr>
        <w:t xml:space="preserve"> </w:t>
      </w:r>
      <w:proofErr w:type="spellStart"/>
      <w:r w:rsidRPr="00A92F3D">
        <w:rPr>
          <w:lang w:eastAsia="ja-JP"/>
        </w:rPr>
        <w:t>thái</w:t>
      </w:r>
      <w:proofErr w:type="spellEnd"/>
      <w:r w:rsidRPr="00A92F3D">
        <w:rPr>
          <w:lang w:eastAsia="ja-JP"/>
        </w:rPr>
        <w:t xml:space="preserve"> </w:t>
      </w:r>
      <w:proofErr w:type="spellStart"/>
      <w:r w:rsidRPr="00A92F3D">
        <w:rPr>
          <w:lang w:eastAsia="ja-JP"/>
        </w:rPr>
        <w:t>bật</w:t>
      </w:r>
      <w:proofErr w:type="spellEnd"/>
      <w:r w:rsidRPr="00A92F3D">
        <w:rPr>
          <w:lang w:eastAsia="ja-JP"/>
        </w:rPr>
        <w:t>/</w:t>
      </w:r>
      <w:proofErr w:type="spellStart"/>
      <w:r w:rsidRPr="00A92F3D">
        <w:rPr>
          <w:lang w:eastAsia="ja-JP"/>
        </w:rPr>
        <w:t>tắt</w:t>
      </w:r>
      <w:proofErr w:type="spellEnd"/>
      <w:r w:rsidRPr="00A92F3D">
        <w:rPr>
          <w:lang w:eastAsia="ja-JP"/>
        </w:rPr>
        <w:t xml:space="preserve"> </w:t>
      </w:r>
      <w:proofErr w:type="spellStart"/>
      <w:r w:rsidRPr="00A92F3D">
        <w:rPr>
          <w:lang w:eastAsia="ja-JP"/>
        </w:rPr>
        <w:t>bảo</w:t>
      </w:r>
      <w:proofErr w:type="spellEnd"/>
      <w:r w:rsidRPr="00A92F3D">
        <w:rPr>
          <w:lang w:eastAsia="ja-JP"/>
        </w:rPr>
        <w:t xml:space="preserve"> </w:t>
      </w:r>
      <w:proofErr w:type="spellStart"/>
      <w:r w:rsidRPr="00A92F3D">
        <w:rPr>
          <w:lang w:eastAsia="ja-JP"/>
        </w:rPr>
        <w:t>mật</w:t>
      </w:r>
      <w:proofErr w:type="spellEnd"/>
      <w:r w:rsidRPr="00A92F3D">
        <w:rPr>
          <w:lang w:eastAsia="ja-JP"/>
        </w:rPr>
        <w:t xml:space="preserve"> 2 </w:t>
      </w:r>
      <w:proofErr w:type="spellStart"/>
      <w:r w:rsidRPr="00A92F3D">
        <w:rPr>
          <w:lang w:eastAsia="ja-JP"/>
        </w:rPr>
        <w:t>lớp</w:t>
      </w:r>
      <w:proofErr w:type="spellEnd"/>
      <w:r w:rsidRPr="00A92F3D">
        <w:rPr>
          <w:lang w:eastAsia="ja-JP"/>
        </w:rPr>
        <w:t xml:space="preserve"> (2FA).</w:t>
      </w:r>
    </w:p>
    <w:p w14:paraId="16A3768D" w14:textId="77777777" w:rsidR="003230B7" w:rsidRPr="00A92F3D" w:rsidRDefault="003230B7" w:rsidP="003230B7">
      <w:pPr>
        <w:pStyle w:val="ListParagraph"/>
        <w:numPr>
          <w:ilvl w:val="0"/>
          <w:numId w:val="9"/>
        </w:numPr>
        <w:rPr>
          <w:lang w:eastAsia="ja-JP"/>
        </w:rPr>
      </w:pPr>
      <w:r w:rsidRPr="003230B7">
        <w:rPr>
          <w:b/>
          <w:bCs/>
          <w:lang w:eastAsia="ja-JP"/>
        </w:rPr>
        <w:t>language</w:t>
      </w:r>
      <w:r w:rsidRPr="00A92F3D">
        <w:rPr>
          <w:lang w:eastAsia="ja-JP"/>
        </w:rPr>
        <w:t xml:space="preserve">: </w:t>
      </w:r>
      <w:proofErr w:type="spellStart"/>
      <w:r w:rsidRPr="00A92F3D">
        <w:rPr>
          <w:lang w:eastAsia="ja-JP"/>
        </w:rPr>
        <w:t>Ngôn</w:t>
      </w:r>
      <w:proofErr w:type="spellEnd"/>
      <w:r w:rsidRPr="00A92F3D">
        <w:rPr>
          <w:lang w:eastAsia="ja-JP"/>
        </w:rPr>
        <w:t xml:space="preserve"> </w:t>
      </w:r>
      <w:proofErr w:type="spellStart"/>
      <w:r w:rsidRPr="00A92F3D">
        <w:rPr>
          <w:lang w:eastAsia="ja-JP"/>
        </w:rPr>
        <w:t>ngữ</w:t>
      </w:r>
      <w:proofErr w:type="spellEnd"/>
      <w:r w:rsidRPr="00A92F3D">
        <w:rPr>
          <w:lang w:eastAsia="ja-JP"/>
        </w:rPr>
        <w:t xml:space="preserve"> </w:t>
      </w:r>
      <w:proofErr w:type="spellStart"/>
      <w:r w:rsidRPr="00A92F3D">
        <w:rPr>
          <w:lang w:eastAsia="ja-JP"/>
        </w:rPr>
        <w:t>giao</w:t>
      </w:r>
      <w:proofErr w:type="spellEnd"/>
      <w:r w:rsidRPr="00A92F3D">
        <w:rPr>
          <w:lang w:eastAsia="ja-JP"/>
        </w:rPr>
        <w:t xml:space="preserve"> </w:t>
      </w:r>
      <w:proofErr w:type="spellStart"/>
      <w:r w:rsidRPr="00A92F3D">
        <w:rPr>
          <w:lang w:eastAsia="ja-JP"/>
        </w:rPr>
        <w:t>diện</w:t>
      </w:r>
      <w:proofErr w:type="spellEnd"/>
      <w:r w:rsidRPr="00A92F3D">
        <w:rPr>
          <w:lang w:eastAsia="ja-JP"/>
        </w:rPr>
        <w:t xml:space="preserve"> </w:t>
      </w:r>
      <w:proofErr w:type="spellStart"/>
      <w:r w:rsidRPr="00A92F3D">
        <w:rPr>
          <w:lang w:eastAsia="ja-JP"/>
        </w:rPr>
        <w:t>người</w:t>
      </w:r>
      <w:proofErr w:type="spellEnd"/>
      <w:r w:rsidRPr="00A92F3D">
        <w:rPr>
          <w:lang w:eastAsia="ja-JP"/>
        </w:rPr>
        <w:t xml:space="preserve"> </w:t>
      </w:r>
      <w:proofErr w:type="spellStart"/>
      <w:r w:rsidRPr="00A92F3D">
        <w:rPr>
          <w:lang w:eastAsia="ja-JP"/>
        </w:rPr>
        <w:t>dùng</w:t>
      </w:r>
      <w:proofErr w:type="spellEnd"/>
      <w:r w:rsidRPr="00A92F3D">
        <w:rPr>
          <w:lang w:eastAsia="ja-JP"/>
        </w:rPr>
        <w:t>.</w:t>
      </w:r>
    </w:p>
    <w:p w14:paraId="694D6B7A" w14:textId="26C5A912" w:rsidR="003230B7" w:rsidRPr="003230B7" w:rsidRDefault="003230B7" w:rsidP="003230B7">
      <w:pPr>
        <w:pStyle w:val="ListParagraph"/>
        <w:numPr>
          <w:ilvl w:val="0"/>
          <w:numId w:val="9"/>
        </w:numPr>
        <w:rPr>
          <w:lang w:eastAsia="ja-JP"/>
        </w:rPr>
      </w:pPr>
      <w:r w:rsidRPr="00A92F3D">
        <w:rPr>
          <w:b/>
          <w:bCs/>
          <w:lang w:eastAsia="ja-JP"/>
        </w:rPr>
        <w:t>settings</w:t>
      </w:r>
      <w:r w:rsidRPr="00A92F3D">
        <w:rPr>
          <w:lang w:eastAsia="ja-JP"/>
        </w:rPr>
        <w:t xml:space="preserve">: </w:t>
      </w:r>
      <w:proofErr w:type="spellStart"/>
      <w:r w:rsidRPr="00A92F3D">
        <w:rPr>
          <w:lang w:eastAsia="ja-JP"/>
        </w:rPr>
        <w:t>Lưu</w:t>
      </w:r>
      <w:proofErr w:type="spellEnd"/>
      <w:r w:rsidRPr="00A92F3D">
        <w:rPr>
          <w:lang w:eastAsia="ja-JP"/>
        </w:rPr>
        <w:t xml:space="preserve"> </w:t>
      </w:r>
      <w:proofErr w:type="spellStart"/>
      <w:r w:rsidRPr="00A92F3D">
        <w:rPr>
          <w:lang w:eastAsia="ja-JP"/>
        </w:rPr>
        <w:t>trữ</w:t>
      </w:r>
      <w:proofErr w:type="spellEnd"/>
      <w:r w:rsidRPr="00A92F3D">
        <w:rPr>
          <w:lang w:eastAsia="ja-JP"/>
        </w:rPr>
        <w:t xml:space="preserve"> </w:t>
      </w:r>
      <w:proofErr w:type="spellStart"/>
      <w:r w:rsidRPr="00A92F3D">
        <w:rPr>
          <w:lang w:eastAsia="ja-JP"/>
        </w:rPr>
        <w:t>các</w:t>
      </w:r>
      <w:proofErr w:type="spellEnd"/>
      <w:r w:rsidRPr="00A92F3D">
        <w:rPr>
          <w:lang w:eastAsia="ja-JP"/>
        </w:rPr>
        <w:t xml:space="preserve"> </w:t>
      </w:r>
      <w:proofErr w:type="spellStart"/>
      <w:r w:rsidRPr="00A92F3D">
        <w:rPr>
          <w:lang w:eastAsia="ja-JP"/>
        </w:rPr>
        <w:t>cài</w:t>
      </w:r>
      <w:proofErr w:type="spellEnd"/>
      <w:r w:rsidRPr="00A92F3D">
        <w:rPr>
          <w:lang w:eastAsia="ja-JP"/>
        </w:rPr>
        <w:t xml:space="preserve"> </w:t>
      </w:r>
      <w:proofErr w:type="spellStart"/>
      <w:r w:rsidRPr="00A92F3D">
        <w:rPr>
          <w:lang w:eastAsia="ja-JP"/>
        </w:rPr>
        <w:t>đặt</w:t>
      </w:r>
      <w:proofErr w:type="spellEnd"/>
      <w:r w:rsidRPr="00A92F3D">
        <w:rPr>
          <w:lang w:eastAsia="ja-JP"/>
        </w:rPr>
        <w:t xml:space="preserve"> </w:t>
      </w:r>
      <w:proofErr w:type="spellStart"/>
      <w:r w:rsidRPr="00A92F3D">
        <w:rPr>
          <w:lang w:eastAsia="ja-JP"/>
        </w:rPr>
        <w:t>cá</w:t>
      </w:r>
      <w:proofErr w:type="spellEnd"/>
      <w:r w:rsidRPr="00A92F3D">
        <w:rPr>
          <w:lang w:eastAsia="ja-JP"/>
        </w:rPr>
        <w:t xml:space="preserve"> </w:t>
      </w:r>
      <w:proofErr w:type="spellStart"/>
      <w:r w:rsidRPr="00A92F3D">
        <w:rPr>
          <w:lang w:eastAsia="ja-JP"/>
        </w:rPr>
        <w:t>nhân</w:t>
      </w:r>
      <w:proofErr w:type="spellEnd"/>
      <w:r w:rsidRPr="00A92F3D">
        <w:rPr>
          <w:lang w:eastAsia="ja-JP"/>
        </w:rPr>
        <w:t xml:space="preserve"> </w:t>
      </w:r>
      <w:proofErr w:type="spellStart"/>
      <w:r w:rsidRPr="00A92F3D">
        <w:rPr>
          <w:lang w:eastAsia="ja-JP"/>
        </w:rPr>
        <w:t>khác</w:t>
      </w:r>
      <w:proofErr w:type="spellEnd"/>
      <w:r w:rsidRPr="00A92F3D">
        <w:rPr>
          <w:lang w:eastAsia="ja-JP"/>
        </w:rPr>
        <w:t xml:space="preserve"> </w:t>
      </w:r>
      <w:proofErr w:type="spellStart"/>
      <w:r w:rsidRPr="00A92F3D">
        <w:rPr>
          <w:lang w:eastAsia="ja-JP"/>
        </w:rPr>
        <w:t>dưới</w:t>
      </w:r>
      <w:proofErr w:type="spellEnd"/>
      <w:r w:rsidRPr="00A92F3D">
        <w:rPr>
          <w:lang w:eastAsia="ja-JP"/>
        </w:rPr>
        <w:t xml:space="preserve"> </w:t>
      </w:r>
      <w:proofErr w:type="spellStart"/>
      <w:r w:rsidRPr="00A92F3D">
        <w:rPr>
          <w:lang w:eastAsia="ja-JP"/>
        </w:rPr>
        <w:t>dạng</w:t>
      </w:r>
      <w:proofErr w:type="spellEnd"/>
      <w:r w:rsidRPr="00A92F3D">
        <w:rPr>
          <w:lang w:eastAsia="ja-JP"/>
        </w:rPr>
        <w:t xml:space="preserve"> </w:t>
      </w:r>
      <w:proofErr w:type="spellStart"/>
      <w:r w:rsidRPr="00A92F3D">
        <w:rPr>
          <w:lang w:eastAsia="ja-JP"/>
        </w:rPr>
        <w:t>jsonb</w:t>
      </w:r>
      <w:proofErr w:type="spellEnd"/>
      <w:r w:rsidRPr="00A92F3D">
        <w:rPr>
          <w:lang w:eastAsia="ja-JP"/>
        </w:rPr>
        <w:t>.</w:t>
      </w:r>
    </w:p>
    <w:p w14:paraId="0D1194CE" w14:textId="77777777" w:rsidR="002752F8" w:rsidRDefault="007F54BC" w:rsidP="002752F8">
      <w:pPr>
        <w:keepNext/>
        <w:jc w:val="center"/>
      </w:pPr>
      <w:r w:rsidRPr="007F54BC">
        <w:rPr>
          <w:lang w:eastAsia="ja-JP"/>
        </w:rPr>
        <w:drawing>
          <wp:inline distT="0" distB="0" distL="0" distR="0" wp14:anchorId="584B84B2" wp14:editId="655E9774">
            <wp:extent cx="1375258" cy="128537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84016" cy="1293558"/>
                    </a:xfrm>
                    <a:prstGeom prst="rect">
                      <a:avLst/>
                    </a:prstGeom>
                  </pic:spPr>
                </pic:pic>
              </a:graphicData>
            </a:graphic>
          </wp:inline>
        </w:drawing>
      </w:r>
    </w:p>
    <w:p w14:paraId="451E1FB9" w14:textId="5539D7EC" w:rsidR="007F54BC" w:rsidRDefault="002752F8" w:rsidP="002752F8">
      <w:pPr>
        <w:pStyle w:val="Caption"/>
        <w:rPr>
          <w:lang w:eastAsia="ja-JP"/>
        </w:rPr>
      </w:pPr>
      <w:proofErr w:type="spellStart"/>
      <w:r>
        <w:t>Hình</w:t>
      </w:r>
      <w:proofErr w:type="spellEnd"/>
      <w:r>
        <w:t xml:space="preserve">  </w:t>
      </w:r>
      <w:r>
        <w:fldChar w:fldCharType="begin"/>
      </w:r>
      <w:r>
        <w:instrText xml:space="preserve"> SEQ Hình_ \* ARABIC </w:instrText>
      </w:r>
      <w:r>
        <w:fldChar w:fldCharType="separate"/>
      </w:r>
      <w:r>
        <w:rPr>
          <w:noProof/>
        </w:rPr>
        <w:t>1</w:t>
      </w:r>
      <w:r>
        <w:fldChar w:fldCharType="end"/>
      </w:r>
      <w:r>
        <w:rPr>
          <w:rFonts w:hint="eastAsia"/>
          <w:lang w:eastAsia="ja-JP"/>
        </w:rPr>
        <w:t xml:space="preserve">0. </w:t>
      </w:r>
      <w:proofErr w:type="spellStart"/>
      <w:r>
        <w:rPr>
          <w:rFonts w:hint="eastAsia"/>
          <w:lang w:eastAsia="ja-JP"/>
        </w:rPr>
        <w:t>B</w:t>
      </w:r>
      <w:r>
        <w:rPr>
          <w:lang w:eastAsia="ja-JP"/>
        </w:rPr>
        <w:t>ả</w:t>
      </w:r>
      <w:r>
        <w:rPr>
          <w:rFonts w:hint="eastAsia"/>
          <w:lang w:eastAsia="ja-JP"/>
        </w:rPr>
        <w:t>ng</w:t>
      </w:r>
      <w:proofErr w:type="spellEnd"/>
      <w:r>
        <w:rPr>
          <w:rFonts w:hint="eastAsia"/>
          <w:lang w:eastAsia="ja-JP"/>
        </w:rPr>
        <w:t xml:space="preserve"> </w:t>
      </w:r>
      <w:proofErr w:type="spellStart"/>
      <w:r w:rsidRPr="00944B1D">
        <w:rPr>
          <w:lang w:eastAsia="ja-JP"/>
        </w:rPr>
        <w:t>user_sessions</w:t>
      </w:r>
      <w:proofErr w:type="spellEnd"/>
    </w:p>
    <w:p w14:paraId="33D08FCD" w14:textId="77777777" w:rsidR="002752F8" w:rsidRDefault="002752F8" w:rsidP="007F54BC">
      <w:pPr>
        <w:jc w:val="center"/>
        <w:rPr>
          <w:lang w:eastAsia="ja-JP"/>
        </w:rPr>
      </w:pPr>
    </w:p>
    <w:p w14:paraId="476D3F45" w14:textId="77777777" w:rsidR="003230B7" w:rsidRPr="003230B7" w:rsidRDefault="003230B7" w:rsidP="003230B7">
      <w:pPr>
        <w:ind w:firstLine="567"/>
        <w:rPr>
          <w:lang w:eastAsia="ja-JP"/>
        </w:rPr>
      </w:pPr>
      <w:proofErr w:type="spellStart"/>
      <w:r w:rsidRPr="003230B7">
        <w:rPr>
          <w:lang w:eastAsia="ja-JP"/>
        </w:rPr>
        <w:t>Bảng</w:t>
      </w:r>
      <w:proofErr w:type="spellEnd"/>
      <w:r w:rsidRPr="003230B7">
        <w:rPr>
          <w:lang w:eastAsia="ja-JP"/>
        </w:rPr>
        <w:t xml:space="preserve"> </w:t>
      </w:r>
      <w:proofErr w:type="spellStart"/>
      <w:r w:rsidRPr="003230B7">
        <w:rPr>
          <w:lang w:eastAsia="ja-JP"/>
        </w:rPr>
        <w:t>user_sessions</w:t>
      </w:r>
      <w:proofErr w:type="spellEnd"/>
      <w:r w:rsidRPr="003230B7">
        <w:rPr>
          <w:lang w:eastAsia="ja-JP"/>
        </w:rPr>
        <w:t xml:space="preserve"> </w:t>
      </w:r>
      <w:proofErr w:type="spellStart"/>
      <w:r w:rsidRPr="003230B7">
        <w:rPr>
          <w:lang w:eastAsia="ja-JP"/>
        </w:rPr>
        <w:t>được</w:t>
      </w:r>
      <w:proofErr w:type="spellEnd"/>
      <w:r w:rsidRPr="003230B7">
        <w:rPr>
          <w:lang w:eastAsia="ja-JP"/>
        </w:rPr>
        <w:t xml:space="preserve"> </w:t>
      </w:r>
      <w:proofErr w:type="spellStart"/>
      <w:r w:rsidRPr="003230B7">
        <w:rPr>
          <w:lang w:eastAsia="ja-JP"/>
        </w:rPr>
        <w:t>sử</w:t>
      </w:r>
      <w:proofErr w:type="spellEnd"/>
      <w:r w:rsidRPr="003230B7">
        <w:rPr>
          <w:lang w:eastAsia="ja-JP"/>
        </w:rPr>
        <w:t xml:space="preserve"> </w:t>
      </w:r>
      <w:proofErr w:type="spellStart"/>
      <w:r w:rsidRPr="003230B7">
        <w:rPr>
          <w:lang w:eastAsia="ja-JP"/>
        </w:rPr>
        <w:t>dụng</w:t>
      </w:r>
      <w:proofErr w:type="spellEnd"/>
      <w:r w:rsidRPr="003230B7">
        <w:rPr>
          <w:lang w:eastAsia="ja-JP"/>
        </w:rPr>
        <w:t xml:space="preserve"> </w:t>
      </w:r>
      <w:proofErr w:type="spellStart"/>
      <w:r w:rsidRPr="003230B7">
        <w:rPr>
          <w:lang w:eastAsia="ja-JP"/>
        </w:rPr>
        <w:t>để</w:t>
      </w:r>
      <w:proofErr w:type="spellEnd"/>
      <w:r w:rsidRPr="003230B7">
        <w:rPr>
          <w:lang w:eastAsia="ja-JP"/>
        </w:rPr>
        <w:t xml:space="preserve"> </w:t>
      </w:r>
      <w:proofErr w:type="spellStart"/>
      <w:r w:rsidRPr="003230B7">
        <w:rPr>
          <w:lang w:eastAsia="ja-JP"/>
        </w:rPr>
        <w:t>quản</w:t>
      </w:r>
      <w:proofErr w:type="spellEnd"/>
      <w:r w:rsidRPr="003230B7">
        <w:rPr>
          <w:lang w:eastAsia="ja-JP"/>
        </w:rPr>
        <w:t xml:space="preserve"> </w:t>
      </w:r>
      <w:proofErr w:type="spellStart"/>
      <w:r w:rsidRPr="003230B7">
        <w:rPr>
          <w:lang w:eastAsia="ja-JP"/>
        </w:rPr>
        <w:t>lý</w:t>
      </w:r>
      <w:proofErr w:type="spellEnd"/>
      <w:r w:rsidRPr="003230B7">
        <w:rPr>
          <w:lang w:eastAsia="ja-JP"/>
        </w:rPr>
        <w:t xml:space="preserve"> </w:t>
      </w:r>
      <w:proofErr w:type="spellStart"/>
      <w:r w:rsidRPr="003230B7">
        <w:rPr>
          <w:lang w:eastAsia="ja-JP"/>
        </w:rPr>
        <w:t>phiên</w:t>
      </w:r>
      <w:proofErr w:type="spellEnd"/>
      <w:r w:rsidRPr="003230B7">
        <w:rPr>
          <w:lang w:eastAsia="ja-JP"/>
        </w:rPr>
        <w:t xml:space="preserve"> </w:t>
      </w:r>
      <w:proofErr w:type="spellStart"/>
      <w:r w:rsidRPr="003230B7">
        <w:rPr>
          <w:lang w:eastAsia="ja-JP"/>
        </w:rPr>
        <w:t>làm</w:t>
      </w:r>
      <w:proofErr w:type="spellEnd"/>
      <w:r w:rsidRPr="003230B7">
        <w:rPr>
          <w:lang w:eastAsia="ja-JP"/>
        </w:rPr>
        <w:t xml:space="preserve"> </w:t>
      </w:r>
      <w:proofErr w:type="spellStart"/>
      <w:r w:rsidRPr="003230B7">
        <w:rPr>
          <w:lang w:eastAsia="ja-JP"/>
        </w:rPr>
        <w:t>việc</w:t>
      </w:r>
      <w:proofErr w:type="spellEnd"/>
      <w:r w:rsidRPr="003230B7">
        <w:rPr>
          <w:lang w:eastAsia="ja-JP"/>
        </w:rPr>
        <w:t xml:space="preserve"> </w:t>
      </w:r>
      <w:proofErr w:type="spellStart"/>
      <w:r w:rsidRPr="003230B7">
        <w:rPr>
          <w:lang w:eastAsia="ja-JP"/>
        </w:rPr>
        <w:t>của</w:t>
      </w:r>
      <w:proofErr w:type="spellEnd"/>
      <w:r w:rsidRPr="003230B7">
        <w:rPr>
          <w:lang w:eastAsia="ja-JP"/>
        </w:rPr>
        <w:t xml:space="preserve"> </w:t>
      </w:r>
      <w:proofErr w:type="spellStart"/>
      <w:r w:rsidRPr="003230B7">
        <w:rPr>
          <w:lang w:eastAsia="ja-JP"/>
        </w:rPr>
        <w:t>người</w:t>
      </w:r>
      <w:proofErr w:type="spellEnd"/>
      <w:r w:rsidRPr="003230B7">
        <w:rPr>
          <w:lang w:eastAsia="ja-JP"/>
        </w:rPr>
        <w:t xml:space="preserve"> </w:t>
      </w:r>
      <w:proofErr w:type="spellStart"/>
      <w:r w:rsidRPr="003230B7">
        <w:rPr>
          <w:lang w:eastAsia="ja-JP"/>
        </w:rPr>
        <w:t>dùng</w:t>
      </w:r>
      <w:proofErr w:type="spellEnd"/>
      <w:r w:rsidRPr="003230B7">
        <w:rPr>
          <w:lang w:eastAsia="ja-JP"/>
        </w:rPr>
        <w:t xml:space="preserve">. </w:t>
      </w:r>
      <w:proofErr w:type="spellStart"/>
      <w:r w:rsidRPr="003230B7">
        <w:rPr>
          <w:lang w:eastAsia="ja-JP"/>
        </w:rPr>
        <w:t>Bảng</w:t>
      </w:r>
      <w:proofErr w:type="spellEnd"/>
      <w:r w:rsidRPr="003230B7">
        <w:rPr>
          <w:lang w:eastAsia="ja-JP"/>
        </w:rPr>
        <w:t xml:space="preserve"> </w:t>
      </w:r>
      <w:proofErr w:type="spellStart"/>
      <w:r w:rsidRPr="003230B7">
        <w:rPr>
          <w:lang w:eastAsia="ja-JP"/>
        </w:rPr>
        <w:t>này</w:t>
      </w:r>
      <w:proofErr w:type="spellEnd"/>
      <w:r w:rsidRPr="003230B7">
        <w:rPr>
          <w:lang w:eastAsia="ja-JP"/>
        </w:rPr>
        <w:t xml:space="preserve"> </w:t>
      </w:r>
      <w:proofErr w:type="spellStart"/>
      <w:r w:rsidRPr="003230B7">
        <w:rPr>
          <w:lang w:eastAsia="ja-JP"/>
        </w:rPr>
        <w:t>rất</w:t>
      </w:r>
      <w:proofErr w:type="spellEnd"/>
      <w:r w:rsidRPr="003230B7">
        <w:rPr>
          <w:lang w:eastAsia="ja-JP"/>
        </w:rPr>
        <w:t xml:space="preserve"> </w:t>
      </w:r>
      <w:proofErr w:type="spellStart"/>
      <w:r w:rsidRPr="003230B7">
        <w:rPr>
          <w:lang w:eastAsia="ja-JP"/>
        </w:rPr>
        <w:t>quan</w:t>
      </w:r>
      <w:proofErr w:type="spellEnd"/>
      <w:r w:rsidRPr="003230B7">
        <w:rPr>
          <w:lang w:eastAsia="ja-JP"/>
        </w:rPr>
        <w:t xml:space="preserve"> </w:t>
      </w:r>
      <w:proofErr w:type="spellStart"/>
      <w:r w:rsidRPr="003230B7">
        <w:rPr>
          <w:lang w:eastAsia="ja-JP"/>
        </w:rPr>
        <w:t>trọng</w:t>
      </w:r>
      <w:proofErr w:type="spellEnd"/>
      <w:r w:rsidRPr="003230B7">
        <w:rPr>
          <w:lang w:eastAsia="ja-JP"/>
        </w:rPr>
        <w:t xml:space="preserve"> </w:t>
      </w:r>
      <w:proofErr w:type="spellStart"/>
      <w:r w:rsidRPr="003230B7">
        <w:rPr>
          <w:lang w:eastAsia="ja-JP"/>
        </w:rPr>
        <w:t>trong</w:t>
      </w:r>
      <w:proofErr w:type="spellEnd"/>
      <w:r w:rsidRPr="003230B7">
        <w:rPr>
          <w:lang w:eastAsia="ja-JP"/>
        </w:rPr>
        <w:t xml:space="preserve"> </w:t>
      </w:r>
      <w:proofErr w:type="spellStart"/>
      <w:r w:rsidRPr="003230B7">
        <w:rPr>
          <w:lang w:eastAsia="ja-JP"/>
        </w:rPr>
        <w:t>việc</w:t>
      </w:r>
      <w:proofErr w:type="spellEnd"/>
      <w:r w:rsidRPr="003230B7">
        <w:rPr>
          <w:lang w:eastAsia="ja-JP"/>
        </w:rPr>
        <w:t xml:space="preserve"> </w:t>
      </w:r>
      <w:proofErr w:type="spellStart"/>
      <w:r w:rsidRPr="003230B7">
        <w:rPr>
          <w:lang w:eastAsia="ja-JP"/>
        </w:rPr>
        <w:t>duy</w:t>
      </w:r>
      <w:proofErr w:type="spellEnd"/>
      <w:r w:rsidRPr="003230B7">
        <w:rPr>
          <w:lang w:eastAsia="ja-JP"/>
        </w:rPr>
        <w:t xml:space="preserve"> </w:t>
      </w:r>
      <w:proofErr w:type="spellStart"/>
      <w:r w:rsidRPr="003230B7">
        <w:rPr>
          <w:lang w:eastAsia="ja-JP"/>
        </w:rPr>
        <w:t>trì</w:t>
      </w:r>
      <w:proofErr w:type="spellEnd"/>
      <w:r w:rsidRPr="003230B7">
        <w:rPr>
          <w:lang w:eastAsia="ja-JP"/>
        </w:rPr>
        <w:t xml:space="preserve"> </w:t>
      </w:r>
      <w:proofErr w:type="spellStart"/>
      <w:r w:rsidRPr="003230B7">
        <w:rPr>
          <w:lang w:eastAsia="ja-JP"/>
        </w:rPr>
        <w:t>trạng</w:t>
      </w:r>
      <w:proofErr w:type="spellEnd"/>
      <w:r w:rsidRPr="003230B7">
        <w:rPr>
          <w:lang w:eastAsia="ja-JP"/>
        </w:rPr>
        <w:t xml:space="preserve"> </w:t>
      </w:r>
      <w:proofErr w:type="spellStart"/>
      <w:r w:rsidRPr="003230B7">
        <w:rPr>
          <w:lang w:eastAsia="ja-JP"/>
        </w:rPr>
        <w:t>thái</w:t>
      </w:r>
      <w:proofErr w:type="spellEnd"/>
      <w:r w:rsidRPr="003230B7">
        <w:rPr>
          <w:lang w:eastAsia="ja-JP"/>
        </w:rPr>
        <w:t xml:space="preserve"> </w:t>
      </w:r>
      <w:proofErr w:type="spellStart"/>
      <w:r w:rsidRPr="003230B7">
        <w:rPr>
          <w:lang w:eastAsia="ja-JP"/>
        </w:rPr>
        <w:t>đăng</w:t>
      </w:r>
      <w:proofErr w:type="spellEnd"/>
      <w:r w:rsidRPr="003230B7">
        <w:rPr>
          <w:lang w:eastAsia="ja-JP"/>
        </w:rPr>
        <w:t xml:space="preserve"> </w:t>
      </w:r>
      <w:proofErr w:type="spellStart"/>
      <w:r w:rsidRPr="003230B7">
        <w:rPr>
          <w:lang w:eastAsia="ja-JP"/>
        </w:rPr>
        <w:t>nhập</w:t>
      </w:r>
      <w:proofErr w:type="spellEnd"/>
      <w:r w:rsidRPr="003230B7">
        <w:rPr>
          <w:lang w:eastAsia="ja-JP"/>
        </w:rPr>
        <w:t xml:space="preserve"> </w:t>
      </w:r>
      <w:proofErr w:type="spellStart"/>
      <w:r w:rsidRPr="003230B7">
        <w:rPr>
          <w:lang w:eastAsia="ja-JP"/>
        </w:rPr>
        <w:t>và</w:t>
      </w:r>
      <w:proofErr w:type="spellEnd"/>
      <w:r w:rsidRPr="003230B7">
        <w:rPr>
          <w:lang w:eastAsia="ja-JP"/>
        </w:rPr>
        <w:t xml:space="preserve"> </w:t>
      </w:r>
      <w:proofErr w:type="spellStart"/>
      <w:r w:rsidRPr="003230B7">
        <w:rPr>
          <w:lang w:eastAsia="ja-JP"/>
        </w:rPr>
        <w:t>tăng</w:t>
      </w:r>
      <w:proofErr w:type="spellEnd"/>
      <w:r w:rsidRPr="003230B7">
        <w:rPr>
          <w:lang w:eastAsia="ja-JP"/>
        </w:rPr>
        <w:t xml:space="preserve"> </w:t>
      </w:r>
      <w:proofErr w:type="spellStart"/>
      <w:r w:rsidRPr="003230B7">
        <w:rPr>
          <w:lang w:eastAsia="ja-JP"/>
        </w:rPr>
        <w:t>cường</w:t>
      </w:r>
      <w:proofErr w:type="spellEnd"/>
      <w:r w:rsidRPr="003230B7">
        <w:rPr>
          <w:lang w:eastAsia="ja-JP"/>
        </w:rPr>
        <w:t xml:space="preserve"> </w:t>
      </w:r>
      <w:proofErr w:type="spellStart"/>
      <w:r w:rsidRPr="003230B7">
        <w:rPr>
          <w:lang w:eastAsia="ja-JP"/>
        </w:rPr>
        <w:t>bảo</w:t>
      </w:r>
      <w:proofErr w:type="spellEnd"/>
      <w:r w:rsidRPr="003230B7">
        <w:rPr>
          <w:lang w:eastAsia="ja-JP"/>
        </w:rPr>
        <w:t xml:space="preserve"> </w:t>
      </w:r>
      <w:proofErr w:type="spellStart"/>
      <w:r w:rsidRPr="003230B7">
        <w:rPr>
          <w:lang w:eastAsia="ja-JP"/>
        </w:rPr>
        <w:t>mật</w:t>
      </w:r>
      <w:proofErr w:type="spellEnd"/>
      <w:r w:rsidRPr="003230B7">
        <w:rPr>
          <w:lang w:eastAsia="ja-JP"/>
        </w:rPr>
        <w:t xml:space="preserve"> </w:t>
      </w:r>
      <w:proofErr w:type="spellStart"/>
      <w:r w:rsidRPr="003230B7">
        <w:rPr>
          <w:lang w:eastAsia="ja-JP"/>
        </w:rPr>
        <w:t>phiên</w:t>
      </w:r>
      <w:proofErr w:type="spellEnd"/>
      <w:r w:rsidRPr="003230B7">
        <w:rPr>
          <w:lang w:eastAsia="ja-JP"/>
        </w:rPr>
        <w:t xml:space="preserve"> </w:t>
      </w:r>
      <w:proofErr w:type="spellStart"/>
      <w:r w:rsidRPr="003230B7">
        <w:rPr>
          <w:lang w:eastAsia="ja-JP"/>
        </w:rPr>
        <w:t>làm</w:t>
      </w:r>
      <w:proofErr w:type="spellEnd"/>
      <w:r w:rsidRPr="003230B7">
        <w:rPr>
          <w:lang w:eastAsia="ja-JP"/>
        </w:rPr>
        <w:t xml:space="preserve"> </w:t>
      </w:r>
      <w:proofErr w:type="spellStart"/>
      <w:r w:rsidRPr="003230B7">
        <w:rPr>
          <w:lang w:eastAsia="ja-JP"/>
        </w:rPr>
        <w:t>việc</w:t>
      </w:r>
      <w:proofErr w:type="spellEnd"/>
      <w:r w:rsidRPr="003230B7">
        <w:rPr>
          <w:lang w:eastAsia="ja-JP"/>
        </w:rPr>
        <w:t xml:space="preserve"> (Session Management).</w:t>
      </w:r>
    </w:p>
    <w:p w14:paraId="45211CD2" w14:textId="77777777" w:rsidR="003230B7" w:rsidRPr="003230B7" w:rsidRDefault="003230B7" w:rsidP="003230B7">
      <w:pPr>
        <w:pStyle w:val="ListParagraph"/>
        <w:numPr>
          <w:ilvl w:val="0"/>
          <w:numId w:val="11"/>
        </w:numPr>
        <w:rPr>
          <w:lang w:eastAsia="ja-JP"/>
        </w:rPr>
      </w:pPr>
      <w:proofErr w:type="spellStart"/>
      <w:r w:rsidRPr="003230B7">
        <w:rPr>
          <w:b/>
          <w:bCs/>
          <w:lang w:eastAsia="ja-JP"/>
        </w:rPr>
        <w:t>sid</w:t>
      </w:r>
      <w:proofErr w:type="spellEnd"/>
      <w:r w:rsidRPr="003230B7">
        <w:rPr>
          <w:lang w:eastAsia="ja-JP"/>
        </w:rPr>
        <w:t xml:space="preserve">: Session ID. </w:t>
      </w:r>
      <w:proofErr w:type="spellStart"/>
      <w:r w:rsidRPr="003230B7">
        <w:rPr>
          <w:lang w:eastAsia="ja-JP"/>
        </w:rPr>
        <w:t>Đây</w:t>
      </w:r>
      <w:proofErr w:type="spellEnd"/>
      <w:r w:rsidRPr="003230B7">
        <w:rPr>
          <w:lang w:eastAsia="ja-JP"/>
        </w:rPr>
        <w:t xml:space="preserve"> </w:t>
      </w:r>
      <w:proofErr w:type="spellStart"/>
      <w:r w:rsidRPr="003230B7">
        <w:rPr>
          <w:lang w:eastAsia="ja-JP"/>
        </w:rPr>
        <w:t>là</w:t>
      </w:r>
      <w:proofErr w:type="spellEnd"/>
      <w:r w:rsidRPr="003230B7">
        <w:rPr>
          <w:lang w:eastAsia="ja-JP"/>
        </w:rPr>
        <w:t xml:space="preserve"> </w:t>
      </w:r>
      <w:proofErr w:type="spellStart"/>
      <w:r w:rsidRPr="003230B7">
        <w:rPr>
          <w:lang w:eastAsia="ja-JP"/>
        </w:rPr>
        <w:t>Khóa</w:t>
      </w:r>
      <w:proofErr w:type="spellEnd"/>
      <w:r w:rsidRPr="003230B7">
        <w:rPr>
          <w:lang w:eastAsia="ja-JP"/>
        </w:rPr>
        <w:t xml:space="preserve"> </w:t>
      </w:r>
      <w:proofErr w:type="spellStart"/>
      <w:r w:rsidRPr="003230B7">
        <w:rPr>
          <w:lang w:eastAsia="ja-JP"/>
        </w:rPr>
        <w:t>chính</w:t>
      </w:r>
      <w:proofErr w:type="spellEnd"/>
      <w:r w:rsidRPr="003230B7">
        <w:rPr>
          <w:lang w:eastAsia="ja-JP"/>
        </w:rPr>
        <w:t xml:space="preserve"> (Primary Key).</w:t>
      </w:r>
    </w:p>
    <w:p w14:paraId="225B8D91" w14:textId="77777777" w:rsidR="003230B7" w:rsidRPr="003230B7" w:rsidRDefault="003230B7" w:rsidP="003230B7">
      <w:pPr>
        <w:numPr>
          <w:ilvl w:val="0"/>
          <w:numId w:val="11"/>
        </w:numPr>
        <w:rPr>
          <w:lang w:eastAsia="ja-JP"/>
        </w:rPr>
      </w:pPr>
      <w:proofErr w:type="spellStart"/>
      <w:r w:rsidRPr="003230B7">
        <w:rPr>
          <w:b/>
          <w:bCs/>
          <w:lang w:eastAsia="ja-JP"/>
        </w:rPr>
        <w:t>sess</w:t>
      </w:r>
      <w:proofErr w:type="spellEnd"/>
      <w:r w:rsidRPr="003230B7">
        <w:rPr>
          <w:lang w:eastAsia="ja-JP"/>
        </w:rPr>
        <w:t xml:space="preserve">: </w:t>
      </w:r>
      <w:proofErr w:type="spellStart"/>
      <w:r w:rsidRPr="003230B7">
        <w:rPr>
          <w:lang w:eastAsia="ja-JP"/>
        </w:rPr>
        <w:t>Dữ</w:t>
      </w:r>
      <w:proofErr w:type="spellEnd"/>
      <w:r w:rsidRPr="003230B7">
        <w:rPr>
          <w:lang w:eastAsia="ja-JP"/>
        </w:rPr>
        <w:t xml:space="preserve"> </w:t>
      </w:r>
      <w:proofErr w:type="spellStart"/>
      <w:r w:rsidRPr="003230B7">
        <w:rPr>
          <w:lang w:eastAsia="ja-JP"/>
        </w:rPr>
        <w:t>liệu</w:t>
      </w:r>
      <w:proofErr w:type="spellEnd"/>
      <w:r w:rsidRPr="003230B7">
        <w:rPr>
          <w:lang w:eastAsia="ja-JP"/>
        </w:rPr>
        <w:t xml:space="preserve"> </w:t>
      </w:r>
      <w:proofErr w:type="spellStart"/>
      <w:r w:rsidRPr="003230B7">
        <w:rPr>
          <w:lang w:eastAsia="ja-JP"/>
        </w:rPr>
        <w:t>phiên</w:t>
      </w:r>
      <w:proofErr w:type="spellEnd"/>
      <w:r w:rsidRPr="003230B7">
        <w:rPr>
          <w:lang w:eastAsia="ja-JP"/>
        </w:rPr>
        <w:t xml:space="preserve"> </w:t>
      </w:r>
      <w:proofErr w:type="spellStart"/>
      <w:r w:rsidRPr="003230B7">
        <w:rPr>
          <w:lang w:eastAsia="ja-JP"/>
        </w:rPr>
        <w:t>làm</w:t>
      </w:r>
      <w:proofErr w:type="spellEnd"/>
      <w:r w:rsidRPr="003230B7">
        <w:rPr>
          <w:lang w:eastAsia="ja-JP"/>
        </w:rPr>
        <w:t xml:space="preserve"> </w:t>
      </w:r>
      <w:proofErr w:type="spellStart"/>
      <w:r w:rsidRPr="003230B7">
        <w:rPr>
          <w:lang w:eastAsia="ja-JP"/>
        </w:rPr>
        <w:t>việc</w:t>
      </w:r>
      <w:proofErr w:type="spellEnd"/>
      <w:r w:rsidRPr="003230B7">
        <w:rPr>
          <w:lang w:eastAsia="ja-JP"/>
        </w:rPr>
        <w:t xml:space="preserve"> </w:t>
      </w:r>
      <w:proofErr w:type="spellStart"/>
      <w:r w:rsidRPr="003230B7">
        <w:rPr>
          <w:lang w:eastAsia="ja-JP"/>
        </w:rPr>
        <w:t>được</w:t>
      </w:r>
      <w:proofErr w:type="spellEnd"/>
      <w:r w:rsidRPr="003230B7">
        <w:rPr>
          <w:lang w:eastAsia="ja-JP"/>
        </w:rPr>
        <w:t xml:space="preserve"> </w:t>
      </w:r>
      <w:proofErr w:type="spellStart"/>
      <w:r w:rsidRPr="003230B7">
        <w:rPr>
          <w:lang w:eastAsia="ja-JP"/>
        </w:rPr>
        <w:t>mã</w:t>
      </w:r>
      <w:proofErr w:type="spellEnd"/>
      <w:r w:rsidRPr="003230B7">
        <w:rPr>
          <w:lang w:eastAsia="ja-JP"/>
        </w:rPr>
        <w:t xml:space="preserve"> </w:t>
      </w:r>
      <w:proofErr w:type="spellStart"/>
      <w:r w:rsidRPr="003230B7">
        <w:rPr>
          <w:lang w:eastAsia="ja-JP"/>
        </w:rPr>
        <w:t>hóa</w:t>
      </w:r>
      <w:proofErr w:type="spellEnd"/>
      <w:r w:rsidRPr="003230B7">
        <w:rPr>
          <w:lang w:eastAsia="ja-JP"/>
        </w:rPr>
        <w:t>.</w:t>
      </w:r>
    </w:p>
    <w:p w14:paraId="0E7C1C87" w14:textId="195C1856" w:rsidR="00075788" w:rsidRPr="007F54BC" w:rsidRDefault="003230B7" w:rsidP="003230B7">
      <w:pPr>
        <w:numPr>
          <w:ilvl w:val="0"/>
          <w:numId w:val="11"/>
        </w:numPr>
        <w:rPr>
          <w:lang w:eastAsia="ja-JP"/>
        </w:rPr>
      </w:pPr>
      <w:r w:rsidRPr="003230B7">
        <w:rPr>
          <w:b/>
          <w:bCs/>
          <w:lang w:eastAsia="ja-JP"/>
        </w:rPr>
        <w:t>expire</w:t>
      </w:r>
      <w:r w:rsidRPr="003230B7">
        <w:rPr>
          <w:lang w:eastAsia="ja-JP"/>
        </w:rPr>
        <w:t xml:space="preserve">: </w:t>
      </w:r>
      <w:proofErr w:type="spellStart"/>
      <w:r w:rsidRPr="003230B7">
        <w:rPr>
          <w:lang w:eastAsia="ja-JP"/>
        </w:rPr>
        <w:t>Thời</w:t>
      </w:r>
      <w:proofErr w:type="spellEnd"/>
      <w:r w:rsidRPr="003230B7">
        <w:rPr>
          <w:lang w:eastAsia="ja-JP"/>
        </w:rPr>
        <w:t xml:space="preserve"> </w:t>
      </w:r>
      <w:proofErr w:type="spellStart"/>
      <w:r w:rsidRPr="003230B7">
        <w:rPr>
          <w:lang w:eastAsia="ja-JP"/>
        </w:rPr>
        <w:t>điểm</w:t>
      </w:r>
      <w:proofErr w:type="spellEnd"/>
      <w:r w:rsidRPr="003230B7">
        <w:rPr>
          <w:lang w:eastAsia="ja-JP"/>
        </w:rPr>
        <w:t xml:space="preserve"> </w:t>
      </w:r>
      <w:proofErr w:type="spellStart"/>
      <w:r w:rsidRPr="003230B7">
        <w:rPr>
          <w:lang w:eastAsia="ja-JP"/>
        </w:rPr>
        <w:t>phiên</w:t>
      </w:r>
      <w:proofErr w:type="spellEnd"/>
      <w:r w:rsidRPr="003230B7">
        <w:rPr>
          <w:lang w:eastAsia="ja-JP"/>
        </w:rPr>
        <w:t xml:space="preserve"> </w:t>
      </w:r>
      <w:proofErr w:type="spellStart"/>
      <w:r w:rsidRPr="003230B7">
        <w:rPr>
          <w:lang w:eastAsia="ja-JP"/>
        </w:rPr>
        <w:t>làm</w:t>
      </w:r>
      <w:proofErr w:type="spellEnd"/>
      <w:r w:rsidRPr="003230B7">
        <w:rPr>
          <w:lang w:eastAsia="ja-JP"/>
        </w:rPr>
        <w:t xml:space="preserve"> </w:t>
      </w:r>
      <w:proofErr w:type="spellStart"/>
      <w:r w:rsidRPr="003230B7">
        <w:rPr>
          <w:lang w:eastAsia="ja-JP"/>
        </w:rPr>
        <w:t>việc</w:t>
      </w:r>
      <w:proofErr w:type="spellEnd"/>
      <w:r w:rsidRPr="003230B7">
        <w:rPr>
          <w:lang w:eastAsia="ja-JP"/>
        </w:rPr>
        <w:t xml:space="preserve"> </w:t>
      </w:r>
      <w:proofErr w:type="spellStart"/>
      <w:r w:rsidRPr="003230B7">
        <w:rPr>
          <w:lang w:eastAsia="ja-JP"/>
        </w:rPr>
        <w:t>hết</w:t>
      </w:r>
      <w:proofErr w:type="spellEnd"/>
      <w:r w:rsidRPr="003230B7">
        <w:rPr>
          <w:lang w:eastAsia="ja-JP"/>
        </w:rPr>
        <w:t xml:space="preserve"> </w:t>
      </w:r>
      <w:proofErr w:type="spellStart"/>
      <w:r w:rsidRPr="003230B7">
        <w:rPr>
          <w:lang w:eastAsia="ja-JP"/>
        </w:rPr>
        <w:t>hạn</w:t>
      </w:r>
      <w:proofErr w:type="spellEnd"/>
      <w:r w:rsidRPr="003230B7">
        <w:rPr>
          <w:lang w:eastAsia="ja-JP"/>
        </w:rPr>
        <w:t>.</w:t>
      </w:r>
    </w:p>
    <w:p w14:paraId="7C3416D6" w14:textId="77777777" w:rsidR="002752F8" w:rsidRDefault="004A330F" w:rsidP="002752F8">
      <w:pPr>
        <w:keepNext/>
        <w:jc w:val="center"/>
      </w:pPr>
      <w:r w:rsidRPr="004A330F">
        <w:rPr>
          <w:lang w:eastAsia="ja-JP"/>
        </w:rPr>
        <w:drawing>
          <wp:inline distT="0" distB="0" distL="0" distR="0" wp14:anchorId="453DAC0E" wp14:editId="5B6926A5">
            <wp:extent cx="1126541" cy="226997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34306" cy="2285625"/>
                    </a:xfrm>
                    <a:prstGeom prst="rect">
                      <a:avLst/>
                    </a:prstGeom>
                  </pic:spPr>
                </pic:pic>
              </a:graphicData>
            </a:graphic>
          </wp:inline>
        </w:drawing>
      </w:r>
    </w:p>
    <w:p w14:paraId="4B087708" w14:textId="53C47D96" w:rsidR="004A330F" w:rsidRDefault="002752F8" w:rsidP="002752F8">
      <w:pPr>
        <w:pStyle w:val="Caption"/>
        <w:rPr>
          <w:lang w:eastAsia="ja-JP"/>
        </w:rPr>
      </w:pPr>
      <w:proofErr w:type="spellStart"/>
      <w:proofErr w:type="gramStart"/>
      <w:r>
        <w:t>Hình</w:t>
      </w:r>
      <w:proofErr w:type="spellEnd"/>
      <w:r>
        <w:t xml:space="preserve">  </w:t>
      </w:r>
      <w:r>
        <w:rPr>
          <w:rFonts w:hint="eastAsia"/>
          <w:lang w:eastAsia="ja-JP"/>
        </w:rPr>
        <w:t>11</w:t>
      </w:r>
      <w:proofErr w:type="gramEnd"/>
      <w:r>
        <w:rPr>
          <w:rFonts w:hint="eastAsia"/>
          <w:lang w:eastAsia="ja-JP"/>
        </w:rPr>
        <w:t xml:space="preserve">. </w:t>
      </w:r>
      <w:proofErr w:type="spellStart"/>
      <w:r w:rsidRPr="003B7199">
        <w:rPr>
          <w:lang w:eastAsia="ja-JP"/>
        </w:rPr>
        <w:t>Bảng</w:t>
      </w:r>
      <w:proofErr w:type="spellEnd"/>
      <w:r w:rsidRPr="003B7199">
        <w:rPr>
          <w:lang w:eastAsia="ja-JP"/>
        </w:rPr>
        <w:t xml:space="preserve"> notifications</w:t>
      </w:r>
    </w:p>
    <w:p w14:paraId="10DB2E71" w14:textId="77777777" w:rsidR="003230B7" w:rsidRPr="003230B7" w:rsidRDefault="003230B7" w:rsidP="003230B7">
      <w:pPr>
        <w:ind w:firstLine="567"/>
        <w:rPr>
          <w:lang w:eastAsia="ja-JP"/>
        </w:rPr>
      </w:pPr>
      <w:proofErr w:type="spellStart"/>
      <w:r w:rsidRPr="003230B7">
        <w:rPr>
          <w:lang w:eastAsia="ja-JP"/>
        </w:rPr>
        <w:t>Bảng</w:t>
      </w:r>
      <w:proofErr w:type="spellEnd"/>
      <w:r w:rsidRPr="003230B7">
        <w:rPr>
          <w:lang w:eastAsia="ja-JP"/>
        </w:rPr>
        <w:t xml:space="preserve"> notifications </w:t>
      </w:r>
      <w:proofErr w:type="spellStart"/>
      <w:r w:rsidRPr="003230B7">
        <w:rPr>
          <w:lang w:eastAsia="ja-JP"/>
        </w:rPr>
        <w:t>được</w:t>
      </w:r>
      <w:proofErr w:type="spellEnd"/>
      <w:r w:rsidRPr="003230B7">
        <w:rPr>
          <w:lang w:eastAsia="ja-JP"/>
        </w:rPr>
        <w:t xml:space="preserve"> </w:t>
      </w:r>
      <w:proofErr w:type="spellStart"/>
      <w:r w:rsidRPr="003230B7">
        <w:rPr>
          <w:lang w:eastAsia="ja-JP"/>
        </w:rPr>
        <w:t>dùng</w:t>
      </w:r>
      <w:proofErr w:type="spellEnd"/>
      <w:r w:rsidRPr="003230B7">
        <w:rPr>
          <w:lang w:eastAsia="ja-JP"/>
        </w:rPr>
        <w:t xml:space="preserve"> </w:t>
      </w:r>
      <w:proofErr w:type="spellStart"/>
      <w:r w:rsidRPr="003230B7">
        <w:rPr>
          <w:lang w:eastAsia="ja-JP"/>
        </w:rPr>
        <w:t>để</w:t>
      </w:r>
      <w:proofErr w:type="spellEnd"/>
      <w:r w:rsidRPr="003230B7">
        <w:rPr>
          <w:lang w:eastAsia="ja-JP"/>
        </w:rPr>
        <w:t xml:space="preserve"> </w:t>
      </w:r>
      <w:proofErr w:type="spellStart"/>
      <w:r w:rsidRPr="003230B7">
        <w:rPr>
          <w:lang w:eastAsia="ja-JP"/>
        </w:rPr>
        <w:t>lưu</w:t>
      </w:r>
      <w:proofErr w:type="spellEnd"/>
      <w:r w:rsidRPr="003230B7">
        <w:rPr>
          <w:lang w:eastAsia="ja-JP"/>
        </w:rPr>
        <w:t xml:space="preserve"> </w:t>
      </w:r>
      <w:proofErr w:type="spellStart"/>
      <w:r w:rsidRPr="003230B7">
        <w:rPr>
          <w:lang w:eastAsia="ja-JP"/>
        </w:rPr>
        <w:t>trữ</w:t>
      </w:r>
      <w:proofErr w:type="spellEnd"/>
      <w:r w:rsidRPr="003230B7">
        <w:rPr>
          <w:lang w:eastAsia="ja-JP"/>
        </w:rPr>
        <w:t xml:space="preserve"> </w:t>
      </w:r>
      <w:proofErr w:type="spellStart"/>
      <w:r w:rsidRPr="003230B7">
        <w:rPr>
          <w:lang w:eastAsia="ja-JP"/>
        </w:rPr>
        <w:t>và</w:t>
      </w:r>
      <w:proofErr w:type="spellEnd"/>
      <w:r w:rsidRPr="003230B7">
        <w:rPr>
          <w:lang w:eastAsia="ja-JP"/>
        </w:rPr>
        <w:t xml:space="preserve"> </w:t>
      </w:r>
      <w:proofErr w:type="spellStart"/>
      <w:r w:rsidRPr="003230B7">
        <w:rPr>
          <w:lang w:eastAsia="ja-JP"/>
        </w:rPr>
        <w:t>quản</w:t>
      </w:r>
      <w:proofErr w:type="spellEnd"/>
      <w:r w:rsidRPr="003230B7">
        <w:rPr>
          <w:lang w:eastAsia="ja-JP"/>
        </w:rPr>
        <w:t xml:space="preserve"> </w:t>
      </w:r>
      <w:proofErr w:type="spellStart"/>
      <w:r w:rsidRPr="003230B7">
        <w:rPr>
          <w:lang w:eastAsia="ja-JP"/>
        </w:rPr>
        <w:t>lý</w:t>
      </w:r>
      <w:proofErr w:type="spellEnd"/>
      <w:r w:rsidRPr="003230B7">
        <w:rPr>
          <w:lang w:eastAsia="ja-JP"/>
        </w:rPr>
        <w:t xml:space="preserve"> </w:t>
      </w:r>
      <w:proofErr w:type="spellStart"/>
      <w:r w:rsidRPr="003230B7">
        <w:rPr>
          <w:lang w:eastAsia="ja-JP"/>
        </w:rPr>
        <w:t>các</w:t>
      </w:r>
      <w:proofErr w:type="spellEnd"/>
      <w:r w:rsidRPr="003230B7">
        <w:rPr>
          <w:lang w:eastAsia="ja-JP"/>
        </w:rPr>
        <w:t xml:space="preserve"> </w:t>
      </w:r>
      <w:proofErr w:type="spellStart"/>
      <w:r w:rsidRPr="003230B7">
        <w:rPr>
          <w:lang w:eastAsia="ja-JP"/>
        </w:rPr>
        <w:t>thông</w:t>
      </w:r>
      <w:proofErr w:type="spellEnd"/>
      <w:r w:rsidRPr="003230B7">
        <w:rPr>
          <w:lang w:eastAsia="ja-JP"/>
        </w:rPr>
        <w:t xml:space="preserve"> </w:t>
      </w:r>
      <w:proofErr w:type="spellStart"/>
      <w:r w:rsidRPr="003230B7">
        <w:rPr>
          <w:lang w:eastAsia="ja-JP"/>
        </w:rPr>
        <w:t>báo</w:t>
      </w:r>
      <w:proofErr w:type="spellEnd"/>
      <w:r w:rsidRPr="003230B7">
        <w:rPr>
          <w:lang w:eastAsia="ja-JP"/>
        </w:rPr>
        <w:t xml:space="preserve"> </w:t>
      </w:r>
      <w:proofErr w:type="spellStart"/>
      <w:r w:rsidRPr="003230B7">
        <w:rPr>
          <w:lang w:eastAsia="ja-JP"/>
        </w:rPr>
        <w:t>được</w:t>
      </w:r>
      <w:proofErr w:type="spellEnd"/>
      <w:r w:rsidRPr="003230B7">
        <w:rPr>
          <w:lang w:eastAsia="ja-JP"/>
        </w:rPr>
        <w:t xml:space="preserve"> </w:t>
      </w:r>
      <w:proofErr w:type="spellStart"/>
      <w:r w:rsidRPr="003230B7">
        <w:rPr>
          <w:lang w:eastAsia="ja-JP"/>
        </w:rPr>
        <w:t>gửi</w:t>
      </w:r>
      <w:proofErr w:type="spellEnd"/>
      <w:r w:rsidRPr="003230B7">
        <w:rPr>
          <w:lang w:eastAsia="ja-JP"/>
        </w:rPr>
        <w:t xml:space="preserve"> </w:t>
      </w:r>
      <w:proofErr w:type="spellStart"/>
      <w:r w:rsidRPr="003230B7">
        <w:rPr>
          <w:lang w:eastAsia="ja-JP"/>
        </w:rPr>
        <w:t>đến</w:t>
      </w:r>
      <w:proofErr w:type="spellEnd"/>
      <w:r w:rsidRPr="003230B7">
        <w:rPr>
          <w:lang w:eastAsia="ja-JP"/>
        </w:rPr>
        <w:t xml:space="preserve"> </w:t>
      </w:r>
      <w:proofErr w:type="spellStart"/>
      <w:r w:rsidRPr="003230B7">
        <w:rPr>
          <w:lang w:eastAsia="ja-JP"/>
        </w:rPr>
        <w:t>người</w:t>
      </w:r>
      <w:proofErr w:type="spellEnd"/>
      <w:r w:rsidRPr="003230B7">
        <w:rPr>
          <w:lang w:eastAsia="ja-JP"/>
        </w:rPr>
        <w:t xml:space="preserve"> </w:t>
      </w:r>
      <w:proofErr w:type="spellStart"/>
      <w:r w:rsidRPr="003230B7">
        <w:rPr>
          <w:lang w:eastAsia="ja-JP"/>
        </w:rPr>
        <w:t>dùng</w:t>
      </w:r>
      <w:proofErr w:type="spellEnd"/>
      <w:r w:rsidRPr="003230B7">
        <w:rPr>
          <w:lang w:eastAsia="ja-JP"/>
        </w:rPr>
        <w:t xml:space="preserve">, </w:t>
      </w:r>
      <w:proofErr w:type="spellStart"/>
      <w:r w:rsidRPr="003230B7">
        <w:rPr>
          <w:lang w:eastAsia="ja-JP"/>
        </w:rPr>
        <w:t>đảm</w:t>
      </w:r>
      <w:proofErr w:type="spellEnd"/>
      <w:r w:rsidRPr="003230B7">
        <w:rPr>
          <w:lang w:eastAsia="ja-JP"/>
        </w:rPr>
        <w:t xml:space="preserve"> </w:t>
      </w:r>
      <w:proofErr w:type="spellStart"/>
      <w:r w:rsidRPr="003230B7">
        <w:rPr>
          <w:lang w:eastAsia="ja-JP"/>
        </w:rPr>
        <w:t>bảo</w:t>
      </w:r>
      <w:proofErr w:type="spellEnd"/>
      <w:r w:rsidRPr="003230B7">
        <w:rPr>
          <w:lang w:eastAsia="ja-JP"/>
        </w:rPr>
        <w:t xml:space="preserve"> </w:t>
      </w:r>
      <w:proofErr w:type="spellStart"/>
      <w:r w:rsidRPr="003230B7">
        <w:rPr>
          <w:lang w:eastAsia="ja-JP"/>
        </w:rPr>
        <w:t>người</w:t>
      </w:r>
      <w:proofErr w:type="spellEnd"/>
      <w:r w:rsidRPr="003230B7">
        <w:rPr>
          <w:lang w:eastAsia="ja-JP"/>
        </w:rPr>
        <w:t xml:space="preserve"> </w:t>
      </w:r>
      <w:proofErr w:type="spellStart"/>
      <w:r w:rsidRPr="003230B7">
        <w:rPr>
          <w:lang w:eastAsia="ja-JP"/>
        </w:rPr>
        <w:t>dùng</w:t>
      </w:r>
      <w:proofErr w:type="spellEnd"/>
      <w:r w:rsidRPr="003230B7">
        <w:rPr>
          <w:lang w:eastAsia="ja-JP"/>
        </w:rPr>
        <w:t xml:space="preserve"> </w:t>
      </w:r>
      <w:proofErr w:type="spellStart"/>
      <w:r w:rsidRPr="003230B7">
        <w:rPr>
          <w:lang w:eastAsia="ja-JP"/>
        </w:rPr>
        <w:t>không</w:t>
      </w:r>
      <w:proofErr w:type="spellEnd"/>
      <w:r w:rsidRPr="003230B7">
        <w:rPr>
          <w:lang w:eastAsia="ja-JP"/>
        </w:rPr>
        <w:t xml:space="preserve"> </w:t>
      </w:r>
      <w:proofErr w:type="spellStart"/>
      <w:r w:rsidRPr="003230B7">
        <w:rPr>
          <w:lang w:eastAsia="ja-JP"/>
        </w:rPr>
        <w:t>bỏ</w:t>
      </w:r>
      <w:proofErr w:type="spellEnd"/>
      <w:r w:rsidRPr="003230B7">
        <w:rPr>
          <w:lang w:eastAsia="ja-JP"/>
        </w:rPr>
        <w:t xml:space="preserve"> </w:t>
      </w:r>
      <w:proofErr w:type="spellStart"/>
      <w:r w:rsidRPr="003230B7">
        <w:rPr>
          <w:lang w:eastAsia="ja-JP"/>
        </w:rPr>
        <w:t>lỡ</w:t>
      </w:r>
      <w:proofErr w:type="spellEnd"/>
      <w:r w:rsidRPr="003230B7">
        <w:rPr>
          <w:lang w:eastAsia="ja-JP"/>
        </w:rPr>
        <w:t xml:space="preserve"> </w:t>
      </w:r>
      <w:proofErr w:type="spellStart"/>
      <w:r w:rsidRPr="003230B7">
        <w:rPr>
          <w:lang w:eastAsia="ja-JP"/>
        </w:rPr>
        <w:t>thông</w:t>
      </w:r>
      <w:proofErr w:type="spellEnd"/>
      <w:r w:rsidRPr="003230B7">
        <w:rPr>
          <w:lang w:eastAsia="ja-JP"/>
        </w:rPr>
        <w:t xml:space="preserve"> tin </w:t>
      </w:r>
      <w:proofErr w:type="spellStart"/>
      <w:r w:rsidRPr="003230B7">
        <w:rPr>
          <w:lang w:eastAsia="ja-JP"/>
        </w:rPr>
        <w:t>quan</w:t>
      </w:r>
      <w:proofErr w:type="spellEnd"/>
      <w:r w:rsidRPr="003230B7">
        <w:rPr>
          <w:lang w:eastAsia="ja-JP"/>
        </w:rPr>
        <w:t xml:space="preserve"> </w:t>
      </w:r>
      <w:proofErr w:type="spellStart"/>
      <w:r w:rsidRPr="003230B7">
        <w:rPr>
          <w:lang w:eastAsia="ja-JP"/>
        </w:rPr>
        <w:t>trọng</w:t>
      </w:r>
      <w:proofErr w:type="spellEnd"/>
      <w:r w:rsidRPr="003230B7">
        <w:rPr>
          <w:lang w:eastAsia="ja-JP"/>
        </w:rPr>
        <w:t xml:space="preserve"> </w:t>
      </w:r>
      <w:proofErr w:type="spellStart"/>
      <w:r w:rsidRPr="003230B7">
        <w:rPr>
          <w:lang w:eastAsia="ja-JP"/>
        </w:rPr>
        <w:t>như</w:t>
      </w:r>
      <w:proofErr w:type="spellEnd"/>
      <w:r w:rsidRPr="003230B7">
        <w:rPr>
          <w:lang w:eastAsia="ja-JP"/>
        </w:rPr>
        <w:t xml:space="preserve"> </w:t>
      </w:r>
      <w:proofErr w:type="spellStart"/>
      <w:r w:rsidRPr="003230B7">
        <w:rPr>
          <w:lang w:eastAsia="ja-JP"/>
        </w:rPr>
        <w:t>nhắc</w:t>
      </w:r>
      <w:proofErr w:type="spellEnd"/>
      <w:r w:rsidRPr="003230B7">
        <w:rPr>
          <w:lang w:eastAsia="ja-JP"/>
        </w:rPr>
        <w:t xml:space="preserve"> </w:t>
      </w:r>
      <w:proofErr w:type="spellStart"/>
      <w:r w:rsidRPr="003230B7">
        <w:rPr>
          <w:lang w:eastAsia="ja-JP"/>
        </w:rPr>
        <w:t>nhở</w:t>
      </w:r>
      <w:proofErr w:type="spellEnd"/>
      <w:r w:rsidRPr="003230B7">
        <w:rPr>
          <w:lang w:eastAsia="ja-JP"/>
        </w:rPr>
        <w:t xml:space="preserve"> </w:t>
      </w:r>
      <w:proofErr w:type="spellStart"/>
      <w:r w:rsidRPr="003230B7">
        <w:rPr>
          <w:lang w:eastAsia="ja-JP"/>
        </w:rPr>
        <w:t>sự</w:t>
      </w:r>
      <w:proofErr w:type="spellEnd"/>
      <w:r w:rsidRPr="003230B7">
        <w:rPr>
          <w:lang w:eastAsia="ja-JP"/>
        </w:rPr>
        <w:t xml:space="preserve"> </w:t>
      </w:r>
      <w:proofErr w:type="spellStart"/>
      <w:r w:rsidRPr="003230B7">
        <w:rPr>
          <w:lang w:eastAsia="ja-JP"/>
        </w:rPr>
        <w:t>kiện</w:t>
      </w:r>
      <w:proofErr w:type="spellEnd"/>
      <w:r w:rsidRPr="003230B7">
        <w:rPr>
          <w:lang w:eastAsia="ja-JP"/>
        </w:rPr>
        <w:t xml:space="preserve">, tin </w:t>
      </w:r>
      <w:proofErr w:type="spellStart"/>
      <w:r w:rsidRPr="003230B7">
        <w:rPr>
          <w:lang w:eastAsia="ja-JP"/>
        </w:rPr>
        <w:t>nhắn</w:t>
      </w:r>
      <w:proofErr w:type="spellEnd"/>
      <w:r w:rsidRPr="003230B7">
        <w:rPr>
          <w:lang w:eastAsia="ja-JP"/>
        </w:rPr>
        <w:t xml:space="preserve"> </w:t>
      </w:r>
      <w:proofErr w:type="spellStart"/>
      <w:r w:rsidRPr="003230B7">
        <w:rPr>
          <w:lang w:eastAsia="ja-JP"/>
        </w:rPr>
        <w:t>mới</w:t>
      </w:r>
      <w:proofErr w:type="spellEnd"/>
      <w:r w:rsidRPr="003230B7">
        <w:rPr>
          <w:lang w:eastAsia="ja-JP"/>
        </w:rPr>
        <w:t xml:space="preserve">, </w:t>
      </w:r>
      <w:proofErr w:type="spellStart"/>
      <w:r w:rsidRPr="003230B7">
        <w:rPr>
          <w:lang w:eastAsia="ja-JP"/>
        </w:rPr>
        <w:t>hoặc</w:t>
      </w:r>
      <w:proofErr w:type="spellEnd"/>
      <w:r w:rsidRPr="003230B7">
        <w:rPr>
          <w:lang w:eastAsia="ja-JP"/>
        </w:rPr>
        <w:t xml:space="preserve"> </w:t>
      </w:r>
      <w:proofErr w:type="spellStart"/>
      <w:r w:rsidRPr="003230B7">
        <w:rPr>
          <w:lang w:eastAsia="ja-JP"/>
        </w:rPr>
        <w:t>cập</w:t>
      </w:r>
      <w:proofErr w:type="spellEnd"/>
      <w:r w:rsidRPr="003230B7">
        <w:rPr>
          <w:lang w:eastAsia="ja-JP"/>
        </w:rPr>
        <w:t xml:space="preserve"> </w:t>
      </w:r>
      <w:proofErr w:type="spellStart"/>
      <w:r w:rsidRPr="003230B7">
        <w:rPr>
          <w:lang w:eastAsia="ja-JP"/>
        </w:rPr>
        <w:t>nhật</w:t>
      </w:r>
      <w:proofErr w:type="spellEnd"/>
      <w:r w:rsidRPr="003230B7">
        <w:rPr>
          <w:lang w:eastAsia="ja-JP"/>
        </w:rPr>
        <w:t xml:space="preserve"> </w:t>
      </w:r>
      <w:proofErr w:type="spellStart"/>
      <w:r w:rsidRPr="003230B7">
        <w:rPr>
          <w:lang w:eastAsia="ja-JP"/>
        </w:rPr>
        <w:t>trạng</w:t>
      </w:r>
      <w:proofErr w:type="spellEnd"/>
      <w:r w:rsidRPr="003230B7">
        <w:rPr>
          <w:lang w:eastAsia="ja-JP"/>
        </w:rPr>
        <w:t xml:space="preserve"> </w:t>
      </w:r>
      <w:proofErr w:type="spellStart"/>
      <w:r w:rsidRPr="003230B7">
        <w:rPr>
          <w:lang w:eastAsia="ja-JP"/>
        </w:rPr>
        <w:t>thái</w:t>
      </w:r>
      <w:proofErr w:type="spellEnd"/>
      <w:r w:rsidRPr="003230B7">
        <w:rPr>
          <w:lang w:eastAsia="ja-JP"/>
        </w:rPr>
        <w:t xml:space="preserve"> công </w:t>
      </w:r>
      <w:proofErr w:type="spellStart"/>
      <w:r w:rsidRPr="003230B7">
        <w:rPr>
          <w:lang w:eastAsia="ja-JP"/>
        </w:rPr>
        <w:t>việc</w:t>
      </w:r>
      <w:proofErr w:type="spellEnd"/>
      <w:r w:rsidRPr="003230B7">
        <w:rPr>
          <w:lang w:eastAsia="ja-JP"/>
        </w:rPr>
        <w:t>.</w:t>
      </w:r>
    </w:p>
    <w:p w14:paraId="43914EDC" w14:textId="77777777" w:rsidR="003230B7" w:rsidRPr="003230B7" w:rsidRDefault="003230B7" w:rsidP="003230B7">
      <w:pPr>
        <w:numPr>
          <w:ilvl w:val="0"/>
          <w:numId w:val="12"/>
        </w:numPr>
        <w:rPr>
          <w:lang w:eastAsia="ja-JP"/>
        </w:rPr>
      </w:pPr>
      <w:proofErr w:type="spellStart"/>
      <w:r w:rsidRPr="003230B7">
        <w:rPr>
          <w:b/>
          <w:bCs/>
          <w:lang w:eastAsia="ja-JP"/>
        </w:rPr>
        <w:lastRenderedPageBreak/>
        <w:t>notification_id</w:t>
      </w:r>
      <w:proofErr w:type="spellEnd"/>
      <w:r w:rsidRPr="003230B7">
        <w:rPr>
          <w:lang w:eastAsia="ja-JP"/>
        </w:rPr>
        <w:t xml:space="preserve">: </w:t>
      </w:r>
      <w:proofErr w:type="spellStart"/>
      <w:r w:rsidRPr="003230B7">
        <w:rPr>
          <w:lang w:eastAsia="ja-JP"/>
        </w:rPr>
        <w:t>Mã</w:t>
      </w:r>
      <w:proofErr w:type="spellEnd"/>
      <w:r w:rsidRPr="003230B7">
        <w:rPr>
          <w:lang w:eastAsia="ja-JP"/>
        </w:rPr>
        <w:t xml:space="preserve"> </w:t>
      </w:r>
      <w:proofErr w:type="spellStart"/>
      <w:r w:rsidRPr="003230B7">
        <w:rPr>
          <w:lang w:eastAsia="ja-JP"/>
        </w:rPr>
        <w:t>định</w:t>
      </w:r>
      <w:proofErr w:type="spellEnd"/>
      <w:r w:rsidRPr="003230B7">
        <w:rPr>
          <w:lang w:eastAsia="ja-JP"/>
        </w:rPr>
        <w:t xml:space="preserve"> </w:t>
      </w:r>
      <w:proofErr w:type="spellStart"/>
      <w:r w:rsidRPr="003230B7">
        <w:rPr>
          <w:lang w:eastAsia="ja-JP"/>
        </w:rPr>
        <w:t>danh</w:t>
      </w:r>
      <w:proofErr w:type="spellEnd"/>
      <w:r w:rsidRPr="003230B7">
        <w:rPr>
          <w:lang w:eastAsia="ja-JP"/>
        </w:rPr>
        <w:t xml:space="preserve"> </w:t>
      </w:r>
      <w:proofErr w:type="spellStart"/>
      <w:r w:rsidRPr="003230B7">
        <w:rPr>
          <w:lang w:eastAsia="ja-JP"/>
        </w:rPr>
        <w:t>duy</w:t>
      </w:r>
      <w:proofErr w:type="spellEnd"/>
      <w:r w:rsidRPr="003230B7">
        <w:rPr>
          <w:lang w:eastAsia="ja-JP"/>
        </w:rPr>
        <w:t xml:space="preserve"> </w:t>
      </w:r>
      <w:proofErr w:type="spellStart"/>
      <w:r w:rsidRPr="003230B7">
        <w:rPr>
          <w:lang w:eastAsia="ja-JP"/>
        </w:rPr>
        <w:t>nhất</w:t>
      </w:r>
      <w:proofErr w:type="spellEnd"/>
      <w:r w:rsidRPr="003230B7">
        <w:rPr>
          <w:lang w:eastAsia="ja-JP"/>
        </w:rPr>
        <w:t xml:space="preserve"> </w:t>
      </w:r>
      <w:proofErr w:type="spellStart"/>
      <w:r w:rsidRPr="003230B7">
        <w:rPr>
          <w:lang w:eastAsia="ja-JP"/>
        </w:rPr>
        <w:t>của</w:t>
      </w:r>
      <w:proofErr w:type="spellEnd"/>
      <w:r w:rsidRPr="003230B7">
        <w:rPr>
          <w:lang w:eastAsia="ja-JP"/>
        </w:rPr>
        <w:t xml:space="preserve"> </w:t>
      </w:r>
      <w:proofErr w:type="spellStart"/>
      <w:r w:rsidRPr="003230B7">
        <w:rPr>
          <w:lang w:eastAsia="ja-JP"/>
        </w:rPr>
        <w:t>thông</w:t>
      </w:r>
      <w:proofErr w:type="spellEnd"/>
      <w:r w:rsidRPr="003230B7">
        <w:rPr>
          <w:lang w:eastAsia="ja-JP"/>
        </w:rPr>
        <w:t xml:space="preserve"> </w:t>
      </w:r>
      <w:proofErr w:type="spellStart"/>
      <w:r w:rsidRPr="003230B7">
        <w:rPr>
          <w:lang w:eastAsia="ja-JP"/>
        </w:rPr>
        <w:t>báo</w:t>
      </w:r>
      <w:proofErr w:type="spellEnd"/>
      <w:r w:rsidRPr="003230B7">
        <w:rPr>
          <w:lang w:eastAsia="ja-JP"/>
        </w:rPr>
        <w:t xml:space="preserve">. </w:t>
      </w:r>
      <w:proofErr w:type="spellStart"/>
      <w:r w:rsidRPr="003230B7">
        <w:rPr>
          <w:lang w:eastAsia="ja-JP"/>
        </w:rPr>
        <w:t>Đây</w:t>
      </w:r>
      <w:proofErr w:type="spellEnd"/>
      <w:r w:rsidRPr="003230B7">
        <w:rPr>
          <w:lang w:eastAsia="ja-JP"/>
        </w:rPr>
        <w:t xml:space="preserve"> </w:t>
      </w:r>
      <w:proofErr w:type="spellStart"/>
      <w:r w:rsidRPr="003230B7">
        <w:rPr>
          <w:lang w:eastAsia="ja-JP"/>
        </w:rPr>
        <w:t>là</w:t>
      </w:r>
      <w:proofErr w:type="spellEnd"/>
      <w:r w:rsidRPr="003230B7">
        <w:rPr>
          <w:lang w:eastAsia="ja-JP"/>
        </w:rPr>
        <w:t xml:space="preserve"> </w:t>
      </w:r>
      <w:proofErr w:type="spellStart"/>
      <w:r w:rsidRPr="003230B7">
        <w:rPr>
          <w:lang w:eastAsia="ja-JP"/>
        </w:rPr>
        <w:t>Khóa</w:t>
      </w:r>
      <w:proofErr w:type="spellEnd"/>
      <w:r w:rsidRPr="003230B7">
        <w:rPr>
          <w:lang w:eastAsia="ja-JP"/>
        </w:rPr>
        <w:t xml:space="preserve"> </w:t>
      </w:r>
      <w:proofErr w:type="spellStart"/>
      <w:r w:rsidRPr="003230B7">
        <w:rPr>
          <w:lang w:eastAsia="ja-JP"/>
        </w:rPr>
        <w:t>chính</w:t>
      </w:r>
      <w:proofErr w:type="spellEnd"/>
      <w:r w:rsidRPr="003230B7">
        <w:rPr>
          <w:lang w:eastAsia="ja-JP"/>
        </w:rPr>
        <w:t>.</w:t>
      </w:r>
    </w:p>
    <w:p w14:paraId="388B3566" w14:textId="77777777" w:rsidR="003230B7" w:rsidRPr="003230B7" w:rsidRDefault="003230B7" w:rsidP="003230B7">
      <w:pPr>
        <w:numPr>
          <w:ilvl w:val="0"/>
          <w:numId w:val="12"/>
        </w:numPr>
        <w:rPr>
          <w:lang w:eastAsia="ja-JP"/>
        </w:rPr>
      </w:pPr>
      <w:proofErr w:type="spellStart"/>
      <w:r w:rsidRPr="003230B7">
        <w:rPr>
          <w:b/>
          <w:bCs/>
          <w:lang w:eastAsia="ja-JP"/>
        </w:rPr>
        <w:t>user_id</w:t>
      </w:r>
      <w:proofErr w:type="spellEnd"/>
      <w:r w:rsidRPr="003230B7">
        <w:rPr>
          <w:lang w:eastAsia="ja-JP"/>
        </w:rPr>
        <w:t xml:space="preserve">: </w:t>
      </w:r>
      <w:proofErr w:type="spellStart"/>
      <w:r w:rsidRPr="003230B7">
        <w:rPr>
          <w:lang w:eastAsia="ja-JP"/>
        </w:rPr>
        <w:t>Khóa</w:t>
      </w:r>
      <w:proofErr w:type="spellEnd"/>
      <w:r w:rsidRPr="003230B7">
        <w:rPr>
          <w:lang w:eastAsia="ja-JP"/>
        </w:rPr>
        <w:t xml:space="preserve"> </w:t>
      </w:r>
      <w:proofErr w:type="spellStart"/>
      <w:r w:rsidRPr="003230B7">
        <w:rPr>
          <w:lang w:eastAsia="ja-JP"/>
        </w:rPr>
        <w:t>ngoại</w:t>
      </w:r>
      <w:proofErr w:type="spellEnd"/>
      <w:r w:rsidRPr="003230B7">
        <w:rPr>
          <w:lang w:eastAsia="ja-JP"/>
        </w:rPr>
        <w:t xml:space="preserve"> </w:t>
      </w:r>
      <w:proofErr w:type="spellStart"/>
      <w:r w:rsidRPr="003230B7">
        <w:rPr>
          <w:lang w:eastAsia="ja-JP"/>
        </w:rPr>
        <w:t>liên</w:t>
      </w:r>
      <w:proofErr w:type="spellEnd"/>
      <w:r w:rsidRPr="003230B7">
        <w:rPr>
          <w:lang w:eastAsia="ja-JP"/>
        </w:rPr>
        <w:t xml:space="preserve"> </w:t>
      </w:r>
      <w:proofErr w:type="spellStart"/>
      <w:r w:rsidRPr="003230B7">
        <w:rPr>
          <w:lang w:eastAsia="ja-JP"/>
        </w:rPr>
        <w:t>kết</w:t>
      </w:r>
      <w:proofErr w:type="spellEnd"/>
      <w:r w:rsidRPr="003230B7">
        <w:rPr>
          <w:lang w:eastAsia="ja-JP"/>
        </w:rPr>
        <w:t xml:space="preserve"> </w:t>
      </w:r>
      <w:proofErr w:type="spellStart"/>
      <w:r w:rsidRPr="003230B7">
        <w:rPr>
          <w:lang w:eastAsia="ja-JP"/>
        </w:rPr>
        <w:t>với</w:t>
      </w:r>
      <w:proofErr w:type="spellEnd"/>
      <w:r w:rsidRPr="003230B7">
        <w:rPr>
          <w:lang w:eastAsia="ja-JP"/>
        </w:rPr>
        <w:t xml:space="preserve"> </w:t>
      </w:r>
      <w:proofErr w:type="spellStart"/>
      <w:r w:rsidRPr="003230B7">
        <w:rPr>
          <w:lang w:eastAsia="ja-JP"/>
        </w:rPr>
        <w:t>người</w:t>
      </w:r>
      <w:proofErr w:type="spellEnd"/>
      <w:r w:rsidRPr="003230B7">
        <w:rPr>
          <w:lang w:eastAsia="ja-JP"/>
        </w:rPr>
        <w:t xml:space="preserve"> </w:t>
      </w:r>
      <w:proofErr w:type="spellStart"/>
      <w:r w:rsidRPr="003230B7">
        <w:rPr>
          <w:lang w:eastAsia="ja-JP"/>
        </w:rPr>
        <w:t>nhận</w:t>
      </w:r>
      <w:proofErr w:type="spellEnd"/>
      <w:r w:rsidRPr="003230B7">
        <w:rPr>
          <w:lang w:eastAsia="ja-JP"/>
        </w:rPr>
        <w:t xml:space="preserve"> </w:t>
      </w:r>
      <w:proofErr w:type="spellStart"/>
      <w:r w:rsidRPr="003230B7">
        <w:rPr>
          <w:lang w:eastAsia="ja-JP"/>
        </w:rPr>
        <w:t>thông</w:t>
      </w:r>
      <w:proofErr w:type="spellEnd"/>
      <w:r w:rsidRPr="003230B7">
        <w:rPr>
          <w:lang w:eastAsia="ja-JP"/>
        </w:rPr>
        <w:t xml:space="preserve"> </w:t>
      </w:r>
      <w:proofErr w:type="spellStart"/>
      <w:r w:rsidRPr="003230B7">
        <w:rPr>
          <w:lang w:eastAsia="ja-JP"/>
        </w:rPr>
        <w:t>báo</w:t>
      </w:r>
      <w:proofErr w:type="spellEnd"/>
      <w:r w:rsidRPr="003230B7">
        <w:rPr>
          <w:lang w:eastAsia="ja-JP"/>
        </w:rPr>
        <w:t>.</w:t>
      </w:r>
    </w:p>
    <w:p w14:paraId="4F8C5DF9" w14:textId="77777777" w:rsidR="003230B7" w:rsidRPr="003230B7" w:rsidRDefault="003230B7" w:rsidP="003230B7">
      <w:pPr>
        <w:numPr>
          <w:ilvl w:val="0"/>
          <w:numId w:val="12"/>
        </w:numPr>
        <w:rPr>
          <w:lang w:eastAsia="ja-JP"/>
        </w:rPr>
      </w:pPr>
      <w:r w:rsidRPr="003230B7">
        <w:rPr>
          <w:b/>
          <w:bCs/>
          <w:lang w:eastAsia="ja-JP"/>
        </w:rPr>
        <w:t>title</w:t>
      </w:r>
      <w:r w:rsidRPr="003230B7">
        <w:rPr>
          <w:lang w:eastAsia="ja-JP"/>
        </w:rPr>
        <w:t xml:space="preserve">: </w:t>
      </w:r>
      <w:proofErr w:type="spellStart"/>
      <w:r w:rsidRPr="003230B7">
        <w:rPr>
          <w:lang w:eastAsia="ja-JP"/>
        </w:rPr>
        <w:t>Tiêu</w:t>
      </w:r>
      <w:proofErr w:type="spellEnd"/>
      <w:r w:rsidRPr="003230B7">
        <w:rPr>
          <w:lang w:eastAsia="ja-JP"/>
        </w:rPr>
        <w:t xml:space="preserve"> </w:t>
      </w:r>
      <w:proofErr w:type="spellStart"/>
      <w:r w:rsidRPr="003230B7">
        <w:rPr>
          <w:lang w:eastAsia="ja-JP"/>
        </w:rPr>
        <w:t>đề</w:t>
      </w:r>
      <w:proofErr w:type="spellEnd"/>
      <w:r w:rsidRPr="003230B7">
        <w:rPr>
          <w:lang w:eastAsia="ja-JP"/>
        </w:rPr>
        <w:t xml:space="preserve"> </w:t>
      </w:r>
      <w:proofErr w:type="spellStart"/>
      <w:r w:rsidRPr="003230B7">
        <w:rPr>
          <w:lang w:eastAsia="ja-JP"/>
        </w:rPr>
        <w:t>ngắn</w:t>
      </w:r>
      <w:proofErr w:type="spellEnd"/>
      <w:r w:rsidRPr="003230B7">
        <w:rPr>
          <w:lang w:eastAsia="ja-JP"/>
        </w:rPr>
        <w:t xml:space="preserve"> </w:t>
      </w:r>
      <w:proofErr w:type="spellStart"/>
      <w:r w:rsidRPr="003230B7">
        <w:rPr>
          <w:lang w:eastAsia="ja-JP"/>
        </w:rPr>
        <w:t>của</w:t>
      </w:r>
      <w:proofErr w:type="spellEnd"/>
      <w:r w:rsidRPr="003230B7">
        <w:rPr>
          <w:lang w:eastAsia="ja-JP"/>
        </w:rPr>
        <w:t xml:space="preserve"> </w:t>
      </w:r>
      <w:proofErr w:type="spellStart"/>
      <w:r w:rsidRPr="003230B7">
        <w:rPr>
          <w:lang w:eastAsia="ja-JP"/>
        </w:rPr>
        <w:t>thông</w:t>
      </w:r>
      <w:proofErr w:type="spellEnd"/>
      <w:r w:rsidRPr="003230B7">
        <w:rPr>
          <w:lang w:eastAsia="ja-JP"/>
        </w:rPr>
        <w:t xml:space="preserve"> </w:t>
      </w:r>
      <w:proofErr w:type="spellStart"/>
      <w:r w:rsidRPr="003230B7">
        <w:rPr>
          <w:lang w:eastAsia="ja-JP"/>
        </w:rPr>
        <w:t>báo</w:t>
      </w:r>
      <w:proofErr w:type="spellEnd"/>
      <w:r w:rsidRPr="003230B7">
        <w:rPr>
          <w:lang w:eastAsia="ja-JP"/>
        </w:rPr>
        <w:t>.</w:t>
      </w:r>
    </w:p>
    <w:p w14:paraId="56FE0414" w14:textId="77777777" w:rsidR="003230B7" w:rsidRPr="003230B7" w:rsidRDefault="003230B7" w:rsidP="003230B7">
      <w:pPr>
        <w:numPr>
          <w:ilvl w:val="0"/>
          <w:numId w:val="12"/>
        </w:numPr>
        <w:rPr>
          <w:lang w:eastAsia="ja-JP"/>
        </w:rPr>
      </w:pPr>
      <w:r w:rsidRPr="003230B7">
        <w:rPr>
          <w:b/>
          <w:bCs/>
          <w:lang w:eastAsia="ja-JP"/>
        </w:rPr>
        <w:t>message</w:t>
      </w:r>
      <w:r w:rsidRPr="003230B7">
        <w:rPr>
          <w:lang w:eastAsia="ja-JP"/>
        </w:rPr>
        <w:t xml:space="preserve">: </w:t>
      </w:r>
      <w:proofErr w:type="spellStart"/>
      <w:r w:rsidRPr="003230B7">
        <w:rPr>
          <w:lang w:eastAsia="ja-JP"/>
        </w:rPr>
        <w:t>Nội</w:t>
      </w:r>
      <w:proofErr w:type="spellEnd"/>
      <w:r w:rsidRPr="003230B7">
        <w:rPr>
          <w:lang w:eastAsia="ja-JP"/>
        </w:rPr>
        <w:t xml:space="preserve"> dung chi </w:t>
      </w:r>
      <w:proofErr w:type="spellStart"/>
      <w:r w:rsidRPr="003230B7">
        <w:rPr>
          <w:lang w:eastAsia="ja-JP"/>
        </w:rPr>
        <w:t>tiết</w:t>
      </w:r>
      <w:proofErr w:type="spellEnd"/>
      <w:r w:rsidRPr="003230B7">
        <w:rPr>
          <w:lang w:eastAsia="ja-JP"/>
        </w:rPr>
        <w:t xml:space="preserve"> </w:t>
      </w:r>
      <w:proofErr w:type="spellStart"/>
      <w:r w:rsidRPr="003230B7">
        <w:rPr>
          <w:lang w:eastAsia="ja-JP"/>
        </w:rPr>
        <w:t>của</w:t>
      </w:r>
      <w:proofErr w:type="spellEnd"/>
      <w:r w:rsidRPr="003230B7">
        <w:rPr>
          <w:lang w:eastAsia="ja-JP"/>
        </w:rPr>
        <w:t xml:space="preserve"> </w:t>
      </w:r>
      <w:proofErr w:type="spellStart"/>
      <w:r w:rsidRPr="003230B7">
        <w:rPr>
          <w:lang w:eastAsia="ja-JP"/>
        </w:rPr>
        <w:t>thông</w:t>
      </w:r>
      <w:proofErr w:type="spellEnd"/>
      <w:r w:rsidRPr="003230B7">
        <w:rPr>
          <w:lang w:eastAsia="ja-JP"/>
        </w:rPr>
        <w:t xml:space="preserve"> </w:t>
      </w:r>
      <w:proofErr w:type="spellStart"/>
      <w:r w:rsidRPr="003230B7">
        <w:rPr>
          <w:lang w:eastAsia="ja-JP"/>
        </w:rPr>
        <w:t>báo</w:t>
      </w:r>
      <w:proofErr w:type="spellEnd"/>
      <w:r w:rsidRPr="003230B7">
        <w:rPr>
          <w:lang w:eastAsia="ja-JP"/>
        </w:rPr>
        <w:t>.</w:t>
      </w:r>
    </w:p>
    <w:p w14:paraId="69EF5F4F" w14:textId="77777777" w:rsidR="003230B7" w:rsidRPr="003230B7" w:rsidRDefault="003230B7" w:rsidP="003230B7">
      <w:pPr>
        <w:numPr>
          <w:ilvl w:val="0"/>
          <w:numId w:val="12"/>
        </w:numPr>
        <w:rPr>
          <w:lang w:eastAsia="ja-JP"/>
        </w:rPr>
      </w:pPr>
      <w:r w:rsidRPr="003230B7">
        <w:rPr>
          <w:b/>
          <w:bCs/>
          <w:lang w:eastAsia="ja-JP"/>
        </w:rPr>
        <w:t>type</w:t>
      </w:r>
      <w:r w:rsidRPr="003230B7">
        <w:rPr>
          <w:lang w:eastAsia="ja-JP"/>
        </w:rPr>
        <w:t xml:space="preserve">: </w:t>
      </w:r>
      <w:proofErr w:type="spellStart"/>
      <w:r w:rsidRPr="003230B7">
        <w:rPr>
          <w:lang w:eastAsia="ja-JP"/>
        </w:rPr>
        <w:t>Loại</w:t>
      </w:r>
      <w:proofErr w:type="spellEnd"/>
      <w:r w:rsidRPr="003230B7">
        <w:rPr>
          <w:lang w:eastAsia="ja-JP"/>
        </w:rPr>
        <w:t xml:space="preserve"> </w:t>
      </w:r>
      <w:proofErr w:type="spellStart"/>
      <w:r w:rsidRPr="003230B7">
        <w:rPr>
          <w:lang w:eastAsia="ja-JP"/>
        </w:rPr>
        <w:t>thông</w:t>
      </w:r>
      <w:proofErr w:type="spellEnd"/>
      <w:r w:rsidRPr="003230B7">
        <w:rPr>
          <w:lang w:eastAsia="ja-JP"/>
        </w:rPr>
        <w:t xml:space="preserve"> </w:t>
      </w:r>
      <w:proofErr w:type="spellStart"/>
      <w:r w:rsidRPr="003230B7">
        <w:rPr>
          <w:lang w:eastAsia="ja-JP"/>
        </w:rPr>
        <w:t>báo</w:t>
      </w:r>
      <w:proofErr w:type="spellEnd"/>
      <w:r w:rsidRPr="003230B7">
        <w:rPr>
          <w:lang w:eastAsia="ja-JP"/>
        </w:rPr>
        <w:t xml:space="preserve"> (</w:t>
      </w:r>
      <w:proofErr w:type="spellStart"/>
      <w:r w:rsidRPr="003230B7">
        <w:rPr>
          <w:lang w:eastAsia="ja-JP"/>
        </w:rPr>
        <w:t>ví</w:t>
      </w:r>
      <w:proofErr w:type="spellEnd"/>
      <w:r w:rsidRPr="003230B7">
        <w:rPr>
          <w:lang w:eastAsia="ja-JP"/>
        </w:rPr>
        <w:t xml:space="preserve"> </w:t>
      </w:r>
      <w:proofErr w:type="spellStart"/>
      <w:r w:rsidRPr="003230B7">
        <w:rPr>
          <w:lang w:eastAsia="ja-JP"/>
        </w:rPr>
        <w:t>dụ</w:t>
      </w:r>
      <w:proofErr w:type="spellEnd"/>
      <w:r w:rsidRPr="003230B7">
        <w:rPr>
          <w:lang w:eastAsia="ja-JP"/>
        </w:rPr>
        <w:t xml:space="preserve">: </w:t>
      </w:r>
      <w:proofErr w:type="spellStart"/>
      <w:r w:rsidRPr="003230B7">
        <w:rPr>
          <w:lang w:eastAsia="ja-JP"/>
        </w:rPr>
        <w:t>task_update</w:t>
      </w:r>
      <w:proofErr w:type="spellEnd"/>
      <w:r w:rsidRPr="003230B7">
        <w:rPr>
          <w:lang w:eastAsia="ja-JP"/>
        </w:rPr>
        <w:t xml:space="preserve">, </w:t>
      </w:r>
      <w:proofErr w:type="spellStart"/>
      <w:r w:rsidRPr="003230B7">
        <w:rPr>
          <w:lang w:eastAsia="ja-JP"/>
        </w:rPr>
        <w:t>chat_message</w:t>
      </w:r>
      <w:proofErr w:type="spellEnd"/>
      <w:r w:rsidRPr="003230B7">
        <w:rPr>
          <w:lang w:eastAsia="ja-JP"/>
        </w:rPr>
        <w:t>, alarm).</w:t>
      </w:r>
    </w:p>
    <w:p w14:paraId="1F28570E" w14:textId="77777777" w:rsidR="003230B7" w:rsidRPr="003230B7" w:rsidRDefault="003230B7" w:rsidP="003230B7">
      <w:pPr>
        <w:numPr>
          <w:ilvl w:val="0"/>
          <w:numId w:val="12"/>
        </w:numPr>
        <w:rPr>
          <w:lang w:eastAsia="ja-JP"/>
        </w:rPr>
      </w:pPr>
      <w:proofErr w:type="spellStart"/>
      <w:r w:rsidRPr="003230B7">
        <w:rPr>
          <w:b/>
          <w:bCs/>
          <w:lang w:eastAsia="ja-JP"/>
        </w:rPr>
        <w:t>is_read</w:t>
      </w:r>
      <w:proofErr w:type="spellEnd"/>
      <w:r w:rsidRPr="003230B7">
        <w:rPr>
          <w:lang w:eastAsia="ja-JP"/>
        </w:rPr>
        <w:t xml:space="preserve">: </w:t>
      </w:r>
      <w:proofErr w:type="spellStart"/>
      <w:r w:rsidRPr="003230B7">
        <w:rPr>
          <w:lang w:eastAsia="ja-JP"/>
        </w:rPr>
        <w:t>Trạng</w:t>
      </w:r>
      <w:proofErr w:type="spellEnd"/>
      <w:r w:rsidRPr="003230B7">
        <w:rPr>
          <w:lang w:eastAsia="ja-JP"/>
        </w:rPr>
        <w:t xml:space="preserve"> </w:t>
      </w:r>
      <w:proofErr w:type="spellStart"/>
      <w:r w:rsidRPr="003230B7">
        <w:rPr>
          <w:lang w:eastAsia="ja-JP"/>
        </w:rPr>
        <w:t>thái</w:t>
      </w:r>
      <w:proofErr w:type="spellEnd"/>
      <w:r w:rsidRPr="003230B7">
        <w:rPr>
          <w:lang w:eastAsia="ja-JP"/>
        </w:rPr>
        <w:t xml:space="preserve"> </w:t>
      </w:r>
      <w:proofErr w:type="spellStart"/>
      <w:r w:rsidRPr="003230B7">
        <w:rPr>
          <w:lang w:eastAsia="ja-JP"/>
        </w:rPr>
        <w:t>đã</w:t>
      </w:r>
      <w:proofErr w:type="spellEnd"/>
      <w:r w:rsidRPr="003230B7">
        <w:rPr>
          <w:lang w:eastAsia="ja-JP"/>
        </w:rPr>
        <w:t xml:space="preserve"> </w:t>
      </w:r>
      <w:proofErr w:type="spellStart"/>
      <w:r w:rsidRPr="003230B7">
        <w:rPr>
          <w:lang w:eastAsia="ja-JP"/>
        </w:rPr>
        <w:t>đọc</w:t>
      </w:r>
      <w:proofErr w:type="spellEnd"/>
      <w:r w:rsidRPr="003230B7">
        <w:rPr>
          <w:lang w:eastAsia="ja-JP"/>
        </w:rPr>
        <w:t xml:space="preserve"> hay </w:t>
      </w:r>
      <w:proofErr w:type="spellStart"/>
      <w:r w:rsidRPr="003230B7">
        <w:rPr>
          <w:lang w:eastAsia="ja-JP"/>
        </w:rPr>
        <w:t>chưa</w:t>
      </w:r>
      <w:proofErr w:type="spellEnd"/>
      <w:r w:rsidRPr="003230B7">
        <w:rPr>
          <w:lang w:eastAsia="ja-JP"/>
        </w:rPr>
        <w:t>.</w:t>
      </w:r>
    </w:p>
    <w:p w14:paraId="69A08981" w14:textId="77777777" w:rsidR="003230B7" w:rsidRPr="003230B7" w:rsidRDefault="003230B7" w:rsidP="003230B7">
      <w:pPr>
        <w:numPr>
          <w:ilvl w:val="0"/>
          <w:numId w:val="12"/>
        </w:numPr>
        <w:rPr>
          <w:lang w:eastAsia="ja-JP"/>
        </w:rPr>
      </w:pPr>
      <w:proofErr w:type="spellStart"/>
      <w:r w:rsidRPr="003230B7">
        <w:rPr>
          <w:b/>
          <w:bCs/>
          <w:lang w:eastAsia="ja-JP"/>
        </w:rPr>
        <w:t>created_at</w:t>
      </w:r>
      <w:proofErr w:type="spellEnd"/>
      <w:r w:rsidRPr="003230B7">
        <w:rPr>
          <w:lang w:eastAsia="ja-JP"/>
        </w:rPr>
        <w:t xml:space="preserve">: </w:t>
      </w:r>
      <w:proofErr w:type="spellStart"/>
      <w:r w:rsidRPr="003230B7">
        <w:rPr>
          <w:lang w:eastAsia="ja-JP"/>
        </w:rPr>
        <w:t>Thời</w:t>
      </w:r>
      <w:proofErr w:type="spellEnd"/>
      <w:r w:rsidRPr="003230B7">
        <w:rPr>
          <w:lang w:eastAsia="ja-JP"/>
        </w:rPr>
        <w:t xml:space="preserve"> </w:t>
      </w:r>
      <w:proofErr w:type="spellStart"/>
      <w:r w:rsidRPr="003230B7">
        <w:rPr>
          <w:lang w:eastAsia="ja-JP"/>
        </w:rPr>
        <w:t>điểm</w:t>
      </w:r>
      <w:proofErr w:type="spellEnd"/>
      <w:r w:rsidRPr="003230B7">
        <w:rPr>
          <w:lang w:eastAsia="ja-JP"/>
        </w:rPr>
        <w:t xml:space="preserve"> </w:t>
      </w:r>
      <w:proofErr w:type="spellStart"/>
      <w:r w:rsidRPr="003230B7">
        <w:rPr>
          <w:lang w:eastAsia="ja-JP"/>
        </w:rPr>
        <w:t>thông</w:t>
      </w:r>
      <w:proofErr w:type="spellEnd"/>
      <w:r w:rsidRPr="003230B7">
        <w:rPr>
          <w:lang w:eastAsia="ja-JP"/>
        </w:rPr>
        <w:t xml:space="preserve"> </w:t>
      </w:r>
      <w:proofErr w:type="spellStart"/>
      <w:r w:rsidRPr="003230B7">
        <w:rPr>
          <w:lang w:eastAsia="ja-JP"/>
        </w:rPr>
        <w:t>báo</w:t>
      </w:r>
      <w:proofErr w:type="spellEnd"/>
      <w:r w:rsidRPr="003230B7">
        <w:rPr>
          <w:lang w:eastAsia="ja-JP"/>
        </w:rPr>
        <w:t xml:space="preserve"> </w:t>
      </w:r>
      <w:proofErr w:type="spellStart"/>
      <w:r w:rsidRPr="003230B7">
        <w:rPr>
          <w:lang w:eastAsia="ja-JP"/>
        </w:rPr>
        <w:t>được</w:t>
      </w:r>
      <w:proofErr w:type="spellEnd"/>
      <w:r w:rsidRPr="003230B7">
        <w:rPr>
          <w:lang w:eastAsia="ja-JP"/>
        </w:rPr>
        <w:t xml:space="preserve"> </w:t>
      </w:r>
      <w:proofErr w:type="spellStart"/>
      <w:r w:rsidRPr="003230B7">
        <w:rPr>
          <w:lang w:eastAsia="ja-JP"/>
        </w:rPr>
        <w:t>tạo</w:t>
      </w:r>
      <w:proofErr w:type="spellEnd"/>
      <w:r w:rsidRPr="003230B7">
        <w:rPr>
          <w:lang w:eastAsia="ja-JP"/>
        </w:rPr>
        <w:t>.</w:t>
      </w:r>
    </w:p>
    <w:p w14:paraId="4EC7F666" w14:textId="77777777" w:rsidR="003230B7" w:rsidRPr="003230B7" w:rsidRDefault="003230B7" w:rsidP="003230B7">
      <w:pPr>
        <w:numPr>
          <w:ilvl w:val="0"/>
          <w:numId w:val="12"/>
        </w:numPr>
        <w:rPr>
          <w:lang w:eastAsia="ja-JP"/>
        </w:rPr>
      </w:pPr>
      <w:proofErr w:type="spellStart"/>
      <w:r w:rsidRPr="003230B7">
        <w:rPr>
          <w:b/>
          <w:bCs/>
          <w:lang w:eastAsia="ja-JP"/>
        </w:rPr>
        <w:t>redirect_url</w:t>
      </w:r>
      <w:proofErr w:type="spellEnd"/>
      <w:r w:rsidRPr="003230B7">
        <w:rPr>
          <w:lang w:eastAsia="ja-JP"/>
        </w:rPr>
        <w:t xml:space="preserve">: </w:t>
      </w:r>
      <w:proofErr w:type="spellStart"/>
      <w:r w:rsidRPr="003230B7">
        <w:rPr>
          <w:lang w:eastAsia="ja-JP"/>
        </w:rPr>
        <w:t>Đường</w:t>
      </w:r>
      <w:proofErr w:type="spellEnd"/>
      <w:r w:rsidRPr="003230B7">
        <w:rPr>
          <w:lang w:eastAsia="ja-JP"/>
        </w:rPr>
        <w:t xml:space="preserve"> </w:t>
      </w:r>
      <w:proofErr w:type="spellStart"/>
      <w:r w:rsidRPr="003230B7">
        <w:rPr>
          <w:lang w:eastAsia="ja-JP"/>
        </w:rPr>
        <w:t>dẫn</w:t>
      </w:r>
      <w:proofErr w:type="spellEnd"/>
      <w:r w:rsidRPr="003230B7">
        <w:rPr>
          <w:lang w:eastAsia="ja-JP"/>
        </w:rPr>
        <w:t xml:space="preserve"> </w:t>
      </w:r>
      <w:proofErr w:type="spellStart"/>
      <w:r w:rsidRPr="003230B7">
        <w:rPr>
          <w:lang w:eastAsia="ja-JP"/>
        </w:rPr>
        <w:t>chuyển</w:t>
      </w:r>
      <w:proofErr w:type="spellEnd"/>
      <w:r w:rsidRPr="003230B7">
        <w:rPr>
          <w:lang w:eastAsia="ja-JP"/>
        </w:rPr>
        <w:t xml:space="preserve"> </w:t>
      </w:r>
      <w:proofErr w:type="spellStart"/>
      <w:r w:rsidRPr="003230B7">
        <w:rPr>
          <w:lang w:eastAsia="ja-JP"/>
        </w:rPr>
        <w:t>hướng</w:t>
      </w:r>
      <w:proofErr w:type="spellEnd"/>
      <w:r w:rsidRPr="003230B7">
        <w:rPr>
          <w:lang w:eastAsia="ja-JP"/>
        </w:rPr>
        <w:t xml:space="preserve"> </w:t>
      </w:r>
      <w:proofErr w:type="spellStart"/>
      <w:r w:rsidRPr="003230B7">
        <w:rPr>
          <w:lang w:eastAsia="ja-JP"/>
        </w:rPr>
        <w:t>khi</w:t>
      </w:r>
      <w:proofErr w:type="spellEnd"/>
      <w:r w:rsidRPr="003230B7">
        <w:rPr>
          <w:lang w:eastAsia="ja-JP"/>
        </w:rPr>
        <w:t xml:space="preserve"> </w:t>
      </w:r>
      <w:proofErr w:type="spellStart"/>
      <w:r w:rsidRPr="003230B7">
        <w:rPr>
          <w:lang w:eastAsia="ja-JP"/>
        </w:rPr>
        <w:t>người</w:t>
      </w:r>
      <w:proofErr w:type="spellEnd"/>
      <w:r w:rsidRPr="003230B7">
        <w:rPr>
          <w:lang w:eastAsia="ja-JP"/>
        </w:rPr>
        <w:t xml:space="preserve"> </w:t>
      </w:r>
      <w:proofErr w:type="spellStart"/>
      <w:r w:rsidRPr="003230B7">
        <w:rPr>
          <w:lang w:eastAsia="ja-JP"/>
        </w:rPr>
        <w:t>dùng</w:t>
      </w:r>
      <w:proofErr w:type="spellEnd"/>
      <w:r w:rsidRPr="003230B7">
        <w:rPr>
          <w:lang w:eastAsia="ja-JP"/>
        </w:rPr>
        <w:t xml:space="preserve"> </w:t>
      </w:r>
      <w:proofErr w:type="spellStart"/>
      <w:r w:rsidRPr="003230B7">
        <w:rPr>
          <w:lang w:eastAsia="ja-JP"/>
        </w:rPr>
        <w:t>nhấp</w:t>
      </w:r>
      <w:proofErr w:type="spellEnd"/>
      <w:r w:rsidRPr="003230B7">
        <w:rPr>
          <w:lang w:eastAsia="ja-JP"/>
        </w:rPr>
        <w:t xml:space="preserve"> </w:t>
      </w:r>
      <w:proofErr w:type="spellStart"/>
      <w:r w:rsidRPr="003230B7">
        <w:rPr>
          <w:lang w:eastAsia="ja-JP"/>
        </w:rPr>
        <w:t>vào</w:t>
      </w:r>
      <w:proofErr w:type="spellEnd"/>
      <w:r w:rsidRPr="003230B7">
        <w:rPr>
          <w:lang w:eastAsia="ja-JP"/>
        </w:rPr>
        <w:t xml:space="preserve"> </w:t>
      </w:r>
      <w:proofErr w:type="spellStart"/>
      <w:r w:rsidRPr="003230B7">
        <w:rPr>
          <w:lang w:eastAsia="ja-JP"/>
        </w:rPr>
        <w:t>thông</w:t>
      </w:r>
      <w:proofErr w:type="spellEnd"/>
      <w:r w:rsidRPr="003230B7">
        <w:rPr>
          <w:lang w:eastAsia="ja-JP"/>
        </w:rPr>
        <w:t xml:space="preserve"> </w:t>
      </w:r>
      <w:proofErr w:type="spellStart"/>
      <w:r w:rsidRPr="003230B7">
        <w:rPr>
          <w:lang w:eastAsia="ja-JP"/>
        </w:rPr>
        <w:t>báo</w:t>
      </w:r>
      <w:proofErr w:type="spellEnd"/>
      <w:r w:rsidRPr="003230B7">
        <w:rPr>
          <w:lang w:eastAsia="ja-JP"/>
        </w:rPr>
        <w:t>.</w:t>
      </w:r>
    </w:p>
    <w:p w14:paraId="2CD6EBE7" w14:textId="34ECD8DA" w:rsidR="003230B7" w:rsidRPr="004A330F" w:rsidRDefault="003230B7" w:rsidP="003230B7">
      <w:pPr>
        <w:numPr>
          <w:ilvl w:val="0"/>
          <w:numId w:val="12"/>
        </w:numPr>
        <w:rPr>
          <w:lang w:eastAsia="ja-JP"/>
        </w:rPr>
      </w:pPr>
      <w:proofErr w:type="spellStart"/>
      <w:r w:rsidRPr="003230B7">
        <w:rPr>
          <w:b/>
          <w:bCs/>
          <w:lang w:eastAsia="ja-JP"/>
        </w:rPr>
        <w:t>related_id</w:t>
      </w:r>
      <w:proofErr w:type="spellEnd"/>
      <w:r w:rsidRPr="003230B7">
        <w:rPr>
          <w:lang w:eastAsia="ja-JP"/>
        </w:rPr>
        <w:t xml:space="preserve">: ID </w:t>
      </w:r>
      <w:proofErr w:type="spellStart"/>
      <w:r w:rsidRPr="003230B7">
        <w:rPr>
          <w:lang w:eastAsia="ja-JP"/>
        </w:rPr>
        <w:t>của</w:t>
      </w:r>
      <w:proofErr w:type="spellEnd"/>
      <w:r w:rsidRPr="003230B7">
        <w:rPr>
          <w:lang w:eastAsia="ja-JP"/>
        </w:rPr>
        <w:t xml:space="preserve"> </w:t>
      </w:r>
      <w:proofErr w:type="spellStart"/>
      <w:r w:rsidRPr="003230B7">
        <w:rPr>
          <w:lang w:eastAsia="ja-JP"/>
        </w:rPr>
        <w:t>thực</w:t>
      </w:r>
      <w:proofErr w:type="spellEnd"/>
      <w:r w:rsidRPr="003230B7">
        <w:rPr>
          <w:lang w:eastAsia="ja-JP"/>
        </w:rPr>
        <w:t xml:space="preserve"> </w:t>
      </w:r>
      <w:proofErr w:type="spellStart"/>
      <w:r w:rsidRPr="003230B7">
        <w:rPr>
          <w:lang w:eastAsia="ja-JP"/>
        </w:rPr>
        <w:t>thể</w:t>
      </w:r>
      <w:proofErr w:type="spellEnd"/>
      <w:r w:rsidRPr="003230B7">
        <w:rPr>
          <w:lang w:eastAsia="ja-JP"/>
        </w:rPr>
        <w:t xml:space="preserve"> </w:t>
      </w:r>
      <w:proofErr w:type="spellStart"/>
      <w:r w:rsidRPr="003230B7">
        <w:rPr>
          <w:lang w:eastAsia="ja-JP"/>
        </w:rPr>
        <w:t>liên</w:t>
      </w:r>
      <w:proofErr w:type="spellEnd"/>
      <w:r w:rsidRPr="003230B7">
        <w:rPr>
          <w:lang w:eastAsia="ja-JP"/>
        </w:rPr>
        <w:t xml:space="preserve"> </w:t>
      </w:r>
      <w:proofErr w:type="spellStart"/>
      <w:r w:rsidRPr="003230B7">
        <w:rPr>
          <w:lang w:eastAsia="ja-JP"/>
        </w:rPr>
        <w:t>quan</w:t>
      </w:r>
      <w:proofErr w:type="spellEnd"/>
      <w:r w:rsidRPr="003230B7">
        <w:rPr>
          <w:lang w:eastAsia="ja-JP"/>
        </w:rPr>
        <w:t xml:space="preserve"> (</w:t>
      </w:r>
      <w:proofErr w:type="spellStart"/>
      <w:r w:rsidRPr="003230B7">
        <w:rPr>
          <w:lang w:eastAsia="ja-JP"/>
        </w:rPr>
        <w:t>ví</w:t>
      </w:r>
      <w:proofErr w:type="spellEnd"/>
      <w:r w:rsidRPr="003230B7">
        <w:rPr>
          <w:lang w:eastAsia="ja-JP"/>
        </w:rPr>
        <w:t xml:space="preserve"> </w:t>
      </w:r>
      <w:proofErr w:type="spellStart"/>
      <w:r w:rsidRPr="003230B7">
        <w:rPr>
          <w:lang w:eastAsia="ja-JP"/>
        </w:rPr>
        <w:t>dụ</w:t>
      </w:r>
      <w:proofErr w:type="spellEnd"/>
      <w:r w:rsidRPr="003230B7">
        <w:rPr>
          <w:lang w:eastAsia="ja-JP"/>
        </w:rPr>
        <w:t xml:space="preserve">: </w:t>
      </w:r>
      <w:proofErr w:type="spellStart"/>
      <w:r w:rsidRPr="003230B7">
        <w:rPr>
          <w:lang w:eastAsia="ja-JP"/>
        </w:rPr>
        <w:t>task_id</w:t>
      </w:r>
      <w:proofErr w:type="spellEnd"/>
      <w:r w:rsidRPr="003230B7">
        <w:rPr>
          <w:lang w:eastAsia="ja-JP"/>
        </w:rPr>
        <w:t xml:space="preserve"> </w:t>
      </w:r>
      <w:proofErr w:type="spellStart"/>
      <w:r w:rsidRPr="003230B7">
        <w:rPr>
          <w:lang w:eastAsia="ja-JP"/>
        </w:rPr>
        <w:t>nếu</w:t>
      </w:r>
      <w:proofErr w:type="spellEnd"/>
      <w:r w:rsidRPr="003230B7">
        <w:rPr>
          <w:lang w:eastAsia="ja-JP"/>
        </w:rPr>
        <w:t xml:space="preserve"> </w:t>
      </w:r>
      <w:proofErr w:type="spellStart"/>
      <w:r w:rsidRPr="003230B7">
        <w:rPr>
          <w:lang w:eastAsia="ja-JP"/>
        </w:rPr>
        <w:t>là</w:t>
      </w:r>
      <w:proofErr w:type="spellEnd"/>
      <w:r w:rsidRPr="003230B7">
        <w:rPr>
          <w:lang w:eastAsia="ja-JP"/>
        </w:rPr>
        <w:t xml:space="preserve"> </w:t>
      </w:r>
      <w:proofErr w:type="spellStart"/>
      <w:r w:rsidRPr="003230B7">
        <w:rPr>
          <w:lang w:eastAsia="ja-JP"/>
        </w:rPr>
        <w:t>thông</w:t>
      </w:r>
      <w:proofErr w:type="spellEnd"/>
      <w:r w:rsidRPr="003230B7">
        <w:rPr>
          <w:lang w:eastAsia="ja-JP"/>
        </w:rPr>
        <w:t xml:space="preserve"> </w:t>
      </w:r>
      <w:proofErr w:type="spellStart"/>
      <w:r w:rsidRPr="003230B7">
        <w:rPr>
          <w:lang w:eastAsia="ja-JP"/>
        </w:rPr>
        <w:t>báo</w:t>
      </w:r>
      <w:proofErr w:type="spellEnd"/>
      <w:r w:rsidRPr="003230B7">
        <w:rPr>
          <w:lang w:eastAsia="ja-JP"/>
        </w:rPr>
        <w:t xml:space="preserve"> </w:t>
      </w:r>
      <w:proofErr w:type="spellStart"/>
      <w:r w:rsidRPr="003230B7">
        <w:rPr>
          <w:lang w:eastAsia="ja-JP"/>
        </w:rPr>
        <w:t>về</w:t>
      </w:r>
      <w:proofErr w:type="spellEnd"/>
      <w:r w:rsidRPr="003230B7">
        <w:rPr>
          <w:lang w:eastAsia="ja-JP"/>
        </w:rPr>
        <w:t xml:space="preserve"> </w:t>
      </w:r>
      <w:proofErr w:type="spellStart"/>
      <w:r w:rsidRPr="003230B7">
        <w:rPr>
          <w:lang w:eastAsia="ja-JP"/>
        </w:rPr>
        <w:t>nhiệm</w:t>
      </w:r>
      <w:proofErr w:type="spellEnd"/>
      <w:r w:rsidRPr="003230B7">
        <w:rPr>
          <w:lang w:eastAsia="ja-JP"/>
        </w:rPr>
        <w:t xml:space="preserve"> </w:t>
      </w:r>
      <w:proofErr w:type="spellStart"/>
      <w:r w:rsidRPr="003230B7">
        <w:rPr>
          <w:lang w:eastAsia="ja-JP"/>
        </w:rPr>
        <w:t>vụ</w:t>
      </w:r>
      <w:proofErr w:type="spellEnd"/>
      <w:r w:rsidRPr="003230B7">
        <w:rPr>
          <w:lang w:eastAsia="ja-JP"/>
        </w:rPr>
        <w:t>).</w:t>
      </w:r>
    </w:p>
    <w:p w14:paraId="78A0D453" w14:textId="77777777" w:rsidR="002752F8" w:rsidRDefault="004A330F" w:rsidP="002752F8">
      <w:pPr>
        <w:keepNext/>
        <w:jc w:val="center"/>
      </w:pPr>
      <w:r w:rsidRPr="004A330F">
        <w:rPr>
          <w:lang w:eastAsia="ja-JP"/>
        </w:rPr>
        <w:drawing>
          <wp:inline distT="0" distB="0" distL="0" distR="0" wp14:anchorId="59B2F089" wp14:editId="636444EE">
            <wp:extent cx="1079006" cy="3423514"/>
            <wp:effectExtent l="0" t="0" r="698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82933" cy="3435972"/>
                    </a:xfrm>
                    <a:prstGeom prst="rect">
                      <a:avLst/>
                    </a:prstGeom>
                  </pic:spPr>
                </pic:pic>
              </a:graphicData>
            </a:graphic>
          </wp:inline>
        </w:drawing>
      </w:r>
    </w:p>
    <w:p w14:paraId="5575A2EE" w14:textId="70887F20" w:rsidR="004A330F" w:rsidRDefault="002752F8" w:rsidP="002752F8">
      <w:pPr>
        <w:pStyle w:val="Caption"/>
        <w:rPr>
          <w:lang w:eastAsia="ja-JP"/>
        </w:rPr>
      </w:pPr>
      <w:proofErr w:type="spellStart"/>
      <w:proofErr w:type="gramStart"/>
      <w:r>
        <w:t>Hình</w:t>
      </w:r>
      <w:proofErr w:type="spellEnd"/>
      <w:r>
        <w:t xml:space="preserve">  </w:t>
      </w:r>
      <w:r>
        <w:rPr>
          <w:rFonts w:hint="eastAsia"/>
          <w:lang w:eastAsia="ja-JP"/>
        </w:rPr>
        <w:t>1</w:t>
      </w:r>
      <w:proofErr w:type="gramEnd"/>
      <w:r>
        <w:fldChar w:fldCharType="begin"/>
      </w:r>
      <w:r>
        <w:instrText xml:space="preserve"> SEQ Hình_ \* ARABIC </w:instrText>
      </w:r>
      <w:r>
        <w:fldChar w:fldCharType="separate"/>
      </w:r>
      <w:r>
        <w:rPr>
          <w:noProof/>
        </w:rPr>
        <w:t>2</w:t>
      </w:r>
      <w:r>
        <w:fldChar w:fldCharType="end"/>
      </w:r>
      <w:r>
        <w:rPr>
          <w:rFonts w:hint="eastAsia"/>
          <w:lang w:eastAsia="ja-JP"/>
        </w:rPr>
        <w:t xml:space="preserve">. </w:t>
      </w:r>
      <w:proofErr w:type="spellStart"/>
      <w:r w:rsidRPr="007F2D08">
        <w:t>Bảng</w:t>
      </w:r>
      <w:proofErr w:type="spellEnd"/>
      <w:r w:rsidRPr="007F2D08">
        <w:t xml:space="preserve"> tasks</w:t>
      </w:r>
    </w:p>
    <w:p w14:paraId="0FE84803" w14:textId="77777777" w:rsidR="003230B7" w:rsidRPr="003230B7" w:rsidRDefault="003230B7" w:rsidP="003230B7">
      <w:pPr>
        <w:rPr>
          <w:lang w:eastAsia="ja-JP"/>
        </w:rPr>
      </w:pPr>
      <w:proofErr w:type="spellStart"/>
      <w:r w:rsidRPr="003230B7">
        <w:rPr>
          <w:lang w:eastAsia="ja-JP"/>
        </w:rPr>
        <w:t>Bảng</w:t>
      </w:r>
      <w:proofErr w:type="spellEnd"/>
      <w:r w:rsidRPr="003230B7">
        <w:rPr>
          <w:lang w:eastAsia="ja-JP"/>
        </w:rPr>
        <w:t xml:space="preserve"> tasks </w:t>
      </w:r>
      <w:proofErr w:type="spellStart"/>
      <w:r w:rsidRPr="003230B7">
        <w:rPr>
          <w:lang w:eastAsia="ja-JP"/>
        </w:rPr>
        <w:t>lưu</w:t>
      </w:r>
      <w:proofErr w:type="spellEnd"/>
      <w:r w:rsidRPr="003230B7">
        <w:rPr>
          <w:lang w:eastAsia="ja-JP"/>
        </w:rPr>
        <w:t xml:space="preserve"> </w:t>
      </w:r>
      <w:proofErr w:type="spellStart"/>
      <w:r w:rsidRPr="003230B7">
        <w:rPr>
          <w:lang w:eastAsia="ja-JP"/>
        </w:rPr>
        <w:t>trữ</w:t>
      </w:r>
      <w:proofErr w:type="spellEnd"/>
      <w:r w:rsidRPr="003230B7">
        <w:rPr>
          <w:lang w:eastAsia="ja-JP"/>
        </w:rPr>
        <w:t xml:space="preserve"> </w:t>
      </w:r>
      <w:proofErr w:type="spellStart"/>
      <w:r w:rsidRPr="003230B7">
        <w:rPr>
          <w:lang w:eastAsia="ja-JP"/>
        </w:rPr>
        <w:t>dữ</w:t>
      </w:r>
      <w:proofErr w:type="spellEnd"/>
      <w:r w:rsidRPr="003230B7">
        <w:rPr>
          <w:lang w:eastAsia="ja-JP"/>
        </w:rPr>
        <w:t xml:space="preserve"> </w:t>
      </w:r>
      <w:proofErr w:type="spellStart"/>
      <w:r w:rsidRPr="003230B7">
        <w:rPr>
          <w:lang w:eastAsia="ja-JP"/>
        </w:rPr>
        <w:t>liệu</w:t>
      </w:r>
      <w:proofErr w:type="spellEnd"/>
      <w:r w:rsidRPr="003230B7">
        <w:rPr>
          <w:lang w:eastAsia="ja-JP"/>
        </w:rPr>
        <w:t xml:space="preserve"> chi </w:t>
      </w:r>
      <w:proofErr w:type="spellStart"/>
      <w:r w:rsidRPr="003230B7">
        <w:rPr>
          <w:lang w:eastAsia="ja-JP"/>
        </w:rPr>
        <w:t>tiết</w:t>
      </w:r>
      <w:proofErr w:type="spellEnd"/>
      <w:r w:rsidRPr="003230B7">
        <w:rPr>
          <w:lang w:eastAsia="ja-JP"/>
        </w:rPr>
        <w:t xml:space="preserve"> </w:t>
      </w:r>
      <w:proofErr w:type="spellStart"/>
      <w:r w:rsidRPr="003230B7">
        <w:rPr>
          <w:lang w:eastAsia="ja-JP"/>
        </w:rPr>
        <w:t>về</w:t>
      </w:r>
      <w:proofErr w:type="spellEnd"/>
      <w:r w:rsidRPr="003230B7">
        <w:rPr>
          <w:lang w:eastAsia="ja-JP"/>
        </w:rPr>
        <w:t xml:space="preserve"> </w:t>
      </w:r>
      <w:proofErr w:type="spellStart"/>
      <w:r w:rsidRPr="003230B7">
        <w:rPr>
          <w:lang w:eastAsia="ja-JP"/>
        </w:rPr>
        <w:t>các</w:t>
      </w:r>
      <w:proofErr w:type="spellEnd"/>
      <w:r w:rsidRPr="003230B7">
        <w:rPr>
          <w:lang w:eastAsia="ja-JP"/>
        </w:rPr>
        <w:t xml:space="preserve"> </w:t>
      </w:r>
      <w:proofErr w:type="spellStart"/>
      <w:r w:rsidRPr="003230B7">
        <w:rPr>
          <w:lang w:eastAsia="ja-JP"/>
        </w:rPr>
        <w:t>nhiệm</w:t>
      </w:r>
      <w:proofErr w:type="spellEnd"/>
      <w:r w:rsidRPr="003230B7">
        <w:rPr>
          <w:lang w:eastAsia="ja-JP"/>
        </w:rPr>
        <w:t xml:space="preserve"> </w:t>
      </w:r>
      <w:proofErr w:type="spellStart"/>
      <w:r w:rsidRPr="003230B7">
        <w:rPr>
          <w:lang w:eastAsia="ja-JP"/>
        </w:rPr>
        <w:t>vụ</w:t>
      </w:r>
      <w:proofErr w:type="spellEnd"/>
      <w:r w:rsidRPr="003230B7">
        <w:rPr>
          <w:lang w:eastAsia="ja-JP"/>
        </w:rPr>
        <w:t xml:space="preserve"> (Task) </w:t>
      </w:r>
      <w:proofErr w:type="spellStart"/>
      <w:r w:rsidRPr="003230B7">
        <w:rPr>
          <w:lang w:eastAsia="ja-JP"/>
        </w:rPr>
        <w:t>cá</w:t>
      </w:r>
      <w:proofErr w:type="spellEnd"/>
      <w:r w:rsidRPr="003230B7">
        <w:rPr>
          <w:lang w:eastAsia="ja-JP"/>
        </w:rPr>
        <w:t xml:space="preserve"> </w:t>
      </w:r>
      <w:proofErr w:type="spellStart"/>
      <w:proofErr w:type="gramStart"/>
      <w:r w:rsidRPr="003230B7">
        <w:rPr>
          <w:lang w:eastAsia="ja-JP"/>
        </w:rPr>
        <w:t>nhân</w:t>
      </w:r>
      <w:proofErr w:type="spellEnd"/>
      <w:r w:rsidRPr="003230B7">
        <w:rPr>
          <w:lang w:eastAsia="ja-JP"/>
        </w:rPr>
        <w:t xml:space="preserve"> ,</w:t>
      </w:r>
      <w:proofErr w:type="gramEnd"/>
      <w:r w:rsidRPr="003230B7">
        <w:rPr>
          <w:lang w:eastAsia="ja-JP"/>
        </w:rPr>
        <w:t xml:space="preserve"> </w:t>
      </w:r>
      <w:proofErr w:type="spellStart"/>
      <w:r w:rsidRPr="003230B7">
        <w:rPr>
          <w:lang w:eastAsia="ja-JP"/>
        </w:rPr>
        <w:t>hỗ</w:t>
      </w:r>
      <w:proofErr w:type="spellEnd"/>
      <w:r w:rsidRPr="003230B7">
        <w:rPr>
          <w:lang w:eastAsia="ja-JP"/>
        </w:rPr>
        <w:t xml:space="preserve"> </w:t>
      </w:r>
      <w:proofErr w:type="spellStart"/>
      <w:r w:rsidRPr="003230B7">
        <w:rPr>
          <w:lang w:eastAsia="ja-JP"/>
        </w:rPr>
        <w:t>trợ</w:t>
      </w:r>
      <w:proofErr w:type="spellEnd"/>
      <w:r w:rsidRPr="003230B7">
        <w:rPr>
          <w:lang w:eastAsia="ja-JP"/>
        </w:rPr>
        <w:t xml:space="preserve"> </w:t>
      </w:r>
      <w:proofErr w:type="spellStart"/>
      <w:r w:rsidRPr="003230B7">
        <w:rPr>
          <w:lang w:eastAsia="ja-JP"/>
        </w:rPr>
        <w:t>quản</w:t>
      </w:r>
      <w:proofErr w:type="spellEnd"/>
      <w:r w:rsidRPr="003230B7">
        <w:rPr>
          <w:lang w:eastAsia="ja-JP"/>
        </w:rPr>
        <w:t xml:space="preserve"> </w:t>
      </w:r>
      <w:proofErr w:type="spellStart"/>
      <w:r w:rsidRPr="003230B7">
        <w:rPr>
          <w:lang w:eastAsia="ja-JP"/>
        </w:rPr>
        <w:t>lý</w:t>
      </w:r>
      <w:proofErr w:type="spellEnd"/>
      <w:r w:rsidRPr="003230B7">
        <w:rPr>
          <w:lang w:eastAsia="ja-JP"/>
        </w:rPr>
        <w:t xml:space="preserve"> công </w:t>
      </w:r>
      <w:proofErr w:type="spellStart"/>
      <w:r w:rsidRPr="003230B7">
        <w:rPr>
          <w:lang w:eastAsia="ja-JP"/>
        </w:rPr>
        <w:t>việc</w:t>
      </w:r>
      <w:proofErr w:type="spellEnd"/>
      <w:r w:rsidRPr="003230B7">
        <w:rPr>
          <w:lang w:eastAsia="ja-JP"/>
        </w:rPr>
        <w:t xml:space="preserve"> </w:t>
      </w:r>
      <w:proofErr w:type="spellStart"/>
      <w:r w:rsidRPr="003230B7">
        <w:rPr>
          <w:lang w:eastAsia="ja-JP"/>
        </w:rPr>
        <w:t>trên</w:t>
      </w:r>
      <w:proofErr w:type="spellEnd"/>
      <w:r w:rsidRPr="003230B7">
        <w:rPr>
          <w:lang w:eastAsia="ja-JP"/>
        </w:rPr>
        <w:t xml:space="preserve"> </w:t>
      </w:r>
      <w:proofErr w:type="spellStart"/>
      <w:r w:rsidRPr="003230B7">
        <w:rPr>
          <w:lang w:eastAsia="ja-JP"/>
        </w:rPr>
        <w:t>bảng</w:t>
      </w:r>
      <w:proofErr w:type="spellEnd"/>
      <w:r w:rsidRPr="003230B7">
        <w:rPr>
          <w:lang w:eastAsia="ja-JP"/>
        </w:rPr>
        <w:t xml:space="preserve"> Kanban </w:t>
      </w:r>
      <w:proofErr w:type="spellStart"/>
      <w:r w:rsidRPr="003230B7">
        <w:rPr>
          <w:lang w:eastAsia="ja-JP"/>
        </w:rPr>
        <w:t>và</w:t>
      </w:r>
      <w:proofErr w:type="spellEnd"/>
      <w:r w:rsidRPr="003230B7">
        <w:rPr>
          <w:lang w:eastAsia="ja-JP"/>
        </w:rPr>
        <w:t xml:space="preserve"> </w:t>
      </w:r>
      <w:proofErr w:type="spellStart"/>
      <w:r w:rsidRPr="003230B7">
        <w:rPr>
          <w:lang w:eastAsia="ja-JP"/>
        </w:rPr>
        <w:t>dưới</w:t>
      </w:r>
      <w:proofErr w:type="spellEnd"/>
      <w:r w:rsidRPr="003230B7">
        <w:rPr>
          <w:lang w:eastAsia="ja-JP"/>
        </w:rPr>
        <w:t xml:space="preserve"> </w:t>
      </w:r>
      <w:proofErr w:type="spellStart"/>
      <w:r w:rsidRPr="003230B7">
        <w:rPr>
          <w:lang w:eastAsia="ja-JP"/>
        </w:rPr>
        <w:t>dạng</w:t>
      </w:r>
      <w:proofErr w:type="spellEnd"/>
      <w:r w:rsidRPr="003230B7">
        <w:rPr>
          <w:lang w:eastAsia="ja-JP"/>
        </w:rPr>
        <w:t xml:space="preserve"> </w:t>
      </w:r>
      <w:proofErr w:type="spellStart"/>
      <w:r w:rsidRPr="003230B7">
        <w:rPr>
          <w:lang w:eastAsia="ja-JP"/>
        </w:rPr>
        <w:t>danh</w:t>
      </w:r>
      <w:proofErr w:type="spellEnd"/>
      <w:r w:rsidRPr="003230B7">
        <w:rPr>
          <w:lang w:eastAsia="ja-JP"/>
        </w:rPr>
        <w:t xml:space="preserve"> </w:t>
      </w:r>
      <w:proofErr w:type="spellStart"/>
      <w:r w:rsidRPr="003230B7">
        <w:rPr>
          <w:lang w:eastAsia="ja-JP"/>
        </w:rPr>
        <w:t>sách</w:t>
      </w:r>
      <w:proofErr w:type="spellEnd"/>
      <w:r w:rsidRPr="003230B7">
        <w:rPr>
          <w:lang w:eastAsia="ja-JP"/>
        </w:rPr>
        <w:t>.</w:t>
      </w:r>
    </w:p>
    <w:p w14:paraId="5D1F5862" w14:textId="77777777" w:rsidR="003230B7" w:rsidRPr="003230B7" w:rsidRDefault="003230B7" w:rsidP="003230B7">
      <w:pPr>
        <w:numPr>
          <w:ilvl w:val="0"/>
          <w:numId w:val="13"/>
        </w:numPr>
        <w:rPr>
          <w:lang w:eastAsia="ja-JP"/>
        </w:rPr>
      </w:pPr>
      <w:proofErr w:type="spellStart"/>
      <w:r w:rsidRPr="003230B7">
        <w:rPr>
          <w:b/>
          <w:bCs/>
          <w:lang w:eastAsia="ja-JP"/>
        </w:rPr>
        <w:t>task_id</w:t>
      </w:r>
      <w:proofErr w:type="spellEnd"/>
      <w:r w:rsidRPr="003230B7">
        <w:rPr>
          <w:lang w:eastAsia="ja-JP"/>
        </w:rPr>
        <w:t xml:space="preserve">: </w:t>
      </w:r>
      <w:proofErr w:type="spellStart"/>
      <w:r w:rsidRPr="003230B7">
        <w:rPr>
          <w:lang w:eastAsia="ja-JP"/>
        </w:rPr>
        <w:t>Mã</w:t>
      </w:r>
      <w:proofErr w:type="spellEnd"/>
      <w:r w:rsidRPr="003230B7">
        <w:rPr>
          <w:lang w:eastAsia="ja-JP"/>
        </w:rPr>
        <w:t xml:space="preserve"> </w:t>
      </w:r>
      <w:proofErr w:type="spellStart"/>
      <w:r w:rsidRPr="003230B7">
        <w:rPr>
          <w:lang w:eastAsia="ja-JP"/>
        </w:rPr>
        <w:t>định</w:t>
      </w:r>
      <w:proofErr w:type="spellEnd"/>
      <w:r w:rsidRPr="003230B7">
        <w:rPr>
          <w:lang w:eastAsia="ja-JP"/>
        </w:rPr>
        <w:t xml:space="preserve"> </w:t>
      </w:r>
      <w:proofErr w:type="spellStart"/>
      <w:r w:rsidRPr="003230B7">
        <w:rPr>
          <w:lang w:eastAsia="ja-JP"/>
        </w:rPr>
        <w:t>danh</w:t>
      </w:r>
      <w:proofErr w:type="spellEnd"/>
      <w:r w:rsidRPr="003230B7">
        <w:rPr>
          <w:lang w:eastAsia="ja-JP"/>
        </w:rPr>
        <w:t xml:space="preserve"> </w:t>
      </w:r>
      <w:proofErr w:type="spellStart"/>
      <w:r w:rsidRPr="003230B7">
        <w:rPr>
          <w:lang w:eastAsia="ja-JP"/>
        </w:rPr>
        <w:t>duy</w:t>
      </w:r>
      <w:proofErr w:type="spellEnd"/>
      <w:r w:rsidRPr="003230B7">
        <w:rPr>
          <w:lang w:eastAsia="ja-JP"/>
        </w:rPr>
        <w:t xml:space="preserve"> </w:t>
      </w:r>
      <w:proofErr w:type="spellStart"/>
      <w:r w:rsidRPr="003230B7">
        <w:rPr>
          <w:lang w:eastAsia="ja-JP"/>
        </w:rPr>
        <w:t>nhất</w:t>
      </w:r>
      <w:proofErr w:type="spellEnd"/>
      <w:r w:rsidRPr="003230B7">
        <w:rPr>
          <w:lang w:eastAsia="ja-JP"/>
        </w:rPr>
        <w:t xml:space="preserve"> </w:t>
      </w:r>
      <w:proofErr w:type="spellStart"/>
      <w:r w:rsidRPr="003230B7">
        <w:rPr>
          <w:lang w:eastAsia="ja-JP"/>
        </w:rPr>
        <w:t>của</w:t>
      </w:r>
      <w:proofErr w:type="spellEnd"/>
      <w:r w:rsidRPr="003230B7">
        <w:rPr>
          <w:lang w:eastAsia="ja-JP"/>
        </w:rPr>
        <w:t xml:space="preserve"> </w:t>
      </w:r>
      <w:proofErr w:type="spellStart"/>
      <w:r w:rsidRPr="003230B7">
        <w:rPr>
          <w:lang w:eastAsia="ja-JP"/>
        </w:rPr>
        <w:t>nhiệm</w:t>
      </w:r>
      <w:proofErr w:type="spellEnd"/>
      <w:r w:rsidRPr="003230B7">
        <w:rPr>
          <w:lang w:eastAsia="ja-JP"/>
        </w:rPr>
        <w:t xml:space="preserve"> </w:t>
      </w:r>
      <w:proofErr w:type="spellStart"/>
      <w:r w:rsidRPr="003230B7">
        <w:rPr>
          <w:lang w:eastAsia="ja-JP"/>
        </w:rPr>
        <w:t>vụ</w:t>
      </w:r>
      <w:proofErr w:type="spellEnd"/>
      <w:r w:rsidRPr="003230B7">
        <w:rPr>
          <w:lang w:eastAsia="ja-JP"/>
        </w:rPr>
        <w:t xml:space="preserve">. </w:t>
      </w:r>
      <w:proofErr w:type="spellStart"/>
      <w:r w:rsidRPr="003230B7">
        <w:rPr>
          <w:lang w:eastAsia="ja-JP"/>
        </w:rPr>
        <w:t>Đây</w:t>
      </w:r>
      <w:proofErr w:type="spellEnd"/>
      <w:r w:rsidRPr="003230B7">
        <w:rPr>
          <w:lang w:eastAsia="ja-JP"/>
        </w:rPr>
        <w:t xml:space="preserve"> </w:t>
      </w:r>
      <w:proofErr w:type="spellStart"/>
      <w:r w:rsidRPr="003230B7">
        <w:rPr>
          <w:lang w:eastAsia="ja-JP"/>
        </w:rPr>
        <w:t>là</w:t>
      </w:r>
      <w:proofErr w:type="spellEnd"/>
      <w:r w:rsidRPr="003230B7">
        <w:rPr>
          <w:lang w:eastAsia="ja-JP"/>
        </w:rPr>
        <w:t xml:space="preserve"> </w:t>
      </w:r>
      <w:proofErr w:type="spellStart"/>
      <w:r w:rsidRPr="003230B7">
        <w:rPr>
          <w:lang w:eastAsia="ja-JP"/>
        </w:rPr>
        <w:t>Khóa</w:t>
      </w:r>
      <w:proofErr w:type="spellEnd"/>
      <w:r w:rsidRPr="003230B7">
        <w:rPr>
          <w:lang w:eastAsia="ja-JP"/>
        </w:rPr>
        <w:t xml:space="preserve"> </w:t>
      </w:r>
      <w:proofErr w:type="spellStart"/>
      <w:r w:rsidRPr="003230B7">
        <w:rPr>
          <w:lang w:eastAsia="ja-JP"/>
        </w:rPr>
        <w:t>chính</w:t>
      </w:r>
      <w:proofErr w:type="spellEnd"/>
      <w:r w:rsidRPr="003230B7">
        <w:rPr>
          <w:lang w:eastAsia="ja-JP"/>
        </w:rPr>
        <w:t>.</w:t>
      </w:r>
    </w:p>
    <w:p w14:paraId="168E7FC7" w14:textId="77777777" w:rsidR="003230B7" w:rsidRPr="003230B7" w:rsidRDefault="003230B7" w:rsidP="003230B7">
      <w:pPr>
        <w:numPr>
          <w:ilvl w:val="0"/>
          <w:numId w:val="13"/>
        </w:numPr>
        <w:rPr>
          <w:lang w:eastAsia="ja-JP"/>
        </w:rPr>
      </w:pPr>
      <w:proofErr w:type="spellStart"/>
      <w:r w:rsidRPr="003230B7">
        <w:rPr>
          <w:b/>
          <w:bCs/>
          <w:lang w:eastAsia="ja-JP"/>
        </w:rPr>
        <w:t>user_id</w:t>
      </w:r>
      <w:proofErr w:type="spellEnd"/>
      <w:r w:rsidRPr="003230B7">
        <w:rPr>
          <w:lang w:eastAsia="ja-JP"/>
        </w:rPr>
        <w:t xml:space="preserve">: </w:t>
      </w:r>
      <w:proofErr w:type="spellStart"/>
      <w:r w:rsidRPr="003230B7">
        <w:rPr>
          <w:lang w:eastAsia="ja-JP"/>
        </w:rPr>
        <w:t>Khóa</w:t>
      </w:r>
      <w:proofErr w:type="spellEnd"/>
      <w:r w:rsidRPr="003230B7">
        <w:rPr>
          <w:lang w:eastAsia="ja-JP"/>
        </w:rPr>
        <w:t xml:space="preserve"> </w:t>
      </w:r>
      <w:proofErr w:type="spellStart"/>
      <w:r w:rsidRPr="003230B7">
        <w:rPr>
          <w:lang w:eastAsia="ja-JP"/>
        </w:rPr>
        <w:t>ngoại</w:t>
      </w:r>
      <w:proofErr w:type="spellEnd"/>
      <w:r w:rsidRPr="003230B7">
        <w:rPr>
          <w:lang w:eastAsia="ja-JP"/>
        </w:rPr>
        <w:t xml:space="preserve"> </w:t>
      </w:r>
      <w:proofErr w:type="spellStart"/>
      <w:r w:rsidRPr="003230B7">
        <w:rPr>
          <w:lang w:eastAsia="ja-JP"/>
        </w:rPr>
        <w:t>liên</w:t>
      </w:r>
      <w:proofErr w:type="spellEnd"/>
      <w:r w:rsidRPr="003230B7">
        <w:rPr>
          <w:lang w:eastAsia="ja-JP"/>
        </w:rPr>
        <w:t xml:space="preserve"> </w:t>
      </w:r>
      <w:proofErr w:type="spellStart"/>
      <w:r w:rsidRPr="003230B7">
        <w:rPr>
          <w:lang w:eastAsia="ja-JP"/>
        </w:rPr>
        <w:t>kết</w:t>
      </w:r>
      <w:proofErr w:type="spellEnd"/>
      <w:r w:rsidRPr="003230B7">
        <w:rPr>
          <w:lang w:eastAsia="ja-JP"/>
        </w:rPr>
        <w:t xml:space="preserve"> </w:t>
      </w:r>
      <w:proofErr w:type="spellStart"/>
      <w:r w:rsidRPr="003230B7">
        <w:rPr>
          <w:lang w:eastAsia="ja-JP"/>
        </w:rPr>
        <w:t>với</w:t>
      </w:r>
      <w:proofErr w:type="spellEnd"/>
      <w:r w:rsidRPr="003230B7">
        <w:rPr>
          <w:lang w:eastAsia="ja-JP"/>
        </w:rPr>
        <w:t xml:space="preserve"> </w:t>
      </w:r>
      <w:proofErr w:type="spellStart"/>
      <w:r w:rsidRPr="003230B7">
        <w:rPr>
          <w:lang w:eastAsia="ja-JP"/>
        </w:rPr>
        <w:t>người</w:t>
      </w:r>
      <w:proofErr w:type="spellEnd"/>
      <w:r w:rsidRPr="003230B7">
        <w:rPr>
          <w:lang w:eastAsia="ja-JP"/>
        </w:rPr>
        <w:t xml:space="preserve"> </w:t>
      </w:r>
      <w:proofErr w:type="spellStart"/>
      <w:r w:rsidRPr="003230B7">
        <w:rPr>
          <w:lang w:eastAsia="ja-JP"/>
        </w:rPr>
        <w:t>tạo</w:t>
      </w:r>
      <w:proofErr w:type="spellEnd"/>
      <w:r w:rsidRPr="003230B7">
        <w:rPr>
          <w:lang w:eastAsia="ja-JP"/>
        </w:rPr>
        <w:t xml:space="preserve"> </w:t>
      </w:r>
      <w:proofErr w:type="spellStart"/>
      <w:r w:rsidRPr="003230B7">
        <w:rPr>
          <w:lang w:eastAsia="ja-JP"/>
        </w:rPr>
        <w:t>nhiệm</w:t>
      </w:r>
      <w:proofErr w:type="spellEnd"/>
      <w:r w:rsidRPr="003230B7">
        <w:rPr>
          <w:lang w:eastAsia="ja-JP"/>
        </w:rPr>
        <w:t xml:space="preserve"> </w:t>
      </w:r>
      <w:proofErr w:type="spellStart"/>
      <w:r w:rsidRPr="003230B7">
        <w:rPr>
          <w:lang w:eastAsia="ja-JP"/>
        </w:rPr>
        <w:t>vụ</w:t>
      </w:r>
      <w:proofErr w:type="spellEnd"/>
      <w:r w:rsidRPr="003230B7">
        <w:rPr>
          <w:lang w:eastAsia="ja-JP"/>
        </w:rPr>
        <w:t>.</w:t>
      </w:r>
    </w:p>
    <w:p w14:paraId="73C8A89E" w14:textId="77777777" w:rsidR="003230B7" w:rsidRPr="003230B7" w:rsidRDefault="003230B7" w:rsidP="003230B7">
      <w:pPr>
        <w:numPr>
          <w:ilvl w:val="0"/>
          <w:numId w:val="13"/>
        </w:numPr>
        <w:rPr>
          <w:lang w:eastAsia="ja-JP"/>
        </w:rPr>
      </w:pPr>
      <w:r w:rsidRPr="003230B7">
        <w:rPr>
          <w:b/>
          <w:bCs/>
          <w:lang w:eastAsia="ja-JP"/>
        </w:rPr>
        <w:t>title</w:t>
      </w:r>
      <w:r w:rsidRPr="003230B7">
        <w:rPr>
          <w:lang w:eastAsia="ja-JP"/>
        </w:rPr>
        <w:t xml:space="preserve">: </w:t>
      </w:r>
      <w:proofErr w:type="spellStart"/>
      <w:r w:rsidRPr="003230B7">
        <w:rPr>
          <w:lang w:eastAsia="ja-JP"/>
        </w:rPr>
        <w:t>Tiêu</w:t>
      </w:r>
      <w:proofErr w:type="spellEnd"/>
      <w:r w:rsidRPr="003230B7">
        <w:rPr>
          <w:lang w:eastAsia="ja-JP"/>
        </w:rPr>
        <w:t xml:space="preserve"> </w:t>
      </w:r>
      <w:proofErr w:type="spellStart"/>
      <w:r w:rsidRPr="003230B7">
        <w:rPr>
          <w:lang w:eastAsia="ja-JP"/>
        </w:rPr>
        <w:t>đề</w:t>
      </w:r>
      <w:proofErr w:type="spellEnd"/>
      <w:r w:rsidRPr="003230B7">
        <w:rPr>
          <w:lang w:eastAsia="ja-JP"/>
        </w:rPr>
        <w:t xml:space="preserve"> </w:t>
      </w:r>
      <w:proofErr w:type="spellStart"/>
      <w:r w:rsidRPr="003230B7">
        <w:rPr>
          <w:lang w:eastAsia="ja-JP"/>
        </w:rPr>
        <w:t>của</w:t>
      </w:r>
      <w:proofErr w:type="spellEnd"/>
      <w:r w:rsidRPr="003230B7">
        <w:rPr>
          <w:lang w:eastAsia="ja-JP"/>
        </w:rPr>
        <w:t xml:space="preserve"> </w:t>
      </w:r>
      <w:proofErr w:type="spellStart"/>
      <w:r w:rsidRPr="003230B7">
        <w:rPr>
          <w:lang w:eastAsia="ja-JP"/>
        </w:rPr>
        <w:t>nhiệm</w:t>
      </w:r>
      <w:proofErr w:type="spellEnd"/>
      <w:r w:rsidRPr="003230B7">
        <w:rPr>
          <w:lang w:eastAsia="ja-JP"/>
        </w:rPr>
        <w:t xml:space="preserve"> </w:t>
      </w:r>
      <w:proofErr w:type="spellStart"/>
      <w:r w:rsidRPr="003230B7">
        <w:rPr>
          <w:lang w:eastAsia="ja-JP"/>
        </w:rPr>
        <w:t>vụ</w:t>
      </w:r>
      <w:proofErr w:type="spellEnd"/>
      <w:r w:rsidRPr="003230B7">
        <w:rPr>
          <w:lang w:eastAsia="ja-JP"/>
        </w:rPr>
        <w:t>.</w:t>
      </w:r>
    </w:p>
    <w:p w14:paraId="73F99F7E" w14:textId="77777777" w:rsidR="003230B7" w:rsidRPr="003230B7" w:rsidRDefault="003230B7" w:rsidP="003230B7">
      <w:pPr>
        <w:numPr>
          <w:ilvl w:val="0"/>
          <w:numId w:val="13"/>
        </w:numPr>
        <w:rPr>
          <w:lang w:eastAsia="ja-JP"/>
        </w:rPr>
      </w:pPr>
      <w:r w:rsidRPr="003230B7">
        <w:rPr>
          <w:b/>
          <w:bCs/>
          <w:lang w:eastAsia="ja-JP"/>
        </w:rPr>
        <w:t>description</w:t>
      </w:r>
      <w:r w:rsidRPr="003230B7">
        <w:rPr>
          <w:lang w:eastAsia="ja-JP"/>
        </w:rPr>
        <w:t xml:space="preserve">: </w:t>
      </w:r>
      <w:proofErr w:type="spellStart"/>
      <w:r w:rsidRPr="003230B7">
        <w:rPr>
          <w:lang w:eastAsia="ja-JP"/>
        </w:rPr>
        <w:t>Mô</w:t>
      </w:r>
      <w:proofErr w:type="spellEnd"/>
      <w:r w:rsidRPr="003230B7">
        <w:rPr>
          <w:lang w:eastAsia="ja-JP"/>
        </w:rPr>
        <w:t xml:space="preserve"> </w:t>
      </w:r>
      <w:proofErr w:type="spellStart"/>
      <w:r w:rsidRPr="003230B7">
        <w:rPr>
          <w:lang w:eastAsia="ja-JP"/>
        </w:rPr>
        <w:t>tả</w:t>
      </w:r>
      <w:proofErr w:type="spellEnd"/>
      <w:r w:rsidRPr="003230B7">
        <w:rPr>
          <w:lang w:eastAsia="ja-JP"/>
        </w:rPr>
        <w:t xml:space="preserve"> chi </w:t>
      </w:r>
      <w:proofErr w:type="spellStart"/>
      <w:r w:rsidRPr="003230B7">
        <w:rPr>
          <w:lang w:eastAsia="ja-JP"/>
        </w:rPr>
        <w:t>tiết</w:t>
      </w:r>
      <w:proofErr w:type="spellEnd"/>
      <w:r w:rsidRPr="003230B7">
        <w:rPr>
          <w:lang w:eastAsia="ja-JP"/>
        </w:rPr>
        <w:t>.</w:t>
      </w:r>
    </w:p>
    <w:p w14:paraId="4A68ACC5" w14:textId="77777777" w:rsidR="003230B7" w:rsidRPr="003230B7" w:rsidRDefault="003230B7" w:rsidP="003230B7">
      <w:pPr>
        <w:numPr>
          <w:ilvl w:val="0"/>
          <w:numId w:val="13"/>
        </w:numPr>
        <w:rPr>
          <w:lang w:eastAsia="ja-JP"/>
        </w:rPr>
      </w:pPr>
      <w:proofErr w:type="spellStart"/>
      <w:r w:rsidRPr="003230B7">
        <w:rPr>
          <w:b/>
          <w:bCs/>
          <w:lang w:eastAsia="ja-JP"/>
        </w:rPr>
        <w:t>start_time</w:t>
      </w:r>
      <w:proofErr w:type="spellEnd"/>
      <w:r w:rsidRPr="003230B7">
        <w:rPr>
          <w:lang w:eastAsia="ja-JP"/>
        </w:rPr>
        <w:t xml:space="preserve">: </w:t>
      </w:r>
      <w:proofErr w:type="spellStart"/>
      <w:r w:rsidRPr="003230B7">
        <w:rPr>
          <w:lang w:eastAsia="ja-JP"/>
        </w:rPr>
        <w:t>Thời</w:t>
      </w:r>
      <w:proofErr w:type="spellEnd"/>
      <w:r w:rsidRPr="003230B7">
        <w:rPr>
          <w:lang w:eastAsia="ja-JP"/>
        </w:rPr>
        <w:t xml:space="preserve"> </w:t>
      </w:r>
      <w:proofErr w:type="spellStart"/>
      <w:r w:rsidRPr="003230B7">
        <w:rPr>
          <w:lang w:eastAsia="ja-JP"/>
        </w:rPr>
        <w:t>gian</w:t>
      </w:r>
      <w:proofErr w:type="spellEnd"/>
      <w:r w:rsidRPr="003230B7">
        <w:rPr>
          <w:lang w:eastAsia="ja-JP"/>
        </w:rPr>
        <w:t xml:space="preserve"> </w:t>
      </w:r>
      <w:proofErr w:type="spellStart"/>
      <w:r w:rsidRPr="003230B7">
        <w:rPr>
          <w:lang w:eastAsia="ja-JP"/>
        </w:rPr>
        <w:t>bắt</w:t>
      </w:r>
      <w:proofErr w:type="spellEnd"/>
      <w:r w:rsidRPr="003230B7">
        <w:rPr>
          <w:lang w:eastAsia="ja-JP"/>
        </w:rPr>
        <w:t xml:space="preserve"> </w:t>
      </w:r>
      <w:proofErr w:type="spellStart"/>
      <w:r w:rsidRPr="003230B7">
        <w:rPr>
          <w:lang w:eastAsia="ja-JP"/>
        </w:rPr>
        <w:t>đầu</w:t>
      </w:r>
      <w:proofErr w:type="spellEnd"/>
      <w:r w:rsidRPr="003230B7">
        <w:rPr>
          <w:lang w:eastAsia="ja-JP"/>
        </w:rPr>
        <w:t>.</w:t>
      </w:r>
    </w:p>
    <w:p w14:paraId="2CB8CF1E" w14:textId="77777777" w:rsidR="003230B7" w:rsidRPr="003230B7" w:rsidRDefault="003230B7" w:rsidP="003230B7">
      <w:pPr>
        <w:numPr>
          <w:ilvl w:val="0"/>
          <w:numId w:val="13"/>
        </w:numPr>
        <w:rPr>
          <w:lang w:eastAsia="ja-JP"/>
        </w:rPr>
      </w:pPr>
      <w:proofErr w:type="spellStart"/>
      <w:r w:rsidRPr="003230B7">
        <w:rPr>
          <w:b/>
          <w:bCs/>
          <w:lang w:eastAsia="ja-JP"/>
        </w:rPr>
        <w:t>end_time</w:t>
      </w:r>
      <w:proofErr w:type="spellEnd"/>
      <w:r w:rsidRPr="003230B7">
        <w:rPr>
          <w:lang w:eastAsia="ja-JP"/>
        </w:rPr>
        <w:t xml:space="preserve">: </w:t>
      </w:r>
      <w:proofErr w:type="spellStart"/>
      <w:r w:rsidRPr="003230B7">
        <w:rPr>
          <w:lang w:eastAsia="ja-JP"/>
        </w:rPr>
        <w:t>Thời</w:t>
      </w:r>
      <w:proofErr w:type="spellEnd"/>
      <w:r w:rsidRPr="003230B7">
        <w:rPr>
          <w:lang w:eastAsia="ja-JP"/>
        </w:rPr>
        <w:t xml:space="preserve"> </w:t>
      </w:r>
      <w:proofErr w:type="spellStart"/>
      <w:r w:rsidRPr="003230B7">
        <w:rPr>
          <w:lang w:eastAsia="ja-JP"/>
        </w:rPr>
        <w:t>gian</w:t>
      </w:r>
      <w:proofErr w:type="spellEnd"/>
      <w:r w:rsidRPr="003230B7">
        <w:rPr>
          <w:lang w:eastAsia="ja-JP"/>
        </w:rPr>
        <w:t xml:space="preserve"> </w:t>
      </w:r>
      <w:proofErr w:type="spellStart"/>
      <w:r w:rsidRPr="003230B7">
        <w:rPr>
          <w:lang w:eastAsia="ja-JP"/>
        </w:rPr>
        <w:t>hạn</w:t>
      </w:r>
      <w:proofErr w:type="spellEnd"/>
      <w:r w:rsidRPr="003230B7">
        <w:rPr>
          <w:lang w:eastAsia="ja-JP"/>
        </w:rPr>
        <w:t xml:space="preserve"> </w:t>
      </w:r>
      <w:proofErr w:type="spellStart"/>
      <w:r w:rsidRPr="003230B7">
        <w:rPr>
          <w:lang w:eastAsia="ja-JP"/>
        </w:rPr>
        <w:t>chót</w:t>
      </w:r>
      <w:proofErr w:type="spellEnd"/>
      <w:r w:rsidRPr="003230B7">
        <w:rPr>
          <w:lang w:eastAsia="ja-JP"/>
        </w:rPr>
        <w:t>.</w:t>
      </w:r>
    </w:p>
    <w:p w14:paraId="48EE8BAA" w14:textId="77777777" w:rsidR="003230B7" w:rsidRPr="003230B7" w:rsidRDefault="003230B7" w:rsidP="003230B7">
      <w:pPr>
        <w:numPr>
          <w:ilvl w:val="0"/>
          <w:numId w:val="13"/>
        </w:numPr>
        <w:rPr>
          <w:lang w:eastAsia="ja-JP"/>
        </w:rPr>
      </w:pPr>
      <w:proofErr w:type="spellStart"/>
      <w:r w:rsidRPr="003230B7">
        <w:rPr>
          <w:b/>
          <w:bCs/>
          <w:lang w:eastAsia="ja-JP"/>
        </w:rPr>
        <w:t>is_all_day</w:t>
      </w:r>
      <w:proofErr w:type="spellEnd"/>
      <w:r w:rsidRPr="003230B7">
        <w:rPr>
          <w:lang w:eastAsia="ja-JP"/>
        </w:rPr>
        <w:t xml:space="preserve">: </w:t>
      </w:r>
      <w:proofErr w:type="spellStart"/>
      <w:r w:rsidRPr="003230B7">
        <w:rPr>
          <w:lang w:eastAsia="ja-JP"/>
        </w:rPr>
        <w:t>Xác</w:t>
      </w:r>
      <w:proofErr w:type="spellEnd"/>
      <w:r w:rsidRPr="003230B7">
        <w:rPr>
          <w:lang w:eastAsia="ja-JP"/>
        </w:rPr>
        <w:t xml:space="preserve"> </w:t>
      </w:r>
      <w:proofErr w:type="spellStart"/>
      <w:r w:rsidRPr="003230B7">
        <w:rPr>
          <w:lang w:eastAsia="ja-JP"/>
        </w:rPr>
        <w:t>định</w:t>
      </w:r>
      <w:proofErr w:type="spellEnd"/>
      <w:r w:rsidRPr="003230B7">
        <w:rPr>
          <w:lang w:eastAsia="ja-JP"/>
        </w:rPr>
        <w:t xml:space="preserve"> </w:t>
      </w:r>
      <w:proofErr w:type="spellStart"/>
      <w:r w:rsidRPr="003230B7">
        <w:rPr>
          <w:lang w:eastAsia="ja-JP"/>
        </w:rPr>
        <w:t>nhiệm</w:t>
      </w:r>
      <w:proofErr w:type="spellEnd"/>
      <w:r w:rsidRPr="003230B7">
        <w:rPr>
          <w:lang w:eastAsia="ja-JP"/>
        </w:rPr>
        <w:t xml:space="preserve"> </w:t>
      </w:r>
      <w:proofErr w:type="spellStart"/>
      <w:r w:rsidRPr="003230B7">
        <w:rPr>
          <w:lang w:eastAsia="ja-JP"/>
        </w:rPr>
        <w:t>vụ</w:t>
      </w:r>
      <w:proofErr w:type="spellEnd"/>
      <w:r w:rsidRPr="003230B7">
        <w:rPr>
          <w:lang w:eastAsia="ja-JP"/>
        </w:rPr>
        <w:t xml:space="preserve"> </w:t>
      </w:r>
      <w:proofErr w:type="spellStart"/>
      <w:r w:rsidRPr="003230B7">
        <w:rPr>
          <w:lang w:eastAsia="ja-JP"/>
        </w:rPr>
        <w:t>kéo</w:t>
      </w:r>
      <w:proofErr w:type="spellEnd"/>
      <w:r w:rsidRPr="003230B7">
        <w:rPr>
          <w:lang w:eastAsia="ja-JP"/>
        </w:rPr>
        <w:t xml:space="preserve"> </w:t>
      </w:r>
      <w:proofErr w:type="spellStart"/>
      <w:r w:rsidRPr="003230B7">
        <w:rPr>
          <w:lang w:eastAsia="ja-JP"/>
        </w:rPr>
        <w:t>dài</w:t>
      </w:r>
      <w:proofErr w:type="spellEnd"/>
      <w:r w:rsidRPr="003230B7">
        <w:rPr>
          <w:lang w:eastAsia="ja-JP"/>
        </w:rPr>
        <w:t xml:space="preserve"> </w:t>
      </w:r>
      <w:proofErr w:type="spellStart"/>
      <w:r w:rsidRPr="003230B7">
        <w:rPr>
          <w:lang w:eastAsia="ja-JP"/>
        </w:rPr>
        <w:t>cả</w:t>
      </w:r>
      <w:proofErr w:type="spellEnd"/>
      <w:r w:rsidRPr="003230B7">
        <w:rPr>
          <w:lang w:eastAsia="ja-JP"/>
        </w:rPr>
        <w:t xml:space="preserve"> </w:t>
      </w:r>
      <w:proofErr w:type="spellStart"/>
      <w:r w:rsidRPr="003230B7">
        <w:rPr>
          <w:lang w:eastAsia="ja-JP"/>
        </w:rPr>
        <w:t>ngày</w:t>
      </w:r>
      <w:proofErr w:type="spellEnd"/>
      <w:r w:rsidRPr="003230B7">
        <w:rPr>
          <w:lang w:eastAsia="ja-JP"/>
        </w:rPr>
        <w:t>.</w:t>
      </w:r>
    </w:p>
    <w:p w14:paraId="0270C377" w14:textId="77777777" w:rsidR="003230B7" w:rsidRPr="003230B7" w:rsidRDefault="003230B7" w:rsidP="003230B7">
      <w:pPr>
        <w:numPr>
          <w:ilvl w:val="0"/>
          <w:numId w:val="13"/>
        </w:numPr>
        <w:rPr>
          <w:lang w:eastAsia="ja-JP"/>
        </w:rPr>
      </w:pPr>
      <w:proofErr w:type="spellStart"/>
      <w:r w:rsidRPr="003230B7">
        <w:rPr>
          <w:b/>
          <w:bCs/>
          <w:lang w:eastAsia="ja-JP"/>
        </w:rPr>
        <w:lastRenderedPageBreak/>
        <w:t>repeat_type</w:t>
      </w:r>
      <w:proofErr w:type="spellEnd"/>
      <w:r w:rsidRPr="003230B7">
        <w:rPr>
          <w:lang w:eastAsia="ja-JP"/>
        </w:rPr>
        <w:t xml:space="preserve">: </w:t>
      </w:r>
      <w:proofErr w:type="spellStart"/>
      <w:r w:rsidRPr="003230B7">
        <w:rPr>
          <w:lang w:eastAsia="ja-JP"/>
        </w:rPr>
        <w:t>Loại</w:t>
      </w:r>
      <w:proofErr w:type="spellEnd"/>
      <w:r w:rsidRPr="003230B7">
        <w:rPr>
          <w:lang w:eastAsia="ja-JP"/>
        </w:rPr>
        <w:t xml:space="preserve"> </w:t>
      </w:r>
      <w:proofErr w:type="spellStart"/>
      <w:r w:rsidRPr="003230B7">
        <w:rPr>
          <w:lang w:eastAsia="ja-JP"/>
        </w:rPr>
        <w:t>lặp</w:t>
      </w:r>
      <w:proofErr w:type="spellEnd"/>
      <w:r w:rsidRPr="003230B7">
        <w:rPr>
          <w:lang w:eastAsia="ja-JP"/>
        </w:rPr>
        <w:t xml:space="preserve"> </w:t>
      </w:r>
      <w:proofErr w:type="spellStart"/>
      <w:r w:rsidRPr="003230B7">
        <w:rPr>
          <w:lang w:eastAsia="ja-JP"/>
        </w:rPr>
        <w:t>lại</w:t>
      </w:r>
      <w:proofErr w:type="spellEnd"/>
      <w:r w:rsidRPr="003230B7">
        <w:rPr>
          <w:lang w:eastAsia="ja-JP"/>
        </w:rPr>
        <w:t xml:space="preserve"> (</w:t>
      </w:r>
      <w:proofErr w:type="spellStart"/>
      <w:r w:rsidRPr="003230B7">
        <w:rPr>
          <w:lang w:eastAsia="ja-JP"/>
        </w:rPr>
        <w:t>nếu</w:t>
      </w:r>
      <w:proofErr w:type="spellEnd"/>
      <w:r w:rsidRPr="003230B7">
        <w:rPr>
          <w:lang w:eastAsia="ja-JP"/>
        </w:rPr>
        <w:t xml:space="preserve"> </w:t>
      </w:r>
      <w:proofErr w:type="spellStart"/>
      <w:r w:rsidRPr="003230B7">
        <w:rPr>
          <w:lang w:eastAsia="ja-JP"/>
        </w:rPr>
        <w:t>có</w:t>
      </w:r>
      <w:proofErr w:type="spellEnd"/>
      <w:r w:rsidRPr="003230B7">
        <w:rPr>
          <w:lang w:eastAsia="ja-JP"/>
        </w:rPr>
        <w:t>).</w:t>
      </w:r>
    </w:p>
    <w:p w14:paraId="3B076361" w14:textId="77777777" w:rsidR="003230B7" w:rsidRPr="003230B7" w:rsidRDefault="003230B7" w:rsidP="003230B7">
      <w:pPr>
        <w:numPr>
          <w:ilvl w:val="0"/>
          <w:numId w:val="13"/>
        </w:numPr>
        <w:rPr>
          <w:lang w:eastAsia="ja-JP"/>
        </w:rPr>
      </w:pPr>
      <w:r w:rsidRPr="003230B7">
        <w:rPr>
          <w:b/>
          <w:bCs/>
          <w:lang w:eastAsia="ja-JP"/>
        </w:rPr>
        <w:t>priority</w:t>
      </w:r>
      <w:r w:rsidRPr="003230B7">
        <w:rPr>
          <w:lang w:eastAsia="ja-JP"/>
        </w:rPr>
        <w:t xml:space="preserve">: </w:t>
      </w:r>
      <w:proofErr w:type="spellStart"/>
      <w:r w:rsidRPr="003230B7">
        <w:rPr>
          <w:lang w:eastAsia="ja-JP"/>
        </w:rPr>
        <w:t>Mức</w:t>
      </w:r>
      <w:proofErr w:type="spellEnd"/>
      <w:r w:rsidRPr="003230B7">
        <w:rPr>
          <w:lang w:eastAsia="ja-JP"/>
        </w:rPr>
        <w:t xml:space="preserve"> </w:t>
      </w:r>
      <w:proofErr w:type="spellStart"/>
      <w:r w:rsidRPr="003230B7">
        <w:rPr>
          <w:lang w:eastAsia="ja-JP"/>
        </w:rPr>
        <w:t>độ</w:t>
      </w:r>
      <w:proofErr w:type="spellEnd"/>
      <w:r w:rsidRPr="003230B7">
        <w:rPr>
          <w:lang w:eastAsia="ja-JP"/>
        </w:rPr>
        <w:t xml:space="preserve"> </w:t>
      </w:r>
      <w:proofErr w:type="spellStart"/>
      <w:r w:rsidRPr="003230B7">
        <w:rPr>
          <w:lang w:eastAsia="ja-JP"/>
        </w:rPr>
        <w:t>ưu</w:t>
      </w:r>
      <w:proofErr w:type="spellEnd"/>
      <w:r w:rsidRPr="003230B7">
        <w:rPr>
          <w:lang w:eastAsia="ja-JP"/>
        </w:rPr>
        <w:t xml:space="preserve"> </w:t>
      </w:r>
      <w:proofErr w:type="spellStart"/>
      <w:r w:rsidRPr="003230B7">
        <w:rPr>
          <w:lang w:eastAsia="ja-JP"/>
        </w:rPr>
        <w:t>tiên</w:t>
      </w:r>
      <w:proofErr w:type="spellEnd"/>
      <w:r w:rsidRPr="003230B7">
        <w:rPr>
          <w:lang w:eastAsia="ja-JP"/>
        </w:rPr>
        <w:t xml:space="preserve"> (Low, Medium, High).</w:t>
      </w:r>
    </w:p>
    <w:p w14:paraId="257C4E18" w14:textId="77777777" w:rsidR="003230B7" w:rsidRPr="003230B7" w:rsidRDefault="003230B7" w:rsidP="003230B7">
      <w:pPr>
        <w:numPr>
          <w:ilvl w:val="0"/>
          <w:numId w:val="13"/>
        </w:numPr>
        <w:rPr>
          <w:lang w:eastAsia="ja-JP"/>
        </w:rPr>
      </w:pPr>
      <w:r w:rsidRPr="003230B7">
        <w:rPr>
          <w:b/>
          <w:bCs/>
          <w:lang w:eastAsia="ja-JP"/>
        </w:rPr>
        <w:t>status</w:t>
      </w:r>
      <w:r w:rsidRPr="003230B7">
        <w:rPr>
          <w:lang w:eastAsia="ja-JP"/>
        </w:rPr>
        <w:t xml:space="preserve">: </w:t>
      </w:r>
      <w:proofErr w:type="spellStart"/>
      <w:r w:rsidRPr="003230B7">
        <w:rPr>
          <w:lang w:eastAsia="ja-JP"/>
        </w:rPr>
        <w:t>Trạng</w:t>
      </w:r>
      <w:proofErr w:type="spellEnd"/>
      <w:r w:rsidRPr="003230B7">
        <w:rPr>
          <w:lang w:eastAsia="ja-JP"/>
        </w:rPr>
        <w:t xml:space="preserve"> </w:t>
      </w:r>
      <w:proofErr w:type="spellStart"/>
      <w:r w:rsidRPr="003230B7">
        <w:rPr>
          <w:lang w:eastAsia="ja-JP"/>
        </w:rPr>
        <w:t>thái</w:t>
      </w:r>
      <w:proofErr w:type="spellEnd"/>
      <w:r w:rsidRPr="003230B7">
        <w:rPr>
          <w:lang w:eastAsia="ja-JP"/>
        </w:rPr>
        <w:t xml:space="preserve"> </w:t>
      </w:r>
      <w:proofErr w:type="spellStart"/>
      <w:r w:rsidRPr="003230B7">
        <w:rPr>
          <w:lang w:eastAsia="ja-JP"/>
        </w:rPr>
        <w:t>hiện</w:t>
      </w:r>
      <w:proofErr w:type="spellEnd"/>
      <w:r w:rsidRPr="003230B7">
        <w:rPr>
          <w:lang w:eastAsia="ja-JP"/>
        </w:rPr>
        <w:t xml:space="preserve"> </w:t>
      </w:r>
      <w:proofErr w:type="spellStart"/>
      <w:r w:rsidRPr="003230B7">
        <w:rPr>
          <w:lang w:eastAsia="ja-JP"/>
        </w:rPr>
        <w:t>tại</w:t>
      </w:r>
      <w:proofErr w:type="spellEnd"/>
      <w:r w:rsidRPr="003230B7">
        <w:rPr>
          <w:lang w:eastAsia="ja-JP"/>
        </w:rPr>
        <w:t xml:space="preserve"> </w:t>
      </w:r>
      <w:proofErr w:type="spellStart"/>
      <w:r w:rsidRPr="003230B7">
        <w:rPr>
          <w:lang w:eastAsia="ja-JP"/>
        </w:rPr>
        <w:t>của</w:t>
      </w:r>
      <w:proofErr w:type="spellEnd"/>
      <w:r w:rsidRPr="003230B7">
        <w:rPr>
          <w:lang w:eastAsia="ja-JP"/>
        </w:rPr>
        <w:t xml:space="preserve"> </w:t>
      </w:r>
      <w:proofErr w:type="spellStart"/>
      <w:r w:rsidRPr="003230B7">
        <w:rPr>
          <w:lang w:eastAsia="ja-JP"/>
        </w:rPr>
        <w:t>nhiệm</w:t>
      </w:r>
      <w:proofErr w:type="spellEnd"/>
      <w:r w:rsidRPr="003230B7">
        <w:rPr>
          <w:lang w:eastAsia="ja-JP"/>
        </w:rPr>
        <w:t xml:space="preserve"> </w:t>
      </w:r>
      <w:proofErr w:type="spellStart"/>
      <w:r w:rsidRPr="003230B7">
        <w:rPr>
          <w:lang w:eastAsia="ja-JP"/>
        </w:rPr>
        <w:t>vụ</w:t>
      </w:r>
      <w:proofErr w:type="spellEnd"/>
      <w:r w:rsidRPr="003230B7">
        <w:rPr>
          <w:lang w:eastAsia="ja-JP"/>
        </w:rPr>
        <w:t>.</w:t>
      </w:r>
    </w:p>
    <w:p w14:paraId="2CCCAEA2" w14:textId="77777777" w:rsidR="003230B7" w:rsidRPr="003230B7" w:rsidRDefault="003230B7" w:rsidP="003230B7">
      <w:pPr>
        <w:numPr>
          <w:ilvl w:val="0"/>
          <w:numId w:val="13"/>
        </w:numPr>
        <w:rPr>
          <w:lang w:eastAsia="ja-JP"/>
        </w:rPr>
      </w:pPr>
      <w:proofErr w:type="spellStart"/>
      <w:r w:rsidRPr="003230B7">
        <w:rPr>
          <w:b/>
          <w:bCs/>
          <w:lang w:eastAsia="ja-JP"/>
        </w:rPr>
        <w:t>kanban_column</w:t>
      </w:r>
      <w:proofErr w:type="spellEnd"/>
      <w:r w:rsidRPr="003230B7">
        <w:rPr>
          <w:lang w:eastAsia="ja-JP"/>
        </w:rPr>
        <w:t xml:space="preserve">: </w:t>
      </w:r>
      <w:proofErr w:type="spellStart"/>
      <w:r w:rsidRPr="003230B7">
        <w:rPr>
          <w:lang w:eastAsia="ja-JP"/>
        </w:rPr>
        <w:t>Cột</w:t>
      </w:r>
      <w:proofErr w:type="spellEnd"/>
      <w:r w:rsidRPr="003230B7">
        <w:rPr>
          <w:lang w:eastAsia="ja-JP"/>
        </w:rPr>
        <w:t xml:space="preserve"> Kanban </w:t>
      </w:r>
      <w:proofErr w:type="spellStart"/>
      <w:r w:rsidRPr="003230B7">
        <w:rPr>
          <w:lang w:eastAsia="ja-JP"/>
        </w:rPr>
        <w:t>mà</w:t>
      </w:r>
      <w:proofErr w:type="spellEnd"/>
      <w:r w:rsidRPr="003230B7">
        <w:rPr>
          <w:lang w:eastAsia="ja-JP"/>
        </w:rPr>
        <w:t xml:space="preserve"> </w:t>
      </w:r>
      <w:proofErr w:type="spellStart"/>
      <w:r w:rsidRPr="003230B7">
        <w:rPr>
          <w:lang w:eastAsia="ja-JP"/>
        </w:rPr>
        <w:t>nhiệm</w:t>
      </w:r>
      <w:proofErr w:type="spellEnd"/>
      <w:r w:rsidRPr="003230B7">
        <w:rPr>
          <w:lang w:eastAsia="ja-JP"/>
        </w:rPr>
        <w:t xml:space="preserve"> </w:t>
      </w:r>
      <w:proofErr w:type="spellStart"/>
      <w:r w:rsidRPr="003230B7">
        <w:rPr>
          <w:lang w:eastAsia="ja-JP"/>
        </w:rPr>
        <w:t>vụ</w:t>
      </w:r>
      <w:proofErr w:type="spellEnd"/>
      <w:r w:rsidRPr="003230B7">
        <w:rPr>
          <w:lang w:eastAsia="ja-JP"/>
        </w:rPr>
        <w:t xml:space="preserve"> </w:t>
      </w:r>
      <w:proofErr w:type="spellStart"/>
      <w:r w:rsidRPr="003230B7">
        <w:rPr>
          <w:lang w:eastAsia="ja-JP"/>
        </w:rPr>
        <w:t>đang</w:t>
      </w:r>
      <w:proofErr w:type="spellEnd"/>
      <w:r w:rsidRPr="003230B7">
        <w:rPr>
          <w:lang w:eastAsia="ja-JP"/>
        </w:rPr>
        <w:t xml:space="preserve"> </w:t>
      </w:r>
      <w:proofErr w:type="spellStart"/>
      <w:r w:rsidRPr="003230B7">
        <w:rPr>
          <w:lang w:eastAsia="ja-JP"/>
        </w:rPr>
        <w:t>nằm</w:t>
      </w:r>
      <w:proofErr w:type="spellEnd"/>
      <w:r w:rsidRPr="003230B7">
        <w:rPr>
          <w:lang w:eastAsia="ja-JP"/>
        </w:rPr>
        <w:t xml:space="preserve"> </w:t>
      </w:r>
      <w:proofErr w:type="spellStart"/>
      <w:r w:rsidRPr="003230B7">
        <w:rPr>
          <w:lang w:eastAsia="ja-JP"/>
        </w:rPr>
        <w:t>trong</w:t>
      </w:r>
      <w:proofErr w:type="spellEnd"/>
      <w:r w:rsidRPr="003230B7">
        <w:rPr>
          <w:lang w:eastAsia="ja-JP"/>
        </w:rPr>
        <w:t xml:space="preserve"> (To Do, In Progress, Done).</w:t>
      </w:r>
    </w:p>
    <w:p w14:paraId="4354545E" w14:textId="77777777" w:rsidR="003230B7" w:rsidRPr="003230B7" w:rsidRDefault="003230B7" w:rsidP="003230B7">
      <w:pPr>
        <w:numPr>
          <w:ilvl w:val="0"/>
          <w:numId w:val="13"/>
        </w:numPr>
        <w:rPr>
          <w:lang w:eastAsia="ja-JP"/>
        </w:rPr>
      </w:pPr>
      <w:proofErr w:type="spellStart"/>
      <w:r w:rsidRPr="003230B7">
        <w:rPr>
          <w:b/>
          <w:bCs/>
          <w:lang w:eastAsia="ja-JP"/>
        </w:rPr>
        <w:t>created_at</w:t>
      </w:r>
      <w:proofErr w:type="spellEnd"/>
      <w:r w:rsidRPr="003230B7">
        <w:rPr>
          <w:lang w:eastAsia="ja-JP"/>
        </w:rPr>
        <w:t xml:space="preserve">: </w:t>
      </w:r>
      <w:proofErr w:type="spellStart"/>
      <w:r w:rsidRPr="003230B7">
        <w:rPr>
          <w:lang w:eastAsia="ja-JP"/>
        </w:rPr>
        <w:t>Thời</w:t>
      </w:r>
      <w:proofErr w:type="spellEnd"/>
      <w:r w:rsidRPr="003230B7">
        <w:rPr>
          <w:lang w:eastAsia="ja-JP"/>
        </w:rPr>
        <w:t xml:space="preserve"> </w:t>
      </w:r>
      <w:proofErr w:type="spellStart"/>
      <w:r w:rsidRPr="003230B7">
        <w:rPr>
          <w:lang w:eastAsia="ja-JP"/>
        </w:rPr>
        <w:t>điểm</w:t>
      </w:r>
      <w:proofErr w:type="spellEnd"/>
      <w:r w:rsidRPr="003230B7">
        <w:rPr>
          <w:lang w:eastAsia="ja-JP"/>
        </w:rPr>
        <w:t xml:space="preserve"> </w:t>
      </w:r>
      <w:proofErr w:type="spellStart"/>
      <w:r w:rsidRPr="003230B7">
        <w:rPr>
          <w:lang w:eastAsia="ja-JP"/>
        </w:rPr>
        <w:t>tạo</w:t>
      </w:r>
      <w:proofErr w:type="spellEnd"/>
      <w:r w:rsidRPr="003230B7">
        <w:rPr>
          <w:lang w:eastAsia="ja-JP"/>
        </w:rPr>
        <w:t xml:space="preserve"> </w:t>
      </w:r>
      <w:proofErr w:type="spellStart"/>
      <w:r w:rsidRPr="003230B7">
        <w:rPr>
          <w:lang w:eastAsia="ja-JP"/>
        </w:rPr>
        <w:t>nhiệm</w:t>
      </w:r>
      <w:proofErr w:type="spellEnd"/>
      <w:r w:rsidRPr="003230B7">
        <w:rPr>
          <w:lang w:eastAsia="ja-JP"/>
        </w:rPr>
        <w:t xml:space="preserve"> </w:t>
      </w:r>
      <w:proofErr w:type="spellStart"/>
      <w:r w:rsidRPr="003230B7">
        <w:rPr>
          <w:lang w:eastAsia="ja-JP"/>
        </w:rPr>
        <w:t>vụ</w:t>
      </w:r>
      <w:proofErr w:type="spellEnd"/>
      <w:r w:rsidRPr="003230B7">
        <w:rPr>
          <w:lang w:eastAsia="ja-JP"/>
        </w:rPr>
        <w:t>.</w:t>
      </w:r>
    </w:p>
    <w:p w14:paraId="153579FC" w14:textId="77777777" w:rsidR="003230B7" w:rsidRPr="003230B7" w:rsidRDefault="003230B7" w:rsidP="003230B7">
      <w:pPr>
        <w:numPr>
          <w:ilvl w:val="0"/>
          <w:numId w:val="13"/>
        </w:numPr>
        <w:rPr>
          <w:lang w:eastAsia="ja-JP"/>
        </w:rPr>
      </w:pPr>
      <w:proofErr w:type="spellStart"/>
      <w:r w:rsidRPr="003230B7">
        <w:rPr>
          <w:b/>
          <w:bCs/>
          <w:lang w:eastAsia="ja-JP"/>
        </w:rPr>
        <w:t>updated_at</w:t>
      </w:r>
      <w:proofErr w:type="spellEnd"/>
      <w:r w:rsidRPr="003230B7">
        <w:rPr>
          <w:lang w:eastAsia="ja-JP"/>
        </w:rPr>
        <w:t xml:space="preserve">: </w:t>
      </w:r>
      <w:proofErr w:type="spellStart"/>
      <w:r w:rsidRPr="003230B7">
        <w:rPr>
          <w:lang w:eastAsia="ja-JP"/>
        </w:rPr>
        <w:t>Thời</w:t>
      </w:r>
      <w:proofErr w:type="spellEnd"/>
      <w:r w:rsidRPr="003230B7">
        <w:rPr>
          <w:lang w:eastAsia="ja-JP"/>
        </w:rPr>
        <w:t xml:space="preserve"> </w:t>
      </w:r>
      <w:proofErr w:type="spellStart"/>
      <w:r w:rsidRPr="003230B7">
        <w:rPr>
          <w:lang w:eastAsia="ja-JP"/>
        </w:rPr>
        <w:t>điểm</w:t>
      </w:r>
      <w:proofErr w:type="spellEnd"/>
      <w:r w:rsidRPr="003230B7">
        <w:rPr>
          <w:lang w:eastAsia="ja-JP"/>
        </w:rPr>
        <w:t xml:space="preserve"> </w:t>
      </w:r>
      <w:proofErr w:type="spellStart"/>
      <w:r w:rsidRPr="003230B7">
        <w:rPr>
          <w:lang w:eastAsia="ja-JP"/>
        </w:rPr>
        <w:t>cập</w:t>
      </w:r>
      <w:proofErr w:type="spellEnd"/>
      <w:r w:rsidRPr="003230B7">
        <w:rPr>
          <w:lang w:eastAsia="ja-JP"/>
        </w:rPr>
        <w:t xml:space="preserve"> </w:t>
      </w:r>
      <w:proofErr w:type="spellStart"/>
      <w:r w:rsidRPr="003230B7">
        <w:rPr>
          <w:lang w:eastAsia="ja-JP"/>
        </w:rPr>
        <w:t>nhật</w:t>
      </w:r>
      <w:proofErr w:type="spellEnd"/>
      <w:r w:rsidRPr="003230B7">
        <w:rPr>
          <w:lang w:eastAsia="ja-JP"/>
        </w:rPr>
        <w:t xml:space="preserve"> </w:t>
      </w:r>
      <w:proofErr w:type="spellStart"/>
      <w:r w:rsidRPr="003230B7">
        <w:rPr>
          <w:lang w:eastAsia="ja-JP"/>
        </w:rPr>
        <w:t>cuối</w:t>
      </w:r>
      <w:proofErr w:type="spellEnd"/>
      <w:r w:rsidRPr="003230B7">
        <w:rPr>
          <w:lang w:eastAsia="ja-JP"/>
        </w:rPr>
        <w:t xml:space="preserve"> </w:t>
      </w:r>
      <w:proofErr w:type="spellStart"/>
      <w:r w:rsidRPr="003230B7">
        <w:rPr>
          <w:lang w:eastAsia="ja-JP"/>
        </w:rPr>
        <w:t>cùng</w:t>
      </w:r>
      <w:proofErr w:type="spellEnd"/>
      <w:r w:rsidRPr="003230B7">
        <w:rPr>
          <w:lang w:eastAsia="ja-JP"/>
        </w:rPr>
        <w:t>.</w:t>
      </w:r>
    </w:p>
    <w:p w14:paraId="3F95783C" w14:textId="77777777" w:rsidR="003230B7" w:rsidRPr="003230B7" w:rsidRDefault="003230B7" w:rsidP="003230B7">
      <w:pPr>
        <w:numPr>
          <w:ilvl w:val="0"/>
          <w:numId w:val="13"/>
        </w:numPr>
        <w:rPr>
          <w:lang w:eastAsia="ja-JP"/>
        </w:rPr>
      </w:pPr>
      <w:r w:rsidRPr="003230B7">
        <w:rPr>
          <w:b/>
          <w:bCs/>
          <w:lang w:eastAsia="ja-JP"/>
        </w:rPr>
        <w:t>tags</w:t>
      </w:r>
      <w:r w:rsidRPr="003230B7">
        <w:rPr>
          <w:lang w:eastAsia="ja-JP"/>
        </w:rPr>
        <w:t xml:space="preserve">: Danh </w:t>
      </w:r>
      <w:proofErr w:type="spellStart"/>
      <w:r w:rsidRPr="003230B7">
        <w:rPr>
          <w:lang w:eastAsia="ja-JP"/>
        </w:rPr>
        <w:t>sách</w:t>
      </w:r>
      <w:proofErr w:type="spellEnd"/>
      <w:r w:rsidRPr="003230B7">
        <w:rPr>
          <w:lang w:eastAsia="ja-JP"/>
        </w:rPr>
        <w:t xml:space="preserve"> tag/</w:t>
      </w:r>
      <w:proofErr w:type="spellStart"/>
      <w:r w:rsidRPr="003230B7">
        <w:rPr>
          <w:lang w:eastAsia="ja-JP"/>
        </w:rPr>
        <w:t>nhãn</w:t>
      </w:r>
      <w:proofErr w:type="spellEnd"/>
      <w:r w:rsidRPr="003230B7">
        <w:rPr>
          <w:lang w:eastAsia="ja-JP"/>
        </w:rPr>
        <w:t xml:space="preserve"> </w:t>
      </w:r>
      <w:proofErr w:type="spellStart"/>
      <w:r w:rsidRPr="003230B7">
        <w:rPr>
          <w:lang w:eastAsia="ja-JP"/>
        </w:rPr>
        <w:t>dưới</w:t>
      </w:r>
      <w:proofErr w:type="spellEnd"/>
      <w:r w:rsidRPr="003230B7">
        <w:rPr>
          <w:lang w:eastAsia="ja-JP"/>
        </w:rPr>
        <w:t xml:space="preserve"> </w:t>
      </w:r>
      <w:proofErr w:type="spellStart"/>
      <w:r w:rsidRPr="003230B7">
        <w:rPr>
          <w:lang w:eastAsia="ja-JP"/>
        </w:rPr>
        <w:t>dạng</w:t>
      </w:r>
      <w:proofErr w:type="spellEnd"/>
      <w:r w:rsidRPr="003230B7">
        <w:rPr>
          <w:lang w:eastAsia="ja-JP"/>
        </w:rPr>
        <w:t xml:space="preserve"> </w:t>
      </w:r>
      <w:proofErr w:type="spellStart"/>
      <w:r w:rsidRPr="003230B7">
        <w:rPr>
          <w:lang w:eastAsia="ja-JP"/>
        </w:rPr>
        <w:t>mảng</w:t>
      </w:r>
      <w:proofErr w:type="spellEnd"/>
      <w:r w:rsidRPr="003230B7">
        <w:rPr>
          <w:lang w:eastAsia="ja-JP"/>
        </w:rPr>
        <w:t xml:space="preserve"> text.</w:t>
      </w:r>
    </w:p>
    <w:p w14:paraId="64327EC5" w14:textId="77777777" w:rsidR="003230B7" w:rsidRPr="003230B7" w:rsidRDefault="003230B7" w:rsidP="003230B7">
      <w:pPr>
        <w:numPr>
          <w:ilvl w:val="0"/>
          <w:numId w:val="13"/>
        </w:numPr>
        <w:rPr>
          <w:lang w:eastAsia="ja-JP"/>
        </w:rPr>
      </w:pPr>
      <w:proofErr w:type="spellStart"/>
      <w:r w:rsidRPr="003230B7">
        <w:rPr>
          <w:b/>
          <w:bCs/>
          <w:lang w:eastAsia="ja-JP"/>
        </w:rPr>
        <w:t>attachment_urls</w:t>
      </w:r>
      <w:proofErr w:type="spellEnd"/>
      <w:r w:rsidRPr="003230B7">
        <w:rPr>
          <w:lang w:eastAsia="ja-JP"/>
        </w:rPr>
        <w:t xml:space="preserve">: </w:t>
      </w:r>
      <w:proofErr w:type="spellStart"/>
      <w:r w:rsidRPr="003230B7">
        <w:rPr>
          <w:lang w:eastAsia="ja-JP"/>
        </w:rPr>
        <w:t>Mảng</w:t>
      </w:r>
      <w:proofErr w:type="spellEnd"/>
      <w:r w:rsidRPr="003230B7">
        <w:rPr>
          <w:lang w:eastAsia="ja-JP"/>
        </w:rPr>
        <w:t xml:space="preserve"> </w:t>
      </w:r>
      <w:proofErr w:type="spellStart"/>
      <w:r w:rsidRPr="003230B7">
        <w:rPr>
          <w:lang w:eastAsia="ja-JP"/>
        </w:rPr>
        <w:t>các</w:t>
      </w:r>
      <w:proofErr w:type="spellEnd"/>
      <w:r w:rsidRPr="003230B7">
        <w:rPr>
          <w:lang w:eastAsia="ja-JP"/>
        </w:rPr>
        <w:t xml:space="preserve"> </w:t>
      </w:r>
      <w:proofErr w:type="spellStart"/>
      <w:r w:rsidRPr="003230B7">
        <w:rPr>
          <w:lang w:eastAsia="ja-JP"/>
        </w:rPr>
        <w:t>đường</w:t>
      </w:r>
      <w:proofErr w:type="spellEnd"/>
      <w:r w:rsidRPr="003230B7">
        <w:rPr>
          <w:lang w:eastAsia="ja-JP"/>
        </w:rPr>
        <w:t xml:space="preserve"> </w:t>
      </w:r>
      <w:proofErr w:type="spellStart"/>
      <w:r w:rsidRPr="003230B7">
        <w:rPr>
          <w:lang w:eastAsia="ja-JP"/>
        </w:rPr>
        <w:t>dẫn</w:t>
      </w:r>
      <w:proofErr w:type="spellEnd"/>
      <w:r w:rsidRPr="003230B7">
        <w:rPr>
          <w:lang w:eastAsia="ja-JP"/>
        </w:rPr>
        <w:t xml:space="preserve"> file </w:t>
      </w:r>
      <w:proofErr w:type="spellStart"/>
      <w:r w:rsidRPr="003230B7">
        <w:rPr>
          <w:lang w:eastAsia="ja-JP"/>
        </w:rPr>
        <w:t>đính</w:t>
      </w:r>
      <w:proofErr w:type="spellEnd"/>
      <w:r w:rsidRPr="003230B7">
        <w:rPr>
          <w:lang w:eastAsia="ja-JP"/>
        </w:rPr>
        <w:t xml:space="preserve"> </w:t>
      </w:r>
      <w:proofErr w:type="spellStart"/>
      <w:r w:rsidRPr="003230B7">
        <w:rPr>
          <w:lang w:eastAsia="ja-JP"/>
        </w:rPr>
        <w:t>kèm</w:t>
      </w:r>
      <w:proofErr w:type="spellEnd"/>
      <w:r w:rsidRPr="003230B7">
        <w:rPr>
          <w:lang w:eastAsia="ja-JP"/>
        </w:rPr>
        <w:t>.</w:t>
      </w:r>
    </w:p>
    <w:p w14:paraId="003637C4" w14:textId="77777777" w:rsidR="003230B7" w:rsidRPr="003230B7" w:rsidRDefault="003230B7" w:rsidP="003230B7">
      <w:pPr>
        <w:numPr>
          <w:ilvl w:val="0"/>
          <w:numId w:val="13"/>
        </w:numPr>
        <w:rPr>
          <w:lang w:eastAsia="ja-JP"/>
        </w:rPr>
      </w:pPr>
      <w:r w:rsidRPr="003230B7">
        <w:rPr>
          <w:b/>
          <w:bCs/>
          <w:lang w:eastAsia="ja-JP"/>
        </w:rPr>
        <w:t>collaborators</w:t>
      </w:r>
      <w:r w:rsidRPr="003230B7">
        <w:rPr>
          <w:lang w:eastAsia="ja-JP"/>
        </w:rPr>
        <w:t xml:space="preserve">: </w:t>
      </w:r>
      <w:proofErr w:type="spellStart"/>
      <w:r w:rsidRPr="003230B7">
        <w:rPr>
          <w:lang w:eastAsia="ja-JP"/>
        </w:rPr>
        <w:t>Mảng</w:t>
      </w:r>
      <w:proofErr w:type="spellEnd"/>
      <w:r w:rsidRPr="003230B7">
        <w:rPr>
          <w:lang w:eastAsia="ja-JP"/>
        </w:rPr>
        <w:t xml:space="preserve"> ID </w:t>
      </w:r>
      <w:proofErr w:type="spellStart"/>
      <w:r w:rsidRPr="003230B7">
        <w:rPr>
          <w:lang w:eastAsia="ja-JP"/>
        </w:rPr>
        <w:t>người</w:t>
      </w:r>
      <w:proofErr w:type="spellEnd"/>
      <w:r w:rsidRPr="003230B7">
        <w:rPr>
          <w:lang w:eastAsia="ja-JP"/>
        </w:rPr>
        <w:t xml:space="preserve"> </w:t>
      </w:r>
      <w:proofErr w:type="spellStart"/>
      <w:r w:rsidRPr="003230B7">
        <w:rPr>
          <w:lang w:eastAsia="ja-JP"/>
        </w:rPr>
        <w:t>dùng</w:t>
      </w:r>
      <w:proofErr w:type="spellEnd"/>
      <w:r w:rsidRPr="003230B7">
        <w:rPr>
          <w:lang w:eastAsia="ja-JP"/>
        </w:rPr>
        <w:t xml:space="preserve"> </w:t>
      </w:r>
      <w:proofErr w:type="spellStart"/>
      <w:r w:rsidRPr="003230B7">
        <w:rPr>
          <w:lang w:eastAsia="ja-JP"/>
        </w:rPr>
        <w:t>cộng</w:t>
      </w:r>
      <w:proofErr w:type="spellEnd"/>
      <w:r w:rsidRPr="003230B7">
        <w:rPr>
          <w:lang w:eastAsia="ja-JP"/>
        </w:rPr>
        <w:t xml:space="preserve"> </w:t>
      </w:r>
      <w:proofErr w:type="spellStart"/>
      <w:r w:rsidRPr="003230B7">
        <w:rPr>
          <w:lang w:eastAsia="ja-JP"/>
        </w:rPr>
        <w:t>tác</w:t>
      </w:r>
      <w:proofErr w:type="spellEnd"/>
      <w:r w:rsidRPr="003230B7">
        <w:rPr>
          <w:lang w:eastAsia="ja-JP"/>
        </w:rPr>
        <w:t>.</w:t>
      </w:r>
    </w:p>
    <w:p w14:paraId="3B0618C5" w14:textId="77777777" w:rsidR="003230B7" w:rsidRPr="003230B7" w:rsidRDefault="003230B7" w:rsidP="003230B7">
      <w:pPr>
        <w:numPr>
          <w:ilvl w:val="0"/>
          <w:numId w:val="13"/>
        </w:numPr>
        <w:rPr>
          <w:lang w:eastAsia="ja-JP"/>
        </w:rPr>
      </w:pPr>
      <w:r w:rsidRPr="003230B7">
        <w:rPr>
          <w:b/>
          <w:bCs/>
          <w:lang w:eastAsia="ja-JP"/>
        </w:rPr>
        <w:t>progress</w:t>
      </w:r>
      <w:r w:rsidRPr="003230B7">
        <w:rPr>
          <w:lang w:eastAsia="ja-JP"/>
        </w:rPr>
        <w:t xml:space="preserve">: </w:t>
      </w:r>
      <w:proofErr w:type="spellStart"/>
      <w:r w:rsidRPr="003230B7">
        <w:rPr>
          <w:lang w:eastAsia="ja-JP"/>
        </w:rPr>
        <w:t>Phần</w:t>
      </w:r>
      <w:proofErr w:type="spellEnd"/>
      <w:r w:rsidRPr="003230B7">
        <w:rPr>
          <w:lang w:eastAsia="ja-JP"/>
        </w:rPr>
        <w:t xml:space="preserve"> </w:t>
      </w:r>
      <w:proofErr w:type="spellStart"/>
      <w:r w:rsidRPr="003230B7">
        <w:rPr>
          <w:lang w:eastAsia="ja-JP"/>
        </w:rPr>
        <w:t>trăm</w:t>
      </w:r>
      <w:proofErr w:type="spellEnd"/>
      <w:r w:rsidRPr="003230B7">
        <w:rPr>
          <w:lang w:eastAsia="ja-JP"/>
        </w:rPr>
        <w:t xml:space="preserve"> </w:t>
      </w:r>
      <w:proofErr w:type="spellStart"/>
      <w:r w:rsidRPr="003230B7">
        <w:rPr>
          <w:lang w:eastAsia="ja-JP"/>
        </w:rPr>
        <w:t>hoàn</w:t>
      </w:r>
      <w:proofErr w:type="spellEnd"/>
      <w:r w:rsidRPr="003230B7">
        <w:rPr>
          <w:lang w:eastAsia="ja-JP"/>
        </w:rPr>
        <w:t xml:space="preserve"> </w:t>
      </w:r>
      <w:proofErr w:type="spellStart"/>
      <w:r w:rsidRPr="003230B7">
        <w:rPr>
          <w:lang w:eastAsia="ja-JP"/>
        </w:rPr>
        <w:t>thành</w:t>
      </w:r>
      <w:proofErr w:type="spellEnd"/>
      <w:r w:rsidRPr="003230B7">
        <w:rPr>
          <w:lang w:eastAsia="ja-JP"/>
        </w:rPr>
        <w:t>.</w:t>
      </w:r>
    </w:p>
    <w:p w14:paraId="419C8159" w14:textId="4C620029" w:rsidR="007F54BC" w:rsidRDefault="003230B7" w:rsidP="00677616">
      <w:pPr>
        <w:numPr>
          <w:ilvl w:val="0"/>
          <w:numId w:val="13"/>
        </w:numPr>
        <w:rPr>
          <w:lang w:eastAsia="ja-JP"/>
        </w:rPr>
      </w:pPr>
      <w:proofErr w:type="spellStart"/>
      <w:r w:rsidRPr="003230B7">
        <w:rPr>
          <w:b/>
          <w:bCs/>
          <w:lang w:eastAsia="ja-JP"/>
        </w:rPr>
        <w:t>calendar_type</w:t>
      </w:r>
      <w:proofErr w:type="spellEnd"/>
      <w:r w:rsidRPr="003230B7">
        <w:rPr>
          <w:lang w:eastAsia="ja-JP"/>
        </w:rPr>
        <w:t xml:space="preserve">: </w:t>
      </w:r>
      <w:proofErr w:type="spellStart"/>
      <w:r w:rsidRPr="003230B7">
        <w:rPr>
          <w:lang w:eastAsia="ja-JP"/>
        </w:rPr>
        <w:t>Loại</w:t>
      </w:r>
      <w:proofErr w:type="spellEnd"/>
      <w:r w:rsidRPr="003230B7">
        <w:rPr>
          <w:lang w:eastAsia="ja-JP"/>
        </w:rPr>
        <w:t xml:space="preserve"> </w:t>
      </w:r>
      <w:proofErr w:type="spellStart"/>
      <w:r w:rsidRPr="003230B7">
        <w:rPr>
          <w:lang w:eastAsia="ja-JP"/>
        </w:rPr>
        <w:t>lịch</w:t>
      </w:r>
      <w:proofErr w:type="spellEnd"/>
      <w:r w:rsidRPr="003230B7">
        <w:rPr>
          <w:lang w:eastAsia="ja-JP"/>
        </w:rPr>
        <w:t xml:space="preserve"> (</w:t>
      </w:r>
      <w:proofErr w:type="spellStart"/>
      <w:r w:rsidRPr="003230B7">
        <w:rPr>
          <w:lang w:eastAsia="ja-JP"/>
        </w:rPr>
        <w:t>ví</w:t>
      </w:r>
      <w:proofErr w:type="spellEnd"/>
      <w:r w:rsidRPr="003230B7">
        <w:rPr>
          <w:lang w:eastAsia="ja-JP"/>
        </w:rPr>
        <w:t xml:space="preserve"> </w:t>
      </w:r>
      <w:proofErr w:type="spellStart"/>
      <w:r w:rsidRPr="003230B7">
        <w:rPr>
          <w:lang w:eastAsia="ja-JP"/>
        </w:rPr>
        <w:t>dụ</w:t>
      </w:r>
      <w:proofErr w:type="spellEnd"/>
      <w:r w:rsidRPr="003230B7">
        <w:rPr>
          <w:lang w:eastAsia="ja-JP"/>
        </w:rPr>
        <w:t>: Personal, Work).</w:t>
      </w:r>
    </w:p>
    <w:p w14:paraId="19AEF01E" w14:textId="77777777" w:rsidR="002752F8" w:rsidRDefault="004A330F" w:rsidP="002752F8">
      <w:pPr>
        <w:keepNext/>
        <w:jc w:val="center"/>
      </w:pPr>
      <w:r w:rsidRPr="004A330F">
        <w:rPr>
          <w:lang w:eastAsia="ja-JP"/>
        </w:rPr>
        <w:drawing>
          <wp:inline distT="0" distB="0" distL="0" distR="0" wp14:anchorId="68EAD1FA" wp14:editId="44471010">
            <wp:extent cx="1050972" cy="2318918"/>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56895" cy="2331986"/>
                    </a:xfrm>
                    <a:prstGeom prst="rect">
                      <a:avLst/>
                    </a:prstGeom>
                  </pic:spPr>
                </pic:pic>
              </a:graphicData>
            </a:graphic>
          </wp:inline>
        </w:drawing>
      </w:r>
    </w:p>
    <w:p w14:paraId="2C02E3A2" w14:textId="0A3F09DB" w:rsidR="004A330F" w:rsidRDefault="002752F8" w:rsidP="002752F8">
      <w:pPr>
        <w:pStyle w:val="Caption"/>
        <w:rPr>
          <w:lang w:eastAsia="ja-JP"/>
        </w:rPr>
      </w:pPr>
      <w:proofErr w:type="spellStart"/>
      <w:proofErr w:type="gramStart"/>
      <w:r>
        <w:t>Hình</w:t>
      </w:r>
      <w:proofErr w:type="spellEnd"/>
      <w:r>
        <w:t xml:space="preserve">  </w:t>
      </w:r>
      <w:r>
        <w:rPr>
          <w:rFonts w:hint="eastAsia"/>
          <w:lang w:eastAsia="ja-JP"/>
        </w:rPr>
        <w:t>1</w:t>
      </w:r>
      <w:proofErr w:type="gramEnd"/>
      <w:r>
        <w:fldChar w:fldCharType="begin"/>
      </w:r>
      <w:r>
        <w:instrText xml:space="preserve"> SEQ Hình_ \* ARABIC </w:instrText>
      </w:r>
      <w:r>
        <w:fldChar w:fldCharType="separate"/>
      </w:r>
      <w:r>
        <w:rPr>
          <w:noProof/>
        </w:rPr>
        <w:t>3</w:t>
      </w:r>
      <w:r>
        <w:fldChar w:fldCharType="end"/>
      </w:r>
      <w:r>
        <w:rPr>
          <w:rFonts w:hint="eastAsia"/>
          <w:lang w:eastAsia="ja-JP"/>
        </w:rPr>
        <w:t xml:space="preserve">. </w:t>
      </w:r>
      <w:proofErr w:type="spellStart"/>
      <w:r w:rsidRPr="00AA275D">
        <w:rPr>
          <w:lang w:eastAsia="ja-JP"/>
        </w:rPr>
        <w:t>Bảng</w:t>
      </w:r>
      <w:proofErr w:type="spellEnd"/>
      <w:r w:rsidRPr="00AA275D">
        <w:rPr>
          <w:lang w:eastAsia="ja-JP"/>
        </w:rPr>
        <w:t xml:space="preserve"> </w:t>
      </w:r>
      <w:proofErr w:type="spellStart"/>
      <w:r w:rsidRPr="00AA275D">
        <w:rPr>
          <w:lang w:eastAsia="ja-JP"/>
        </w:rPr>
        <w:t>activity_logs</w:t>
      </w:r>
      <w:proofErr w:type="spellEnd"/>
    </w:p>
    <w:p w14:paraId="78297AC0" w14:textId="77777777" w:rsidR="003230B7" w:rsidRPr="003230B7" w:rsidRDefault="003230B7" w:rsidP="003230B7">
      <w:pPr>
        <w:ind w:firstLine="567"/>
        <w:rPr>
          <w:lang w:eastAsia="ja-JP"/>
        </w:rPr>
      </w:pPr>
      <w:proofErr w:type="spellStart"/>
      <w:r w:rsidRPr="003230B7">
        <w:rPr>
          <w:lang w:eastAsia="ja-JP"/>
        </w:rPr>
        <w:t>Bảng</w:t>
      </w:r>
      <w:proofErr w:type="spellEnd"/>
      <w:r w:rsidRPr="003230B7">
        <w:rPr>
          <w:lang w:eastAsia="ja-JP"/>
        </w:rPr>
        <w:t xml:space="preserve"> </w:t>
      </w:r>
      <w:proofErr w:type="spellStart"/>
      <w:r w:rsidRPr="003230B7">
        <w:rPr>
          <w:lang w:eastAsia="ja-JP"/>
        </w:rPr>
        <w:t>activity_logs</w:t>
      </w:r>
      <w:proofErr w:type="spellEnd"/>
      <w:r w:rsidRPr="003230B7">
        <w:rPr>
          <w:lang w:eastAsia="ja-JP"/>
        </w:rPr>
        <w:t xml:space="preserve"> </w:t>
      </w:r>
      <w:proofErr w:type="spellStart"/>
      <w:r w:rsidRPr="003230B7">
        <w:rPr>
          <w:lang w:eastAsia="ja-JP"/>
        </w:rPr>
        <w:t>được</w:t>
      </w:r>
      <w:proofErr w:type="spellEnd"/>
      <w:r w:rsidRPr="003230B7">
        <w:rPr>
          <w:lang w:eastAsia="ja-JP"/>
        </w:rPr>
        <w:t xml:space="preserve"> </w:t>
      </w:r>
      <w:proofErr w:type="spellStart"/>
      <w:r w:rsidRPr="003230B7">
        <w:rPr>
          <w:lang w:eastAsia="ja-JP"/>
        </w:rPr>
        <w:t>sử</w:t>
      </w:r>
      <w:proofErr w:type="spellEnd"/>
      <w:r w:rsidRPr="003230B7">
        <w:rPr>
          <w:lang w:eastAsia="ja-JP"/>
        </w:rPr>
        <w:t xml:space="preserve"> </w:t>
      </w:r>
      <w:proofErr w:type="spellStart"/>
      <w:r w:rsidRPr="003230B7">
        <w:rPr>
          <w:lang w:eastAsia="ja-JP"/>
        </w:rPr>
        <w:t>dụng</w:t>
      </w:r>
      <w:proofErr w:type="spellEnd"/>
      <w:r w:rsidRPr="003230B7">
        <w:rPr>
          <w:lang w:eastAsia="ja-JP"/>
        </w:rPr>
        <w:t xml:space="preserve"> </w:t>
      </w:r>
      <w:proofErr w:type="spellStart"/>
      <w:r w:rsidRPr="003230B7">
        <w:rPr>
          <w:lang w:eastAsia="ja-JP"/>
        </w:rPr>
        <w:t>để</w:t>
      </w:r>
      <w:proofErr w:type="spellEnd"/>
      <w:r w:rsidRPr="003230B7">
        <w:rPr>
          <w:lang w:eastAsia="ja-JP"/>
        </w:rPr>
        <w:t xml:space="preserve"> </w:t>
      </w:r>
      <w:proofErr w:type="spellStart"/>
      <w:r w:rsidRPr="003230B7">
        <w:rPr>
          <w:lang w:eastAsia="ja-JP"/>
        </w:rPr>
        <w:t>ghi</w:t>
      </w:r>
      <w:proofErr w:type="spellEnd"/>
      <w:r w:rsidRPr="003230B7">
        <w:rPr>
          <w:lang w:eastAsia="ja-JP"/>
        </w:rPr>
        <w:t xml:space="preserve"> </w:t>
      </w:r>
      <w:proofErr w:type="spellStart"/>
      <w:r w:rsidRPr="003230B7">
        <w:rPr>
          <w:lang w:eastAsia="ja-JP"/>
        </w:rPr>
        <w:t>lại</w:t>
      </w:r>
      <w:proofErr w:type="spellEnd"/>
      <w:r w:rsidRPr="003230B7">
        <w:rPr>
          <w:lang w:eastAsia="ja-JP"/>
        </w:rPr>
        <w:t xml:space="preserve"> </w:t>
      </w:r>
      <w:proofErr w:type="spellStart"/>
      <w:r w:rsidRPr="003230B7">
        <w:rPr>
          <w:lang w:eastAsia="ja-JP"/>
        </w:rPr>
        <w:t>lịch</w:t>
      </w:r>
      <w:proofErr w:type="spellEnd"/>
      <w:r w:rsidRPr="003230B7">
        <w:rPr>
          <w:lang w:eastAsia="ja-JP"/>
        </w:rPr>
        <w:t xml:space="preserve"> </w:t>
      </w:r>
      <w:proofErr w:type="spellStart"/>
      <w:r w:rsidRPr="003230B7">
        <w:rPr>
          <w:lang w:eastAsia="ja-JP"/>
        </w:rPr>
        <w:t>sử</w:t>
      </w:r>
      <w:proofErr w:type="spellEnd"/>
      <w:r w:rsidRPr="003230B7">
        <w:rPr>
          <w:lang w:eastAsia="ja-JP"/>
        </w:rPr>
        <w:t xml:space="preserve"> </w:t>
      </w:r>
      <w:proofErr w:type="spellStart"/>
      <w:r w:rsidRPr="003230B7">
        <w:rPr>
          <w:lang w:eastAsia="ja-JP"/>
        </w:rPr>
        <w:t>hoạt</w:t>
      </w:r>
      <w:proofErr w:type="spellEnd"/>
      <w:r w:rsidRPr="003230B7">
        <w:rPr>
          <w:lang w:eastAsia="ja-JP"/>
        </w:rPr>
        <w:t xml:space="preserve"> </w:t>
      </w:r>
      <w:proofErr w:type="spellStart"/>
      <w:r w:rsidRPr="003230B7">
        <w:rPr>
          <w:lang w:eastAsia="ja-JP"/>
        </w:rPr>
        <w:t>động</w:t>
      </w:r>
      <w:proofErr w:type="spellEnd"/>
      <w:r w:rsidRPr="003230B7">
        <w:rPr>
          <w:lang w:eastAsia="ja-JP"/>
        </w:rPr>
        <w:t xml:space="preserve"> </w:t>
      </w:r>
      <w:proofErr w:type="spellStart"/>
      <w:r w:rsidRPr="003230B7">
        <w:rPr>
          <w:lang w:eastAsia="ja-JP"/>
        </w:rPr>
        <w:t>của</w:t>
      </w:r>
      <w:proofErr w:type="spellEnd"/>
      <w:r w:rsidRPr="003230B7">
        <w:rPr>
          <w:lang w:eastAsia="ja-JP"/>
        </w:rPr>
        <w:t xml:space="preserve"> </w:t>
      </w:r>
      <w:proofErr w:type="spellStart"/>
      <w:r w:rsidRPr="003230B7">
        <w:rPr>
          <w:lang w:eastAsia="ja-JP"/>
        </w:rPr>
        <w:t>người</w:t>
      </w:r>
      <w:proofErr w:type="spellEnd"/>
      <w:r w:rsidRPr="003230B7">
        <w:rPr>
          <w:lang w:eastAsia="ja-JP"/>
        </w:rPr>
        <w:t xml:space="preserve"> </w:t>
      </w:r>
      <w:proofErr w:type="spellStart"/>
      <w:r w:rsidRPr="003230B7">
        <w:rPr>
          <w:lang w:eastAsia="ja-JP"/>
        </w:rPr>
        <w:t>dùng</w:t>
      </w:r>
      <w:proofErr w:type="spellEnd"/>
      <w:r w:rsidRPr="003230B7">
        <w:rPr>
          <w:lang w:eastAsia="ja-JP"/>
        </w:rPr>
        <w:t xml:space="preserve"> </w:t>
      </w:r>
      <w:proofErr w:type="spellStart"/>
      <w:r w:rsidRPr="003230B7">
        <w:rPr>
          <w:lang w:eastAsia="ja-JP"/>
        </w:rPr>
        <w:t>trong</w:t>
      </w:r>
      <w:proofErr w:type="spellEnd"/>
      <w:r w:rsidRPr="003230B7">
        <w:rPr>
          <w:lang w:eastAsia="ja-JP"/>
        </w:rPr>
        <w:t xml:space="preserve"> </w:t>
      </w:r>
      <w:proofErr w:type="spellStart"/>
      <w:r w:rsidRPr="003230B7">
        <w:rPr>
          <w:lang w:eastAsia="ja-JP"/>
        </w:rPr>
        <w:t>hệ</w:t>
      </w:r>
      <w:proofErr w:type="spellEnd"/>
      <w:r w:rsidRPr="003230B7">
        <w:rPr>
          <w:lang w:eastAsia="ja-JP"/>
        </w:rPr>
        <w:t xml:space="preserve"> </w:t>
      </w:r>
      <w:proofErr w:type="spellStart"/>
      <w:r w:rsidRPr="003230B7">
        <w:rPr>
          <w:lang w:eastAsia="ja-JP"/>
        </w:rPr>
        <w:t>thống</w:t>
      </w:r>
      <w:proofErr w:type="spellEnd"/>
      <w:r w:rsidRPr="003230B7">
        <w:rPr>
          <w:lang w:eastAsia="ja-JP"/>
        </w:rPr>
        <w:t xml:space="preserve">, </w:t>
      </w:r>
      <w:proofErr w:type="spellStart"/>
      <w:r w:rsidRPr="003230B7">
        <w:rPr>
          <w:lang w:eastAsia="ja-JP"/>
        </w:rPr>
        <w:t>phục</w:t>
      </w:r>
      <w:proofErr w:type="spellEnd"/>
      <w:r w:rsidRPr="003230B7">
        <w:rPr>
          <w:lang w:eastAsia="ja-JP"/>
        </w:rPr>
        <w:t xml:space="preserve"> </w:t>
      </w:r>
      <w:proofErr w:type="spellStart"/>
      <w:r w:rsidRPr="003230B7">
        <w:rPr>
          <w:lang w:eastAsia="ja-JP"/>
        </w:rPr>
        <w:t>vụ</w:t>
      </w:r>
      <w:proofErr w:type="spellEnd"/>
      <w:r w:rsidRPr="003230B7">
        <w:rPr>
          <w:lang w:eastAsia="ja-JP"/>
        </w:rPr>
        <w:t xml:space="preserve"> </w:t>
      </w:r>
      <w:proofErr w:type="spellStart"/>
      <w:r w:rsidRPr="003230B7">
        <w:rPr>
          <w:lang w:eastAsia="ja-JP"/>
        </w:rPr>
        <w:t>cho</w:t>
      </w:r>
      <w:proofErr w:type="spellEnd"/>
      <w:r w:rsidRPr="003230B7">
        <w:rPr>
          <w:lang w:eastAsia="ja-JP"/>
        </w:rPr>
        <w:t xml:space="preserve"> </w:t>
      </w:r>
      <w:proofErr w:type="spellStart"/>
      <w:r w:rsidRPr="003230B7">
        <w:rPr>
          <w:lang w:eastAsia="ja-JP"/>
        </w:rPr>
        <w:t>mục</w:t>
      </w:r>
      <w:proofErr w:type="spellEnd"/>
      <w:r w:rsidRPr="003230B7">
        <w:rPr>
          <w:lang w:eastAsia="ja-JP"/>
        </w:rPr>
        <w:t xml:space="preserve"> </w:t>
      </w:r>
      <w:proofErr w:type="spellStart"/>
      <w:r w:rsidRPr="003230B7">
        <w:rPr>
          <w:lang w:eastAsia="ja-JP"/>
        </w:rPr>
        <w:t>đích</w:t>
      </w:r>
      <w:proofErr w:type="spellEnd"/>
      <w:r w:rsidRPr="003230B7">
        <w:rPr>
          <w:lang w:eastAsia="ja-JP"/>
        </w:rPr>
        <w:t xml:space="preserve"> </w:t>
      </w:r>
      <w:proofErr w:type="spellStart"/>
      <w:r w:rsidRPr="003230B7">
        <w:rPr>
          <w:lang w:eastAsia="ja-JP"/>
        </w:rPr>
        <w:t>bảo</w:t>
      </w:r>
      <w:proofErr w:type="spellEnd"/>
      <w:r w:rsidRPr="003230B7">
        <w:rPr>
          <w:lang w:eastAsia="ja-JP"/>
        </w:rPr>
        <w:t xml:space="preserve"> </w:t>
      </w:r>
      <w:proofErr w:type="spellStart"/>
      <w:r w:rsidRPr="003230B7">
        <w:rPr>
          <w:lang w:eastAsia="ja-JP"/>
        </w:rPr>
        <w:t>mật</w:t>
      </w:r>
      <w:proofErr w:type="spellEnd"/>
      <w:r w:rsidRPr="003230B7">
        <w:rPr>
          <w:lang w:eastAsia="ja-JP"/>
        </w:rPr>
        <w:t xml:space="preserve">, </w:t>
      </w:r>
      <w:proofErr w:type="spellStart"/>
      <w:r w:rsidRPr="003230B7">
        <w:rPr>
          <w:lang w:eastAsia="ja-JP"/>
        </w:rPr>
        <w:t>kiểm</w:t>
      </w:r>
      <w:proofErr w:type="spellEnd"/>
      <w:r w:rsidRPr="003230B7">
        <w:rPr>
          <w:lang w:eastAsia="ja-JP"/>
        </w:rPr>
        <w:t xml:space="preserve"> </w:t>
      </w:r>
      <w:proofErr w:type="spellStart"/>
      <w:r w:rsidRPr="003230B7">
        <w:rPr>
          <w:lang w:eastAsia="ja-JP"/>
        </w:rPr>
        <w:t>tra</w:t>
      </w:r>
      <w:proofErr w:type="spellEnd"/>
      <w:r w:rsidRPr="003230B7">
        <w:rPr>
          <w:lang w:eastAsia="ja-JP"/>
        </w:rPr>
        <w:t xml:space="preserve"> </w:t>
      </w:r>
      <w:proofErr w:type="spellStart"/>
      <w:r w:rsidRPr="003230B7">
        <w:rPr>
          <w:lang w:eastAsia="ja-JP"/>
        </w:rPr>
        <w:t>và</w:t>
      </w:r>
      <w:proofErr w:type="spellEnd"/>
      <w:r w:rsidRPr="003230B7">
        <w:rPr>
          <w:lang w:eastAsia="ja-JP"/>
        </w:rPr>
        <w:t xml:space="preserve"> </w:t>
      </w:r>
      <w:proofErr w:type="spellStart"/>
      <w:r w:rsidRPr="003230B7">
        <w:rPr>
          <w:lang w:eastAsia="ja-JP"/>
        </w:rPr>
        <w:t>hiển</w:t>
      </w:r>
      <w:proofErr w:type="spellEnd"/>
      <w:r w:rsidRPr="003230B7">
        <w:rPr>
          <w:lang w:eastAsia="ja-JP"/>
        </w:rPr>
        <w:t xml:space="preserve"> </w:t>
      </w:r>
      <w:proofErr w:type="spellStart"/>
      <w:r w:rsidRPr="003230B7">
        <w:rPr>
          <w:lang w:eastAsia="ja-JP"/>
        </w:rPr>
        <w:t>thị</w:t>
      </w:r>
      <w:proofErr w:type="spellEnd"/>
      <w:r w:rsidRPr="003230B7">
        <w:rPr>
          <w:lang w:eastAsia="ja-JP"/>
        </w:rPr>
        <w:t xml:space="preserve"> </w:t>
      </w:r>
      <w:proofErr w:type="spellStart"/>
      <w:r w:rsidRPr="003230B7">
        <w:rPr>
          <w:lang w:eastAsia="ja-JP"/>
        </w:rPr>
        <w:t>các</w:t>
      </w:r>
      <w:proofErr w:type="spellEnd"/>
      <w:r w:rsidRPr="003230B7">
        <w:rPr>
          <w:lang w:eastAsia="ja-JP"/>
        </w:rPr>
        <w:t xml:space="preserve"> </w:t>
      </w:r>
      <w:proofErr w:type="spellStart"/>
      <w:r w:rsidRPr="003230B7">
        <w:rPr>
          <w:lang w:eastAsia="ja-JP"/>
        </w:rPr>
        <w:t>hoạt</w:t>
      </w:r>
      <w:proofErr w:type="spellEnd"/>
      <w:r w:rsidRPr="003230B7">
        <w:rPr>
          <w:lang w:eastAsia="ja-JP"/>
        </w:rPr>
        <w:t xml:space="preserve"> </w:t>
      </w:r>
      <w:proofErr w:type="spellStart"/>
      <w:r w:rsidRPr="003230B7">
        <w:rPr>
          <w:lang w:eastAsia="ja-JP"/>
        </w:rPr>
        <w:t>động</w:t>
      </w:r>
      <w:proofErr w:type="spellEnd"/>
      <w:r w:rsidRPr="003230B7">
        <w:rPr>
          <w:lang w:eastAsia="ja-JP"/>
        </w:rPr>
        <w:t xml:space="preserve"> </w:t>
      </w:r>
      <w:proofErr w:type="spellStart"/>
      <w:r w:rsidRPr="003230B7">
        <w:rPr>
          <w:lang w:eastAsia="ja-JP"/>
        </w:rPr>
        <w:t>gần</w:t>
      </w:r>
      <w:proofErr w:type="spellEnd"/>
      <w:r w:rsidRPr="003230B7">
        <w:rPr>
          <w:lang w:eastAsia="ja-JP"/>
        </w:rPr>
        <w:t xml:space="preserve"> </w:t>
      </w:r>
      <w:proofErr w:type="spellStart"/>
      <w:r w:rsidRPr="003230B7">
        <w:rPr>
          <w:lang w:eastAsia="ja-JP"/>
        </w:rPr>
        <w:t>đây</w:t>
      </w:r>
      <w:proofErr w:type="spellEnd"/>
      <w:r w:rsidRPr="003230B7">
        <w:rPr>
          <w:lang w:eastAsia="ja-JP"/>
        </w:rPr>
        <w:t xml:space="preserve"> </w:t>
      </w:r>
      <w:proofErr w:type="spellStart"/>
      <w:r w:rsidRPr="003230B7">
        <w:rPr>
          <w:lang w:eastAsia="ja-JP"/>
        </w:rPr>
        <w:t>của</w:t>
      </w:r>
      <w:proofErr w:type="spellEnd"/>
      <w:r w:rsidRPr="003230B7">
        <w:rPr>
          <w:lang w:eastAsia="ja-JP"/>
        </w:rPr>
        <w:t xml:space="preserve"> </w:t>
      </w:r>
      <w:proofErr w:type="spellStart"/>
      <w:r w:rsidRPr="003230B7">
        <w:rPr>
          <w:lang w:eastAsia="ja-JP"/>
        </w:rPr>
        <w:t>người</w:t>
      </w:r>
      <w:proofErr w:type="spellEnd"/>
      <w:r w:rsidRPr="003230B7">
        <w:rPr>
          <w:lang w:eastAsia="ja-JP"/>
        </w:rPr>
        <w:t xml:space="preserve"> </w:t>
      </w:r>
      <w:proofErr w:type="spellStart"/>
      <w:r w:rsidRPr="003230B7">
        <w:rPr>
          <w:lang w:eastAsia="ja-JP"/>
        </w:rPr>
        <w:t>dùng</w:t>
      </w:r>
      <w:proofErr w:type="spellEnd"/>
      <w:r w:rsidRPr="003230B7">
        <w:rPr>
          <w:lang w:eastAsia="ja-JP"/>
        </w:rPr>
        <w:t>.</w:t>
      </w:r>
    </w:p>
    <w:p w14:paraId="6A571C12" w14:textId="77777777" w:rsidR="003230B7" w:rsidRPr="003230B7" w:rsidRDefault="003230B7" w:rsidP="003230B7">
      <w:pPr>
        <w:numPr>
          <w:ilvl w:val="0"/>
          <w:numId w:val="14"/>
        </w:numPr>
        <w:rPr>
          <w:lang w:eastAsia="ja-JP"/>
        </w:rPr>
      </w:pPr>
      <w:proofErr w:type="spellStart"/>
      <w:r w:rsidRPr="003230B7">
        <w:rPr>
          <w:b/>
          <w:bCs/>
          <w:lang w:eastAsia="ja-JP"/>
        </w:rPr>
        <w:t>log_id</w:t>
      </w:r>
      <w:proofErr w:type="spellEnd"/>
      <w:r w:rsidRPr="003230B7">
        <w:rPr>
          <w:lang w:eastAsia="ja-JP"/>
        </w:rPr>
        <w:t xml:space="preserve">: </w:t>
      </w:r>
      <w:proofErr w:type="spellStart"/>
      <w:r w:rsidRPr="003230B7">
        <w:rPr>
          <w:lang w:eastAsia="ja-JP"/>
        </w:rPr>
        <w:t>Mã</w:t>
      </w:r>
      <w:proofErr w:type="spellEnd"/>
      <w:r w:rsidRPr="003230B7">
        <w:rPr>
          <w:lang w:eastAsia="ja-JP"/>
        </w:rPr>
        <w:t xml:space="preserve"> </w:t>
      </w:r>
      <w:proofErr w:type="spellStart"/>
      <w:r w:rsidRPr="003230B7">
        <w:rPr>
          <w:lang w:eastAsia="ja-JP"/>
        </w:rPr>
        <w:t>định</w:t>
      </w:r>
      <w:proofErr w:type="spellEnd"/>
      <w:r w:rsidRPr="003230B7">
        <w:rPr>
          <w:lang w:eastAsia="ja-JP"/>
        </w:rPr>
        <w:t xml:space="preserve"> </w:t>
      </w:r>
      <w:proofErr w:type="spellStart"/>
      <w:r w:rsidRPr="003230B7">
        <w:rPr>
          <w:lang w:eastAsia="ja-JP"/>
        </w:rPr>
        <w:t>danh</w:t>
      </w:r>
      <w:proofErr w:type="spellEnd"/>
      <w:r w:rsidRPr="003230B7">
        <w:rPr>
          <w:lang w:eastAsia="ja-JP"/>
        </w:rPr>
        <w:t xml:space="preserve"> </w:t>
      </w:r>
      <w:proofErr w:type="spellStart"/>
      <w:r w:rsidRPr="003230B7">
        <w:rPr>
          <w:lang w:eastAsia="ja-JP"/>
        </w:rPr>
        <w:t>duy</w:t>
      </w:r>
      <w:proofErr w:type="spellEnd"/>
      <w:r w:rsidRPr="003230B7">
        <w:rPr>
          <w:lang w:eastAsia="ja-JP"/>
        </w:rPr>
        <w:t xml:space="preserve"> </w:t>
      </w:r>
      <w:proofErr w:type="spellStart"/>
      <w:r w:rsidRPr="003230B7">
        <w:rPr>
          <w:lang w:eastAsia="ja-JP"/>
        </w:rPr>
        <w:t>nhất</w:t>
      </w:r>
      <w:proofErr w:type="spellEnd"/>
      <w:r w:rsidRPr="003230B7">
        <w:rPr>
          <w:lang w:eastAsia="ja-JP"/>
        </w:rPr>
        <w:t xml:space="preserve"> </w:t>
      </w:r>
      <w:proofErr w:type="spellStart"/>
      <w:r w:rsidRPr="003230B7">
        <w:rPr>
          <w:lang w:eastAsia="ja-JP"/>
        </w:rPr>
        <w:t>của</w:t>
      </w:r>
      <w:proofErr w:type="spellEnd"/>
      <w:r w:rsidRPr="003230B7">
        <w:rPr>
          <w:lang w:eastAsia="ja-JP"/>
        </w:rPr>
        <w:t xml:space="preserve"> log. </w:t>
      </w:r>
      <w:proofErr w:type="spellStart"/>
      <w:r w:rsidRPr="003230B7">
        <w:rPr>
          <w:lang w:eastAsia="ja-JP"/>
        </w:rPr>
        <w:t>Đây</w:t>
      </w:r>
      <w:proofErr w:type="spellEnd"/>
      <w:r w:rsidRPr="003230B7">
        <w:rPr>
          <w:lang w:eastAsia="ja-JP"/>
        </w:rPr>
        <w:t xml:space="preserve"> </w:t>
      </w:r>
      <w:proofErr w:type="spellStart"/>
      <w:r w:rsidRPr="003230B7">
        <w:rPr>
          <w:lang w:eastAsia="ja-JP"/>
        </w:rPr>
        <w:t>là</w:t>
      </w:r>
      <w:proofErr w:type="spellEnd"/>
      <w:r w:rsidRPr="003230B7">
        <w:rPr>
          <w:lang w:eastAsia="ja-JP"/>
        </w:rPr>
        <w:t xml:space="preserve"> </w:t>
      </w:r>
      <w:proofErr w:type="spellStart"/>
      <w:r w:rsidRPr="003230B7">
        <w:rPr>
          <w:lang w:eastAsia="ja-JP"/>
        </w:rPr>
        <w:t>Khóa</w:t>
      </w:r>
      <w:proofErr w:type="spellEnd"/>
      <w:r w:rsidRPr="003230B7">
        <w:rPr>
          <w:lang w:eastAsia="ja-JP"/>
        </w:rPr>
        <w:t xml:space="preserve"> </w:t>
      </w:r>
      <w:proofErr w:type="spellStart"/>
      <w:r w:rsidRPr="003230B7">
        <w:rPr>
          <w:lang w:eastAsia="ja-JP"/>
        </w:rPr>
        <w:t>chính</w:t>
      </w:r>
      <w:proofErr w:type="spellEnd"/>
      <w:r w:rsidRPr="003230B7">
        <w:rPr>
          <w:lang w:eastAsia="ja-JP"/>
        </w:rPr>
        <w:t>.</w:t>
      </w:r>
    </w:p>
    <w:p w14:paraId="2ADCD65A" w14:textId="77777777" w:rsidR="003230B7" w:rsidRPr="003230B7" w:rsidRDefault="003230B7" w:rsidP="003230B7">
      <w:pPr>
        <w:numPr>
          <w:ilvl w:val="0"/>
          <w:numId w:val="14"/>
        </w:numPr>
        <w:rPr>
          <w:lang w:eastAsia="ja-JP"/>
        </w:rPr>
      </w:pPr>
      <w:proofErr w:type="spellStart"/>
      <w:r w:rsidRPr="003230B7">
        <w:rPr>
          <w:b/>
          <w:bCs/>
          <w:lang w:eastAsia="ja-JP"/>
        </w:rPr>
        <w:t>user_id</w:t>
      </w:r>
      <w:proofErr w:type="spellEnd"/>
      <w:r w:rsidRPr="003230B7">
        <w:rPr>
          <w:lang w:eastAsia="ja-JP"/>
        </w:rPr>
        <w:t xml:space="preserve">: </w:t>
      </w:r>
      <w:proofErr w:type="spellStart"/>
      <w:r w:rsidRPr="003230B7">
        <w:rPr>
          <w:lang w:eastAsia="ja-JP"/>
        </w:rPr>
        <w:t>Khóa</w:t>
      </w:r>
      <w:proofErr w:type="spellEnd"/>
      <w:r w:rsidRPr="003230B7">
        <w:rPr>
          <w:lang w:eastAsia="ja-JP"/>
        </w:rPr>
        <w:t xml:space="preserve"> </w:t>
      </w:r>
      <w:proofErr w:type="spellStart"/>
      <w:r w:rsidRPr="003230B7">
        <w:rPr>
          <w:lang w:eastAsia="ja-JP"/>
        </w:rPr>
        <w:t>ngoại</w:t>
      </w:r>
      <w:proofErr w:type="spellEnd"/>
      <w:r w:rsidRPr="003230B7">
        <w:rPr>
          <w:lang w:eastAsia="ja-JP"/>
        </w:rPr>
        <w:t xml:space="preserve"> </w:t>
      </w:r>
      <w:proofErr w:type="spellStart"/>
      <w:r w:rsidRPr="003230B7">
        <w:rPr>
          <w:lang w:eastAsia="ja-JP"/>
        </w:rPr>
        <w:t>liên</w:t>
      </w:r>
      <w:proofErr w:type="spellEnd"/>
      <w:r w:rsidRPr="003230B7">
        <w:rPr>
          <w:lang w:eastAsia="ja-JP"/>
        </w:rPr>
        <w:t xml:space="preserve"> </w:t>
      </w:r>
      <w:proofErr w:type="spellStart"/>
      <w:r w:rsidRPr="003230B7">
        <w:rPr>
          <w:lang w:eastAsia="ja-JP"/>
        </w:rPr>
        <w:t>kết</w:t>
      </w:r>
      <w:proofErr w:type="spellEnd"/>
      <w:r w:rsidRPr="003230B7">
        <w:rPr>
          <w:lang w:eastAsia="ja-JP"/>
        </w:rPr>
        <w:t xml:space="preserve"> </w:t>
      </w:r>
      <w:proofErr w:type="spellStart"/>
      <w:r w:rsidRPr="003230B7">
        <w:rPr>
          <w:lang w:eastAsia="ja-JP"/>
        </w:rPr>
        <w:t>với</w:t>
      </w:r>
      <w:proofErr w:type="spellEnd"/>
      <w:r w:rsidRPr="003230B7">
        <w:rPr>
          <w:lang w:eastAsia="ja-JP"/>
        </w:rPr>
        <w:t xml:space="preserve"> </w:t>
      </w:r>
      <w:proofErr w:type="spellStart"/>
      <w:r w:rsidRPr="003230B7">
        <w:rPr>
          <w:lang w:eastAsia="ja-JP"/>
        </w:rPr>
        <w:t>người</w:t>
      </w:r>
      <w:proofErr w:type="spellEnd"/>
      <w:r w:rsidRPr="003230B7">
        <w:rPr>
          <w:lang w:eastAsia="ja-JP"/>
        </w:rPr>
        <w:t xml:space="preserve"> </w:t>
      </w:r>
      <w:proofErr w:type="spellStart"/>
      <w:r w:rsidRPr="003230B7">
        <w:rPr>
          <w:lang w:eastAsia="ja-JP"/>
        </w:rPr>
        <w:t>thực</w:t>
      </w:r>
      <w:proofErr w:type="spellEnd"/>
      <w:r w:rsidRPr="003230B7">
        <w:rPr>
          <w:lang w:eastAsia="ja-JP"/>
        </w:rPr>
        <w:t xml:space="preserve"> </w:t>
      </w:r>
      <w:proofErr w:type="spellStart"/>
      <w:r w:rsidRPr="003230B7">
        <w:rPr>
          <w:lang w:eastAsia="ja-JP"/>
        </w:rPr>
        <w:t>hiện</w:t>
      </w:r>
      <w:proofErr w:type="spellEnd"/>
      <w:r w:rsidRPr="003230B7">
        <w:rPr>
          <w:lang w:eastAsia="ja-JP"/>
        </w:rPr>
        <w:t xml:space="preserve"> </w:t>
      </w:r>
      <w:proofErr w:type="spellStart"/>
      <w:r w:rsidRPr="003230B7">
        <w:rPr>
          <w:lang w:eastAsia="ja-JP"/>
        </w:rPr>
        <w:t>hành</w:t>
      </w:r>
      <w:proofErr w:type="spellEnd"/>
      <w:r w:rsidRPr="003230B7">
        <w:rPr>
          <w:lang w:eastAsia="ja-JP"/>
        </w:rPr>
        <w:t xml:space="preserve"> </w:t>
      </w:r>
      <w:proofErr w:type="spellStart"/>
      <w:r w:rsidRPr="003230B7">
        <w:rPr>
          <w:lang w:eastAsia="ja-JP"/>
        </w:rPr>
        <w:t>động</w:t>
      </w:r>
      <w:proofErr w:type="spellEnd"/>
      <w:r w:rsidRPr="003230B7">
        <w:rPr>
          <w:lang w:eastAsia="ja-JP"/>
        </w:rPr>
        <w:t>.</w:t>
      </w:r>
    </w:p>
    <w:p w14:paraId="7517FF2D" w14:textId="77777777" w:rsidR="003230B7" w:rsidRPr="003230B7" w:rsidRDefault="003230B7" w:rsidP="003230B7">
      <w:pPr>
        <w:numPr>
          <w:ilvl w:val="0"/>
          <w:numId w:val="14"/>
        </w:numPr>
        <w:rPr>
          <w:lang w:eastAsia="ja-JP"/>
        </w:rPr>
      </w:pPr>
      <w:r w:rsidRPr="003230B7">
        <w:rPr>
          <w:b/>
          <w:bCs/>
          <w:lang w:eastAsia="ja-JP"/>
        </w:rPr>
        <w:t>action</w:t>
      </w:r>
      <w:r w:rsidRPr="003230B7">
        <w:rPr>
          <w:lang w:eastAsia="ja-JP"/>
        </w:rPr>
        <w:t xml:space="preserve">: </w:t>
      </w:r>
      <w:proofErr w:type="spellStart"/>
      <w:r w:rsidRPr="003230B7">
        <w:rPr>
          <w:lang w:eastAsia="ja-JP"/>
        </w:rPr>
        <w:t>Loại</w:t>
      </w:r>
      <w:proofErr w:type="spellEnd"/>
      <w:r w:rsidRPr="003230B7">
        <w:rPr>
          <w:lang w:eastAsia="ja-JP"/>
        </w:rPr>
        <w:t xml:space="preserve"> </w:t>
      </w:r>
      <w:proofErr w:type="spellStart"/>
      <w:r w:rsidRPr="003230B7">
        <w:rPr>
          <w:lang w:eastAsia="ja-JP"/>
        </w:rPr>
        <w:t>hành</w:t>
      </w:r>
      <w:proofErr w:type="spellEnd"/>
      <w:r w:rsidRPr="003230B7">
        <w:rPr>
          <w:lang w:eastAsia="ja-JP"/>
        </w:rPr>
        <w:t xml:space="preserve"> </w:t>
      </w:r>
      <w:proofErr w:type="spellStart"/>
      <w:r w:rsidRPr="003230B7">
        <w:rPr>
          <w:lang w:eastAsia="ja-JP"/>
        </w:rPr>
        <w:t>động</w:t>
      </w:r>
      <w:proofErr w:type="spellEnd"/>
      <w:r w:rsidRPr="003230B7">
        <w:rPr>
          <w:lang w:eastAsia="ja-JP"/>
        </w:rPr>
        <w:t xml:space="preserve"> </w:t>
      </w:r>
      <w:proofErr w:type="spellStart"/>
      <w:r w:rsidRPr="003230B7">
        <w:rPr>
          <w:lang w:eastAsia="ja-JP"/>
        </w:rPr>
        <w:t>được</w:t>
      </w:r>
      <w:proofErr w:type="spellEnd"/>
      <w:r w:rsidRPr="003230B7">
        <w:rPr>
          <w:lang w:eastAsia="ja-JP"/>
        </w:rPr>
        <w:t xml:space="preserve"> </w:t>
      </w:r>
      <w:proofErr w:type="spellStart"/>
      <w:r w:rsidRPr="003230B7">
        <w:rPr>
          <w:lang w:eastAsia="ja-JP"/>
        </w:rPr>
        <w:t>thực</w:t>
      </w:r>
      <w:proofErr w:type="spellEnd"/>
      <w:r w:rsidRPr="003230B7">
        <w:rPr>
          <w:lang w:eastAsia="ja-JP"/>
        </w:rPr>
        <w:t xml:space="preserve"> </w:t>
      </w:r>
      <w:proofErr w:type="spellStart"/>
      <w:r w:rsidRPr="003230B7">
        <w:rPr>
          <w:lang w:eastAsia="ja-JP"/>
        </w:rPr>
        <w:t>hiện</w:t>
      </w:r>
      <w:proofErr w:type="spellEnd"/>
      <w:r w:rsidRPr="003230B7">
        <w:rPr>
          <w:lang w:eastAsia="ja-JP"/>
        </w:rPr>
        <w:t xml:space="preserve"> (</w:t>
      </w:r>
      <w:proofErr w:type="spellStart"/>
      <w:r w:rsidRPr="003230B7">
        <w:rPr>
          <w:lang w:eastAsia="ja-JP"/>
        </w:rPr>
        <w:t>ví</w:t>
      </w:r>
      <w:proofErr w:type="spellEnd"/>
      <w:r w:rsidRPr="003230B7">
        <w:rPr>
          <w:lang w:eastAsia="ja-JP"/>
        </w:rPr>
        <w:t xml:space="preserve"> </w:t>
      </w:r>
      <w:proofErr w:type="spellStart"/>
      <w:r w:rsidRPr="003230B7">
        <w:rPr>
          <w:lang w:eastAsia="ja-JP"/>
        </w:rPr>
        <w:t>dụ</w:t>
      </w:r>
      <w:proofErr w:type="spellEnd"/>
      <w:r w:rsidRPr="003230B7">
        <w:rPr>
          <w:lang w:eastAsia="ja-JP"/>
        </w:rPr>
        <w:t>: TASK_CREATE, LOGIN_SUCCESS).</w:t>
      </w:r>
    </w:p>
    <w:p w14:paraId="34A5624D" w14:textId="77777777" w:rsidR="003230B7" w:rsidRPr="003230B7" w:rsidRDefault="003230B7" w:rsidP="003230B7">
      <w:pPr>
        <w:numPr>
          <w:ilvl w:val="0"/>
          <w:numId w:val="14"/>
        </w:numPr>
        <w:rPr>
          <w:lang w:eastAsia="ja-JP"/>
        </w:rPr>
      </w:pPr>
      <w:proofErr w:type="spellStart"/>
      <w:r w:rsidRPr="003230B7">
        <w:rPr>
          <w:b/>
          <w:bCs/>
          <w:lang w:eastAsia="ja-JP"/>
        </w:rPr>
        <w:t>entity_type</w:t>
      </w:r>
      <w:proofErr w:type="spellEnd"/>
      <w:r w:rsidRPr="003230B7">
        <w:rPr>
          <w:lang w:eastAsia="ja-JP"/>
        </w:rPr>
        <w:t xml:space="preserve">: </w:t>
      </w:r>
      <w:proofErr w:type="spellStart"/>
      <w:r w:rsidRPr="003230B7">
        <w:rPr>
          <w:lang w:eastAsia="ja-JP"/>
        </w:rPr>
        <w:t>Loại</w:t>
      </w:r>
      <w:proofErr w:type="spellEnd"/>
      <w:r w:rsidRPr="003230B7">
        <w:rPr>
          <w:lang w:eastAsia="ja-JP"/>
        </w:rPr>
        <w:t xml:space="preserve"> </w:t>
      </w:r>
      <w:proofErr w:type="spellStart"/>
      <w:r w:rsidRPr="003230B7">
        <w:rPr>
          <w:lang w:eastAsia="ja-JP"/>
        </w:rPr>
        <w:t>thực</w:t>
      </w:r>
      <w:proofErr w:type="spellEnd"/>
      <w:r w:rsidRPr="003230B7">
        <w:rPr>
          <w:lang w:eastAsia="ja-JP"/>
        </w:rPr>
        <w:t xml:space="preserve"> </w:t>
      </w:r>
      <w:proofErr w:type="spellStart"/>
      <w:r w:rsidRPr="003230B7">
        <w:rPr>
          <w:lang w:eastAsia="ja-JP"/>
        </w:rPr>
        <w:t>thể</w:t>
      </w:r>
      <w:proofErr w:type="spellEnd"/>
      <w:r w:rsidRPr="003230B7">
        <w:rPr>
          <w:lang w:eastAsia="ja-JP"/>
        </w:rPr>
        <w:t xml:space="preserve"> </w:t>
      </w:r>
      <w:proofErr w:type="spellStart"/>
      <w:r w:rsidRPr="003230B7">
        <w:rPr>
          <w:lang w:eastAsia="ja-JP"/>
        </w:rPr>
        <w:t>bị</w:t>
      </w:r>
      <w:proofErr w:type="spellEnd"/>
      <w:r w:rsidRPr="003230B7">
        <w:rPr>
          <w:lang w:eastAsia="ja-JP"/>
        </w:rPr>
        <w:t xml:space="preserve"> </w:t>
      </w:r>
      <w:proofErr w:type="spellStart"/>
      <w:r w:rsidRPr="003230B7">
        <w:rPr>
          <w:lang w:eastAsia="ja-JP"/>
        </w:rPr>
        <w:t>ảnh</w:t>
      </w:r>
      <w:proofErr w:type="spellEnd"/>
      <w:r w:rsidRPr="003230B7">
        <w:rPr>
          <w:lang w:eastAsia="ja-JP"/>
        </w:rPr>
        <w:t xml:space="preserve"> </w:t>
      </w:r>
      <w:proofErr w:type="spellStart"/>
      <w:r w:rsidRPr="003230B7">
        <w:rPr>
          <w:lang w:eastAsia="ja-JP"/>
        </w:rPr>
        <w:t>hưởng</w:t>
      </w:r>
      <w:proofErr w:type="spellEnd"/>
      <w:r w:rsidRPr="003230B7">
        <w:rPr>
          <w:lang w:eastAsia="ja-JP"/>
        </w:rPr>
        <w:t xml:space="preserve"> (</w:t>
      </w:r>
      <w:proofErr w:type="spellStart"/>
      <w:r w:rsidRPr="003230B7">
        <w:rPr>
          <w:lang w:eastAsia="ja-JP"/>
        </w:rPr>
        <w:t>ví</w:t>
      </w:r>
      <w:proofErr w:type="spellEnd"/>
      <w:r w:rsidRPr="003230B7">
        <w:rPr>
          <w:lang w:eastAsia="ja-JP"/>
        </w:rPr>
        <w:t xml:space="preserve"> </w:t>
      </w:r>
      <w:proofErr w:type="spellStart"/>
      <w:r w:rsidRPr="003230B7">
        <w:rPr>
          <w:lang w:eastAsia="ja-JP"/>
        </w:rPr>
        <w:t>dụ</w:t>
      </w:r>
      <w:proofErr w:type="spellEnd"/>
      <w:r w:rsidRPr="003230B7">
        <w:rPr>
          <w:lang w:eastAsia="ja-JP"/>
        </w:rPr>
        <w:t>: Task, Event, User).</w:t>
      </w:r>
    </w:p>
    <w:p w14:paraId="47B8EEAD" w14:textId="77777777" w:rsidR="003230B7" w:rsidRPr="003230B7" w:rsidRDefault="003230B7" w:rsidP="003230B7">
      <w:pPr>
        <w:numPr>
          <w:ilvl w:val="0"/>
          <w:numId w:val="14"/>
        </w:numPr>
        <w:rPr>
          <w:lang w:eastAsia="ja-JP"/>
        </w:rPr>
      </w:pPr>
      <w:proofErr w:type="spellStart"/>
      <w:r w:rsidRPr="003230B7">
        <w:rPr>
          <w:b/>
          <w:bCs/>
          <w:lang w:eastAsia="ja-JP"/>
        </w:rPr>
        <w:t>entity_id</w:t>
      </w:r>
      <w:proofErr w:type="spellEnd"/>
      <w:r w:rsidRPr="003230B7">
        <w:rPr>
          <w:lang w:eastAsia="ja-JP"/>
        </w:rPr>
        <w:t xml:space="preserve">: ID </w:t>
      </w:r>
      <w:proofErr w:type="spellStart"/>
      <w:r w:rsidRPr="003230B7">
        <w:rPr>
          <w:lang w:eastAsia="ja-JP"/>
        </w:rPr>
        <w:t>của</w:t>
      </w:r>
      <w:proofErr w:type="spellEnd"/>
      <w:r w:rsidRPr="003230B7">
        <w:rPr>
          <w:lang w:eastAsia="ja-JP"/>
        </w:rPr>
        <w:t xml:space="preserve"> </w:t>
      </w:r>
      <w:proofErr w:type="spellStart"/>
      <w:r w:rsidRPr="003230B7">
        <w:rPr>
          <w:lang w:eastAsia="ja-JP"/>
        </w:rPr>
        <w:t>thực</w:t>
      </w:r>
      <w:proofErr w:type="spellEnd"/>
      <w:r w:rsidRPr="003230B7">
        <w:rPr>
          <w:lang w:eastAsia="ja-JP"/>
        </w:rPr>
        <w:t xml:space="preserve"> </w:t>
      </w:r>
      <w:proofErr w:type="spellStart"/>
      <w:r w:rsidRPr="003230B7">
        <w:rPr>
          <w:lang w:eastAsia="ja-JP"/>
        </w:rPr>
        <w:t>thể</w:t>
      </w:r>
      <w:proofErr w:type="spellEnd"/>
      <w:r w:rsidRPr="003230B7">
        <w:rPr>
          <w:lang w:eastAsia="ja-JP"/>
        </w:rPr>
        <w:t xml:space="preserve"> </w:t>
      </w:r>
      <w:proofErr w:type="spellStart"/>
      <w:r w:rsidRPr="003230B7">
        <w:rPr>
          <w:lang w:eastAsia="ja-JP"/>
        </w:rPr>
        <w:t>bị</w:t>
      </w:r>
      <w:proofErr w:type="spellEnd"/>
      <w:r w:rsidRPr="003230B7">
        <w:rPr>
          <w:lang w:eastAsia="ja-JP"/>
        </w:rPr>
        <w:t xml:space="preserve"> </w:t>
      </w:r>
      <w:proofErr w:type="spellStart"/>
      <w:r w:rsidRPr="003230B7">
        <w:rPr>
          <w:lang w:eastAsia="ja-JP"/>
        </w:rPr>
        <w:t>ảnh</w:t>
      </w:r>
      <w:proofErr w:type="spellEnd"/>
      <w:r w:rsidRPr="003230B7">
        <w:rPr>
          <w:lang w:eastAsia="ja-JP"/>
        </w:rPr>
        <w:t xml:space="preserve"> </w:t>
      </w:r>
      <w:proofErr w:type="spellStart"/>
      <w:r w:rsidRPr="003230B7">
        <w:rPr>
          <w:lang w:eastAsia="ja-JP"/>
        </w:rPr>
        <w:t>hưởng</w:t>
      </w:r>
      <w:proofErr w:type="spellEnd"/>
      <w:r w:rsidRPr="003230B7">
        <w:rPr>
          <w:lang w:eastAsia="ja-JP"/>
        </w:rPr>
        <w:t>.</w:t>
      </w:r>
    </w:p>
    <w:p w14:paraId="1CA9405C" w14:textId="77777777" w:rsidR="003230B7" w:rsidRPr="003230B7" w:rsidRDefault="003230B7" w:rsidP="003230B7">
      <w:pPr>
        <w:numPr>
          <w:ilvl w:val="0"/>
          <w:numId w:val="14"/>
        </w:numPr>
        <w:rPr>
          <w:lang w:eastAsia="ja-JP"/>
        </w:rPr>
      </w:pPr>
      <w:r w:rsidRPr="003230B7">
        <w:rPr>
          <w:b/>
          <w:bCs/>
          <w:lang w:eastAsia="ja-JP"/>
        </w:rPr>
        <w:t>details</w:t>
      </w:r>
      <w:r w:rsidRPr="003230B7">
        <w:rPr>
          <w:lang w:eastAsia="ja-JP"/>
        </w:rPr>
        <w:t xml:space="preserve">: Thông tin chi </w:t>
      </w:r>
      <w:proofErr w:type="spellStart"/>
      <w:r w:rsidRPr="003230B7">
        <w:rPr>
          <w:lang w:eastAsia="ja-JP"/>
        </w:rPr>
        <w:t>tiết</w:t>
      </w:r>
      <w:proofErr w:type="spellEnd"/>
      <w:r w:rsidRPr="003230B7">
        <w:rPr>
          <w:lang w:eastAsia="ja-JP"/>
        </w:rPr>
        <w:t xml:space="preserve"> </w:t>
      </w:r>
      <w:proofErr w:type="spellStart"/>
      <w:r w:rsidRPr="003230B7">
        <w:rPr>
          <w:lang w:eastAsia="ja-JP"/>
        </w:rPr>
        <w:t>về</w:t>
      </w:r>
      <w:proofErr w:type="spellEnd"/>
      <w:r w:rsidRPr="003230B7">
        <w:rPr>
          <w:lang w:eastAsia="ja-JP"/>
        </w:rPr>
        <w:t xml:space="preserve"> </w:t>
      </w:r>
      <w:proofErr w:type="spellStart"/>
      <w:r w:rsidRPr="003230B7">
        <w:rPr>
          <w:lang w:eastAsia="ja-JP"/>
        </w:rPr>
        <w:t>sự</w:t>
      </w:r>
      <w:proofErr w:type="spellEnd"/>
      <w:r w:rsidRPr="003230B7">
        <w:rPr>
          <w:lang w:eastAsia="ja-JP"/>
        </w:rPr>
        <w:t xml:space="preserve"> </w:t>
      </w:r>
      <w:proofErr w:type="spellStart"/>
      <w:r w:rsidRPr="003230B7">
        <w:rPr>
          <w:lang w:eastAsia="ja-JP"/>
        </w:rPr>
        <w:t>thay</w:t>
      </w:r>
      <w:proofErr w:type="spellEnd"/>
      <w:r w:rsidRPr="003230B7">
        <w:rPr>
          <w:lang w:eastAsia="ja-JP"/>
        </w:rPr>
        <w:t xml:space="preserve"> </w:t>
      </w:r>
      <w:proofErr w:type="spellStart"/>
      <w:r w:rsidRPr="003230B7">
        <w:rPr>
          <w:lang w:eastAsia="ja-JP"/>
        </w:rPr>
        <w:t>đổi</w:t>
      </w:r>
      <w:proofErr w:type="spellEnd"/>
      <w:r w:rsidRPr="003230B7">
        <w:rPr>
          <w:lang w:eastAsia="ja-JP"/>
        </w:rPr>
        <w:t xml:space="preserve"> </w:t>
      </w:r>
      <w:proofErr w:type="spellStart"/>
      <w:r w:rsidRPr="003230B7">
        <w:rPr>
          <w:lang w:eastAsia="ja-JP"/>
        </w:rPr>
        <w:t>dưới</w:t>
      </w:r>
      <w:proofErr w:type="spellEnd"/>
      <w:r w:rsidRPr="003230B7">
        <w:rPr>
          <w:lang w:eastAsia="ja-JP"/>
        </w:rPr>
        <w:t xml:space="preserve"> </w:t>
      </w:r>
      <w:proofErr w:type="spellStart"/>
      <w:r w:rsidRPr="003230B7">
        <w:rPr>
          <w:lang w:eastAsia="ja-JP"/>
        </w:rPr>
        <w:t>dạng</w:t>
      </w:r>
      <w:proofErr w:type="spellEnd"/>
      <w:r w:rsidRPr="003230B7">
        <w:rPr>
          <w:lang w:eastAsia="ja-JP"/>
        </w:rPr>
        <w:t xml:space="preserve"> </w:t>
      </w:r>
      <w:proofErr w:type="spellStart"/>
      <w:r w:rsidRPr="003230B7">
        <w:rPr>
          <w:lang w:eastAsia="ja-JP"/>
        </w:rPr>
        <w:t>jsonb</w:t>
      </w:r>
      <w:proofErr w:type="spellEnd"/>
      <w:r w:rsidRPr="003230B7">
        <w:rPr>
          <w:lang w:eastAsia="ja-JP"/>
        </w:rPr>
        <w:t>.</w:t>
      </w:r>
    </w:p>
    <w:p w14:paraId="2416D746" w14:textId="77777777" w:rsidR="003230B7" w:rsidRPr="003230B7" w:rsidRDefault="003230B7" w:rsidP="003230B7">
      <w:pPr>
        <w:numPr>
          <w:ilvl w:val="0"/>
          <w:numId w:val="14"/>
        </w:numPr>
        <w:rPr>
          <w:lang w:eastAsia="ja-JP"/>
        </w:rPr>
      </w:pPr>
      <w:proofErr w:type="spellStart"/>
      <w:r w:rsidRPr="003230B7">
        <w:rPr>
          <w:b/>
          <w:bCs/>
          <w:lang w:eastAsia="ja-JP"/>
        </w:rPr>
        <w:t>ip_address</w:t>
      </w:r>
      <w:proofErr w:type="spellEnd"/>
      <w:r w:rsidRPr="003230B7">
        <w:rPr>
          <w:lang w:eastAsia="ja-JP"/>
        </w:rPr>
        <w:t xml:space="preserve">: </w:t>
      </w:r>
      <w:proofErr w:type="spellStart"/>
      <w:r w:rsidRPr="003230B7">
        <w:rPr>
          <w:lang w:eastAsia="ja-JP"/>
        </w:rPr>
        <w:t>Địa</w:t>
      </w:r>
      <w:proofErr w:type="spellEnd"/>
      <w:r w:rsidRPr="003230B7">
        <w:rPr>
          <w:lang w:eastAsia="ja-JP"/>
        </w:rPr>
        <w:t xml:space="preserve"> </w:t>
      </w:r>
      <w:proofErr w:type="spellStart"/>
      <w:r w:rsidRPr="003230B7">
        <w:rPr>
          <w:lang w:eastAsia="ja-JP"/>
        </w:rPr>
        <w:t>chỉ</w:t>
      </w:r>
      <w:proofErr w:type="spellEnd"/>
      <w:r w:rsidRPr="003230B7">
        <w:rPr>
          <w:lang w:eastAsia="ja-JP"/>
        </w:rPr>
        <w:t xml:space="preserve"> IP </w:t>
      </w:r>
      <w:proofErr w:type="spellStart"/>
      <w:r w:rsidRPr="003230B7">
        <w:rPr>
          <w:lang w:eastAsia="ja-JP"/>
        </w:rPr>
        <w:t>thực</w:t>
      </w:r>
      <w:proofErr w:type="spellEnd"/>
      <w:r w:rsidRPr="003230B7">
        <w:rPr>
          <w:lang w:eastAsia="ja-JP"/>
        </w:rPr>
        <w:t xml:space="preserve"> </w:t>
      </w:r>
      <w:proofErr w:type="spellStart"/>
      <w:r w:rsidRPr="003230B7">
        <w:rPr>
          <w:lang w:eastAsia="ja-JP"/>
        </w:rPr>
        <w:t>hiện</w:t>
      </w:r>
      <w:proofErr w:type="spellEnd"/>
      <w:r w:rsidRPr="003230B7">
        <w:rPr>
          <w:lang w:eastAsia="ja-JP"/>
        </w:rPr>
        <w:t xml:space="preserve"> </w:t>
      </w:r>
      <w:proofErr w:type="spellStart"/>
      <w:r w:rsidRPr="003230B7">
        <w:rPr>
          <w:lang w:eastAsia="ja-JP"/>
        </w:rPr>
        <w:t>hành</w:t>
      </w:r>
      <w:proofErr w:type="spellEnd"/>
      <w:r w:rsidRPr="003230B7">
        <w:rPr>
          <w:lang w:eastAsia="ja-JP"/>
        </w:rPr>
        <w:t xml:space="preserve"> </w:t>
      </w:r>
      <w:proofErr w:type="spellStart"/>
      <w:r w:rsidRPr="003230B7">
        <w:rPr>
          <w:lang w:eastAsia="ja-JP"/>
        </w:rPr>
        <w:t>động</w:t>
      </w:r>
      <w:proofErr w:type="spellEnd"/>
      <w:r w:rsidRPr="003230B7">
        <w:rPr>
          <w:lang w:eastAsia="ja-JP"/>
        </w:rPr>
        <w:t>.</w:t>
      </w:r>
    </w:p>
    <w:p w14:paraId="1B4D67B5" w14:textId="77777777" w:rsidR="003230B7" w:rsidRPr="003230B7" w:rsidRDefault="003230B7" w:rsidP="003230B7">
      <w:pPr>
        <w:numPr>
          <w:ilvl w:val="0"/>
          <w:numId w:val="14"/>
        </w:numPr>
        <w:rPr>
          <w:lang w:eastAsia="ja-JP"/>
        </w:rPr>
      </w:pPr>
      <w:proofErr w:type="spellStart"/>
      <w:r w:rsidRPr="003230B7">
        <w:rPr>
          <w:b/>
          <w:bCs/>
          <w:lang w:eastAsia="ja-JP"/>
        </w:rPr>
        <w:lastRenderedPageBreak/>
        <w:t>user_agent</w:t>
      </w:r>
      <w:proofErr w:type="spellEnd"/>
      <w:r w:rsidRPr="003230B7">
        <w:rPr>
          <w:lang w:eastAsia="ja-JP"/>
        </w:rPr>
        <w:t xml:space="preserve">: Thông tin </w:t>
      </w:r>
      <w:proofErr w:type="spellStart"/>
      <w:r w:rsidRPr="003230B7">
        <w:rPr>
          <w:lang w:eastAsia="ja-JP"/>
        </w:rPr>
        <w:t>trình</w:t>
      </w:r>
      <w:proofErr w:type="spellEnd"/>
      <w:r w:rsidRPr="003230B7">
        <w:rPr>
          <w:lang w:eastAsia="ja-JP"/>
        </w:rPr>
        <w:t xml:space="preserve"> </w:t>
      </w:r>
      <w:proofErr w:type="spellStart"/>
      <w:r w:rsidRPr="003230B7">
        <w:rPr>
          <w:lang w:eastAsia="ja-JP"/>
        </w:rPr>
        <w:t>duyệt</w:t>
      </w:r>
      <w:proofErr w:type="spellEnd"/>
      <w:r w:rsidRPr="003230B7">
        <w:rPr>
          <w:lang w:eastAsia="ja-JP"/>
        </w:rPr>
        <w:t>/</w:t>
      </w:r>
      <w:proofErr w:type="spellStart"/>
      <w:r w:rsidRPr="003230B7">
        <w:rPr>
          <w:lang w:eastAsia="ja-JP"/>
        </w:rPr>
        <w:t>thiết</w:t>
      </w:r>
      <w:proofErr w:type="spellEnd"/>
      <w:r w:rsidRPr="003230B7">
        <w:rPr>
          <w:lang w:eastAsia="ja-JP"/>
        </w:rPr>
        <w:t xml:space="preserve"> </w:t>
      </w:r>
      <w:proofErr w:type="spellStart"/>
      <w:r w:rsidRPr="003230B7">
        <w:rPr>
          <w:lang w:eastAsia="ja-JP"/>
        </w:rPr>
        <w:t>bị</w:t>
      </w:r>
      <w:proofErr w:type="spellEnd"/>
      <w:r w:rsidRPr="003230B7">
        <w:rPr>
          <w:lang w:eastAsia="ja-JP"/>
        </w:rPr>
        <w:t xml:space="preserve"> </w:t>
      </w:r>
      <w:proofErr w:type="spellStart"/>
      <w:r w:rsidRPr="003230B7">
        <w:rPr>
          <w:lang w:eastAsia="ja-JP"/>
        </w:rPr>
        <w:t>người</w:t>
      </w:r>
      <w:proofErr w:type="spellEnd"/>
      <w:r w:rsidRPr="003230B7">
        <w:rPr>
          <w:lang w:eastAsia="ja-JP"/>
        </w:rPr>
        <w:t xml:space="preserve"> </w:t>
      </w:r>
      <w:proofErr w:type="spellStart"/>
      <w:r w:rsidRPr="003230B7">
        <w:rPr>
          <w:lang w:eastAsia="ja-JP"/>
        </w:rPr>
        <w:t>dùng</w:t>
      </w:r>
      <w:proofErr w:type="spellEnd"/>
      <w:r w:rsidRPr="003230B7">
        <w:rPr>
          <w:lang w:eastAsia="ja-JP"/>
        </w:rPr>
        <w:t>.</w:t>
      </w:r>
    </w:p>
    <w:p w14:paraId="1E4DC370" w14:textId="0AA987FF" w:rsidR="003230B7" w:rsidRPr="004A330F" w:rsidRDefault="003230B7" w:rsidP="003230B7">
      <w:pPr>
        <w:numPr>
          <w:ilvl w:val="0"/>
          <w:numId w:val="14"/>
        </w:numPr>
        <w:rPr>
          <w:lang w:eastAsia="ja-JP"/>
        </w:rPr>
      </w:pPr>
      <w:proofErr w:type="spellStart"/>
      <w:r w:rsidRPr="003230B7">
        <w:rPr>
          <w:b/>
          <w:bCs/>
          <w:lang w:eastAsia="ja-JP"/>
        </w:rPr>
        <w:t>created_at</w:t>
      </w:r>
      <w:proofErr w:type="spellEnd"/>
      <w:r w:rsidRPr="003230B7">
        <w:rPr>
          <w:lang w:eastAsia="ja-JP"/>
        </w:rPr>
        <w:t xml:space="preserve">: </w:t>
      </w:r>
      <w:proofErr w:type="spellStart"/>
      <w:r w:rsidRPr="003230B7">
        <w:rPr>
          <w:lang w:eastAsia="ja-JP"/>
        </w:rPr>
        <w:t>Thời</w:t>
      </w:r>
      <w:proofErr w:type="spellEnd"/>
      <w:r w:rsidRPr="003230B7">
        <w:rPr>
          <w:lang w:eastAsia="ja-JP"/>
        </w:rPr>
        <w:t xml:space="preserve"> </w:t>
      </w:r>
      <w:proofErr w:type="spellStart"/>
      <w:r w:rsidRPr="003230B7">
        <w:rPr>
          <w:lang w:eastAsia="ja-JP"/>
        </w:rPr>
        <w:t>điểm</w:t>
      </w:r>
      <w:proofErr w:type="spellEnd"/>
      <w:r w:rsidRPr="003230B7">
        <w:rPr>
          <w:lang w:eastAsia="ja-JP"/>
        </w:rPr>
        <w:t xml:space="preserve"> </w:t>
      </w:r>
      <w:proofErr w:type="spellStart"/>
      <w:r w:rsidRPr="003230B7">
        <w:rPr>
          <w:lang w:eastAsia="ja-JP"/>
        </w:rPr>
        <w:t>ghi</w:t>
      </w:r>
      <w:proofErr w:type="spellEnd"/>
      <w:r w:rsidRPr="003230B7">
        <w:rPr>
          <w:lang w:eastAsia="ja-JP"/>
        </w:rPr>
        <w:t xml:space="preserve"> log.</w:t>
      </w:r>
    </w:p>
    <w:p w14:paraId="10A7AF92" w14:textId="77777777" w:rsidR="002752F8" w:rsidRDefault="004A330F" w:rsidP="002752F8">
      <w:pPr>
        <w:keepNext/>
        <w:jc w:val="center"/>
      </w:pPr>
      <w:r w:rsidRPr="004A330F">
        <w:rPr>
          <w:lang w:eastAsia="ja-JP"/>
        </w:rPr>
        <w:drawing>
          <wp:inline distT="0" distB="0" distL="0" distR="0" wp14:anchorId="19264664" wp14:editId="7FF4FA93">
            <wp:extent cx="1326800" cy="2231136"/>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31067" cy="2238311"/>
                    </a:xfrm>
                    <a:prstGeom prst="rect">
                      <a:avLst/>
                    </a:prstGeom>
                  </pic:spPr>
                </pic:pic>
              </a:graphicData>
            </a:graphic>
          </wp:inline>
        </w:drawing>
      </w:r>
    </w:p>
    <w:p w14:paraId="7B7DF031" w14:textId="22E3E193" w:rsidR="00075788" w:rsidRDefault="002752F8" w:rsidP="002752F8">
      <w:pPr>
        <w:pStyle w:val="Caption"/>
        <w:rPr>
          <w:lang w:eastAsia="ja-JP"/>
        </w:rPr>
      </w:pPr>
      <w:proofErr w:type="spellStart"/>
      <w:proofErr w:type="gramStart"/>
      <w:r>
        <w:t>Hình</w:t>
      </w:r>
      <w:proofErr w:type="spellEnd"/>
      <w:r>
        <w:t xml:space="preserve">  </w:t>
      </w:r>
      <w:r>
        <w:rPr>
          <w:rFonts w:hint="eastAsia"/>
          <w:lang w:eastAsia="ja-JP"/>
        </w:rPr>
        <w:t>1</w:t>
      </w:r>
      <w:proofErr w:type="gramEnd"/>
      <w:r>
        <w:fldChar w:fldCharType="begin"/>
      </w:r>
      <w:r>
        <w:instrText xml:space="preserve"> SEQ Hình_ \* ARABIC </w:instrText>
      </w:r>
      <w:r>
        <w:fldChar w:fldCharType="separate"/>
      </w:r>
      <w:r>
        <w:rPr>
          <w:noProof/>
        </w:rPr>
        <w:t>4</w:t>
      </w:r>
      <w:r>
        <w:fldChar w:fldCharType="end"/>
      </w:r>
      <w:r>
        <w:rPr>
          <w:rFonts w:hint="eastAsia"/>
          <w:lang w:eastAsia="ja-JP"/>
        </w:rPr>
        <w:t xml:space="preserve">. </w:t>
      </w:r>
      <w:proofErr w:type="spellStart"/>
      <w:r w:rsidRPr="00693245">
        <w:rPr>
          <w:lang w:eastAsia="ja-JP"/>
        </w:rPr>
        <w:t>Bảng</w:t>
      </w:r>
      <w:proofErr w:type="spellEnd"/>
      <w:r w:rsidRPr="00693245">
        <w:rPr>
          <w:lang w:eastAsia="ja-JP"/>
        </w:rPr>
        <w:t xml:space="preserve"> alarm</w:t>
      </w:r>
      <w:r>
        <w:rPr>
          <w:rFonts w:hint="eastAsia"/>
          <w:lang w:eastAsia="ja-JP"/>
        </w:rPr>
        <w:t xml:space="preserve"> </w:t>
      </w:r>
      <w:r w:rsidRPr="00693245">
        <w:rPr>
          <w:lang w:eastAsia="ja-JP"/>
        </w:rPr>
        <w:t>sounds</w:t>
      </w:r>
    </w:p>
    <w:p w14:paraId="6899CB13" w14:textId="77777777" w:rsidR="003230B7" w:rsidRPr="003230B7" w:rsidRDefault="003230B7" w:rsidP="003230B7">
      <w:pPr>
        <w:ind w:firstLine="567"/>
        <w:rPr>
          <w:lang w:eastAsia="ja-JP"/>
        </w:rPr>
      </w:pPr>
      <w:proofErr w:type="spellStart"/>
      <w:r w:rsidRPr="003230B7">
        <w:rPr>
          <w:lang w:eastAsia="ja-JP"/>
        </w:rPr>
        <w:t>Bảng</w:t>
      </w:r>
      <w:proofErr w:type="spellEnd"/>
      <w:r w:rsidRPr="003230B7">
        <w:rPr>
          <w:lang w:eastAsia="ja-JP"/>
        </w:rPr>
        <w:t xml:space="preserve"> </w:t>
      </w:r>
      <w:proofErr w:type="spellStart"/>
      <w:r w:rsidRPr="003230B7">
        <w:rPr>
          <w:lang w:eastAsia="ja-JP"/>
        </w:rPr>
        <w:t>alarm_sounds</w:t>
      </w:r>
      <w:proofErr w:type="spellEnd"/>
      <w:r w:rsidRPr="003230B7">
        <w:rPr>
          <w:lang w:eastAsia="ja-JP"/>
        </w:rPr>
        <w:t xml:space="preserve"> </w:t>
      </w:r>
      <w:proofErr w:type="spellStart"/>
      <w:r w:rsidRPr="003230B7">
        <w:rPr>
          <w:lang w:eastAsia="ja-JP"/>
        </w:rPr>
        <w:t>lưu</w:t>
      </w:r>
      <w:proofErr w:type="spellEnd"/>
      <w:r w:rsidRPr="003230B7">
        <w:rPr>
          <w:lang w:eastAsia="ja-JP"/>
        </w:rPr>
        <w:t xml:space="preserve"> </w:t>
      </w:r>
      <w:proofErr w:type="spellStart"/>
      <w:r w:rsidRPr="003230B7">
        <w:rPr>
          <w:lang w:eastAsia="ja-JP"/>
        </w:rPr>
        <w:t>trữ</w:t>
      </w:r>
      <w:proofErr w:type="spellEnd"/>
      <w:r w:rsidRPr="003230B7">
        <w:rPr>
          <w:lang w:eastAsia="ja-JP"/>
        </w:rPr>
        <w:t xml:space="preserve"> </w:t>
      </w:r>
      <w:proofErr w:type="spellStart"/>
      <w:r w:rsidRPr="003230B7">
        <w:rPr>
          <w:lang w:eastAsia="ja-JP"/>
        </w:rPr>
        <w:t>thông</w:t>
      </w:r>
      <w:proofErr w:type="spellEnd"/>
      <w:r w:rsidRPr="003230B7">
        <w:rPr>
          <w:lang w:eastAsia="ja-JP"/>
        </w:rPr>
        <w:t xml:space="preserve"> tin </w:t>
      </w:r>
      <w:proofErr w:type="spellStart"/>
      <w:r w:rsidRPr="003230B7">
        <w:rPr>
          <w:lang w:eastAsia="ja-JP"/>
        </w:rPr>
        <w:t>về</w:t>
      </w:r>
      <w:proofErr w:type="spellEnd"/>
      <w:r w:rsidRPr="003230B7">
        <w:rPr>
          <w:lang w:eastAsia="ja-JP"/>
        </w:rPr>
        <w:t xml:space="preserve"> </w:t>
      </w:r>
      <w:proofErr w:type="spellStart"/>
      <w:r w:rsidRPr="003230B7">
        <w:rPr>
          <w:lang w:eastAsia="ja-JP"/>
        </w:rPr>
        <w:t>các</w:t>
      </w:r>
      <w:proofErr w:type="spellEnd"/>
      <w:r w:rsidRPr="003230B7">
        <w:rPr>
          <w:lang w:eastAsia="ja-JP"/>
        </w:rPr>
        <w:t xml:space="preserve"> </w:t>
      </w:r>
      <w:proofErr w:type="spellStart"/>
      <w:r w:rsidRPr="003230B7">
        <w:rPr>
          <w:lang w:eastAsia="ja-JP"/>
        </w:rPr>
        <w:t>âm</w:t>
      </w:r>
      <w:proofErr w:type="spellEnd"/>
      <w:r w:rsidRPr="003230B7">
        <w:rPr>
          <w:lang w:eastAsia="ja-JP"/>
        </w:rPr>
        <w:t xml:space="preserve"> </w:t>
      </w:r>
      <w:proofErr w:type="spellStart"/>
      <w:r w:rsidRPr="003230B7">
        <w:rPr>
          <w:lang w:eastAsia="ja-JP"/>
        </w:rPr>
        <w:t>thanh</w:t>
      </w:r>
      <w:proofErr w:type="spellEnd"/>
      <w:r w:rsidRPr="003230B7">
        <w:rPr>
          <w:lang w:eastAsia="ja-JP"/>
        </w:rPr>
        <w:t xml:space="preserve"> </w:t>
      </w:r>
      <w:proofErr w:type="spellStart"/>
      <w:r w:rsidRPr="003230B7">
        <w:rPr>
          <w:lang w:eastAsia="ja-JP"/>
        </w:rPr>
        <w:t>báo</w:t>
      </w:r>
      <w:proofErr w:type="spellEnd"/>
      <w:r w:rsidRPr="003230B7">
        <w:rPr>
          <w:lang w:eastAsia="ja-JP"/>
        </w:rPr>
        <w:t xml:space="preserve"> </w:t>
      </w:r>
      <w:proofErr w:type="spellStart"/>
      <w:r w:rsidRPr="003230B7">
        <w:rPr>
          <w:lang w:eastAsia="ja-JP"/>
        </w:rPr>
        <w:t>thức</w:t>
      </w:r>
      <w:proofErr w:type="spellEnd"/>
      <w:r w:rsidRPr="003230B7">
        <w:rPr>
          <w:lang w:eastAsia="ja-JP"/>
        </w:rPr>
        <w:t xml:space="preserve"> </w:t>
      </w:r>
      <w:proofErr w:type="spellStart"/>
      <w:r w:rsidRPr="003230B7">
        <w:rPr>
          <w:lang w:eastAsia="ja-JP"/>
        </w:rPr>
        <w:t>mà</w:t>
      </w:r>
      <w:proofErr w:type="spellEnd"/>
      <w:r w:rsidRPr="003230B7">
        <w:rPr>
          <w:lang w:eastAsia="ja-JP"/>
        </w:rPr>
        <w:t xml:space="preserve"> </w:t>
      </w:r>
      <w:proofErr w:type="spellStart"/>
      <w:r w:rsidRPr="003230B7">
        <w:rPr>
          <w:lang w:eastAsia="ja-JP"/>
        </w:rPr>
        <w:t>người</w:t>
      </w:r>
      <w:proofErr w:type="spellEnd"/>
      <w:r w:rsidRPr="003230B7">
        <w:rPr>
          <w:lang w:eastAsia="ja-JP"/>
        </w:rPr>
        <w:t xml:space="preserve"> </w:t>
      </w:r>
      <w:proofErr w:type="spellStart"/>
      <w:r w:rsidRPr="003230B7">
        <w:rPr>
          <w:lang w:eastAsia="ja-JP"/>
        </w:rPr>
        <w:t>dùng</w:t>
      </w:r>
      <w:proofErr w:type="spellEnd"/>
      <w:r w:rsidRPr="003230B7">
        <w:rPr>
          <w:lang w:eastAsia="ja-JP"/>
        </w:rPr>
        <w:t xml:space="preserve"> </w:t>
      </w:r>
      <w:proofErr w:type="spellStart"/>
      <w:r w:rsidRPr="003230B7">
        <w:rPr>
          <w:lang w:eastAsia="ja-JP"/>
        </w:rPr>
        <w:t>có</w:t>
      </w:r>
      <w:proofErr w:type="spellEnd"/>
      <w:r w:rsidRPr="003230B7">
        <w:rPr>
          <w:lang w:eastAsia="ja-JP"/>
        </w:rPr>
        <w:t xml:space="preserve"> </w:t>
      </w:r>
      <w:proofErr w:type="spellStart"/>
      <w:r w:rsidRPr="003230B7">
        <w:rPr>
          <w:lang w:eastAsia="ja-JP"/>
        </w:rPr>
        <w:t>thể</w:t>
      </w:r>
      <w:proofErr w:type="spellEnd"/>
      <w:r w:rsidRPr="003230B7">
        <w:rPr>
          <w:lang w:eastAsia="ja-JP"/>
        </w:rPr>
        <w:t xml:space="preserve"> </w:t>
      </w:r>
      <w:proofErr w:type="spellStart"/>
      <w:r w:rsidRPr="003230B7">
        <w:rPr>
          <w:lang w:eastAsia="ja-JP"/>
        </w:rPr>
        <w:t>lựa</w:t>
      </w:r>
      <w:proofErr w:type="spellEnd"/>
      <w:r w:rsidRPr="003230B7">
        <w:rPr>
          <w:lang w:eastAsia="ja-JP"/>
        </w:rPr>
        <w:t xml:space="preserve"> </w:t>
      </w:r>
      <w:proofErr w:type="spellStart"/>
      <w:r w:rsidRPr="003230B7">
        <w:rPr>
          <w:lang w:eastAsia="ja-JP"/>
        </w:rPr>
        <w:t>chọn</w:t>
      </w:r>
      <w:proofErr w:type="spellEnd"/>
      <w:r w:rsidRPr="003230B7">
        <w:rPr>
          <w:lang w:eastAsia="ja-JP"/>
        </w:rPr>
        <w:t xml:space="preserve"> </w:t>
      </w:r>
      <w:proofErr w:type="spellStart"/>
      <w:r w:rsidRPr="003230B7">
        <w:rPr>
          <w:lang w:eastAsia="ja-JP"/>
        </w:rPr>
        <w:t>cho</w:t>
      </w:r>
      <w:proofErr w:type="spellEnd"/>
      <w:r w:rsidRPr="003230B7">
        <w:rPr>
          <w:lang w:eastAsia="ja-JP"/>
        </w:rPr>
        <w:t xml:space="preserve"> </w:t>
      </w:r>
      <w:proofErr w:type="spellStart"/>
      <w:r w:rsidRPr="003230B7">
        <w:rPr>
          <w:lang w:eastAsia="ja-JP"/>
        </w:rPr>
        <w:t>các</w:t>
      </w:r>
      <w:proofErr w:type="spellEnd"/>
      <w:r w:rsidRPr="003230B7">
        <w:rPr>
          <w:lang w:eastAsia="ja-JP"/>
        </w:rPr>
        <w:t xml:space="preserve"> </w:t>
      </w:r>
      <w:proofErr w:type="spellStart"/>
      <w:r w:rsidRPr="003230B7">
        <w:rPr>
          <w:lang w:eastAsia="ja-JP"/>
        </w:rPr>
        <w:t>sự</w:t>
      </w:r>
      <w:proofErr w:type="spellEnd"/>
      <w:r w:rsidRPr="003230B7">
        <w:rPr>
          <w:lang w:eastAsia="ja-JP"/>
        </w:rPr>
        <w:t xml:space="preserve"> </w:t>
      </w:r>
      <w:proofErr w:type="spellStart"/>
      <w:r w:rsidRPr="003230B7">
        <w:rPr>
          <w:lang w:eastAsia="ja-JP"/>
        </w:rPr>
        <w:t>kiện</w:t>
      </w:r>
      <w:proofErr w:type="spellEnd"/>
      <w:r w:rsidRPr="003230B7">
        <w:rPr>
          <w:lang w:eastAsia="ja-JP"/>
        </w:rPr>
        <w:t xml:space="preserve"> </w:t>
      </w:r>
      <w:proofErr w:type="spellStart"/>
      <w:r w:rsidRPr="003230B7">
        <w:rPr>
          <w:lang w:eastAsia="ja-JP"/>
        </w:rPr>
        <w:t>của</w:t>
      </w:r>
      <w:proofErr w:type="spellEnd"/>
      <w:r w:rsidRPr="003230B7">
        <w:rPr>
          <w:lang w:eastAsia="ja-JP"/>
        </w:rPr>
        <w:t xml:space="preserve"> </w:t>
      </w:r>
      <w:proofErr w:type="spellStart"/>
      <w:r w:rsidRPr="003230B7">
        <w:rPr>
          <w:lang w:eastAsia="ja-JP"/>
        </w:rPr>
        <w:t>mình</w:t>
      </w:r>
      <w:proofErr w:type="spellEnd"/>
      <w:r w:rsidRPr="003230B7">
        <w:rPr>
          <w:lang w:eastAsia="ja-JP"/>
        </w:rPr>
        <w:t>.</w:t>
      </w:r>
    </w:p>
    <w:p w14:paraId="6F1097A7" w14:textId="77777777" w:rsidR="003230B7" w:rsidRPr="003230B7" w:rsidRDefault="003230B7" w:rsidP="003230B7">
      <w:pPr>
        <w:numPr>
          <w:ilvl w:val="0"/>
          <w:numId w:val="15"/>
        </w:numPr>
        <w:rPr>
          <w:lang w:eastAsia="ja-JP"/>
        </w:rPr>
      </w:pPr>
      <w:proofErr w:type="spellStart"/>
      <w:r w:rsidRPr="003230B7">
        <w:rPr>
          <w:b/>
          <w:bCs/>
          <w:lang w:eastAsia="ja-JP"/>
        </w:rPr>
        <w:t>sound_id</w:t>
      </w:r>
      <w:proofErr w:type="spellEnd"/>
      <w:r w:rsidRPr="003230B7">
        <w:rPr>
          <w:lang w:eastAsia="ja-JP"/>
        </w:rPr>
        <w:t xml:space="preserve">: </w:t>
      </w:r>
      <w:proofErr w:type="spellStart"/>
      <w:r w:rsidRPr="003230B7">
        <w:rPr>
          <w:lang w:eastAsia="ja-JP"/>
        </w:rPr>
        <w:t>Mã</w:t>
      </w:r>
      <w:proofErr w:type="spellEnd"/>
      <w:r w:rsidRPr="003230B7">
        <w:rPr>
          <w:lang w:eastAsia="ja-JP"/>
        </w:rPr>
        <w:t xml:space="preserve"> </w:t>
      </w:r>
      <w:proofErr w:type="spellStart"/>
      <w:r w:rsidRPr="003230B7">
        <w:rPr>
          <w:lang w:eastAsia="ja-JP"/>
        </w:rPr>
        <w:t>định</w:t>
      </w:r>
      <w:proofErr w:type="spellEnd"/>
      <w:r w:rsidRPr="003230B7">
        <w:rPr>
          <w:lang w:eastAsia="ja-JP"/>
        </w:rPr>
        <w:t xml:space="preserve"> </w:t>
      </w:r>
      <w:proofErr w:type="spellStart"/>
      <w:r w:rsidRPr="003230B7">
        <w:rPr>
          <w:lang w:eastAsia="ja-JP"/>
        </w:rPr>
        <w:t>danh</w:t>
      </w:r>
      <w:proofErr w:type="spellEnd"/>
      <w:r w:rsidRPr="003230B7">
        <w:rPr>
          <w:lang w:eastAsia="ja-JP"/>
        </w:rPr>
        <w:t xml:space="preserve"> </w:t>
      </w:r>
      <w:proofErr w:type="spellStart"/>
      <w:r w:rsidRPr="003230B7">
        <w:rPr>
          <w:lang w:eastAsia="ja-JP"/>
        </w:rPr>
        <w:t>duy</w:t>
      </w:r>
      <w:proofErr w:type="spellEnd"/>
      <w:r w:rsidRPr="003230B7">
        <w:rPr>
          <w:lang w:eastAsia="ja-JP"/>
        </w:rPr>
        <w:t xml:space="preserve"> </w:t>
      </w:r>
      <w:proofErr w:type="spellStart"/>
      <w:r w:rsidRPr="003230B7">
        <w:rPr>
          <w:lang w:eastAsia="ja-JP"/>
        </w:rPr>
        <w:t>nhất</w:t>
      </w:r>
      <w:proofErr w:type="spellEnd"/>
      <w:r w:rsidRPr="003230B7">
        <w:rPr>
          <w:lang w:eastAsia="ja-JP"/>
        </w:rPr>
        <w:t xml:space="preserve"> </w:t>
      </w:r>
      <w:proofErr w:type="spellStart"/>
      <w:r w:rsidRPr="003230B7">
        <w:rPr>
          <w:lang w:eastAsia="ja-JP"/>
        </w:rPr>
        <w:t>của</w:t>
      </w:r>
      <w:proofErr w:type="spellEnd"/>
      <w:r w:rsidRPr="003230B7">
        <w:rPr>
          <w:lang w:eastAsia="ja-JP"/>
        </w:rPr>
        <w:t xml:space="preserve"> </w:t>
      </w:r>
      <w:proofErr w:type="spellStart"/>
      <w:r w:rsidRPr="003230B7">
        <w:rPr>
          <w:lang w:eastAsia="ja-JP"/>
        </w:rPr>
        <w:t>âm</w:t>
      </w:r>
      <w:proofErr w:type="spellEnd"/>
      <w:r w:rsidRPr="003230B7">
        <w:rPr>
          <w:lang w:eastAsia="ja-JP"/>
        </w:rPr>
        <w:t xml:space="preserve"> </w:t>
      </w:r>
      <w:proofErr w:type="spellStart"/>
      <w:r w:rsidRPr="003230B7">
        <w:rPr>
          <w:lang w:eastAsia="ja-JP"/>
        </w:rPr>
        <w:t>thanh</w:t>
      </w:r>
      <w:proofErr w:type="spellEnd"/>
      <w:r w:rsidRPr="003230B7">
        <w:rPr>
          <w:lang w:eastAsia="ja-JP"/>
        </w:rPr>
        <w:t xml:space="preserve">. </w:t>
      </w:r>
      <w:proofErr w:type="spellStart"/>
      <w:r w:rsidRPr="003230B7">
        <w:rPr>
          <w:lang w:eastAsia="ja-JP"/>
        </w:rPr>
        <w:t>Đây</w:t>
      </w:r>
      <w:proofErr w:type="spellEnd"/>
      <w:r w:rsidRPr="003230B7">
        <w:rPr>
          <w:lang w:eastAsia="ja-JP"/>
        </w:rPr>
        <w:t xml:space="preserve"> </w:t>
      </w:r>
      <w:proofErr w:type="spellStart"/>
      <w:r w:rsidRPr="003230B7">
        <w:rPr>
          <w:lang w:eastAsia="ja-JP"/>
        </w:rPr>
        <w:t>là</w:t>
      </w:r>
      <w:proofErr w:type="spellEnd"/>
      <w:r w:rsidRPr="003230B7">
        <w:rPr>
          <w:lang w:eastAsia="ja-JP"/>
        </w:rPr>
        <w:t xml:space="preserve"> </w:t>
      </w:r>
      <w:proofErr w:type="spellStart"/>
      <w:r w:rsidRPr="003230B7">
        <w:rPr>
          <w:lang w:eastAsia="ja-JP"/>
        </w:rPr>
        <w:t>Khóa</w:t>
      </w:r>
      <w:proofErr w:type="spellEnd"/>
      <w:r w:rsidRPr="003230B7">
        <w:rPr>
          <w:lang w:eastAsia="ja-JP"/>
        </w:rPr>
        <w:t xml:space="preserve"> </w:t>
      </w:r>
      <w:proofErr w:type="spellStart"/>
      <w:r w:rsidRPr="003230B7">
        <w:rPr>
          <w:lang w:eastAsia="ja-JP"/>
        </w:rPr>
        <w:t>chính</w:t>
      </w:r>
      <w:proofErr w:type="spellEnd"/>
      <w:r w:rsidRPr="003230B7">
        <w:rPr>
          <w:lang w:eastAsia="ja-JP"/>
        </w:rPr>
        <w:t>.</w:t>
      </w:r>
    </w:p>
    <w:p w14:paraId="6A96D641" w14:textId="77777777" w:rsidR="003230B7" w:rsidRPr="003230B7" w:rsidRDefault="003230B7" w:rsidP="003230B7">
      <w:pPr>
        <w:numPr>
          <w:ilvl w:val="0"/>
          <w:numId w:val="15"/>
        </w:numPr>
        <w:rPr>
          <w:lang w:eastAsia="ja-JP"/>
        </w:rPr>
      </w:pPr>
      <w:proofErr w:type="spellStart"/>
      <w:r w:rsidRPr="003230B7">
        <w:rPr>
          <w:b/>
          <w:bCs/>
          <w:lang w:eastAsia="ja-JP"/>
        </w:rPr>
        <w:t>user_id</w:t>
      </w:r>
      <w:proofErr w:type="spellEnd"/>
      <w:r w:rsidRPr="003230B7">
        <w:rPr>
          <w:lang w:eastAsia="ja-JP"/>
        </w:rPr>
        <w:t xml:space="preserve">: </w:t>
      </w:r>
      <w:proofErr w:type="spellStart"/>
      <w:r w:rsidRPr="003230B7">
        <w:rPr>
          <w:lang w:eastAsia="ja-JP"/>
        </w:rPr>
        <w:t>Khóa</w:t>
      </w:r>
      <w:proofErr w:type="spellEnd"/>
      <w:r w:rsidRPr="003230B7">
        <w:rPr>
          <w:lang w:eastAsia="ja-JP"/>
        </w:rPr>
        <w:t xml:space="preserve"> </w:t>
      </w:r>
      <w:proofErr w:type="spellStart"/>
      <w:r w:rsidRPr="003230B7">
        <w:rPr>
          <w:lang w:eastAsia="ja-JP"/>
        </w:rPr>
        <w:t>ngoại</w:t>
      </w:r>
      <w:proofErr w:type="spellEnd"/>
      <w:r w:rsidRPr="003230B7">
        <w:rPr>
          <w:lang w:eastAsia="ja-JP"/>
        </w:rPr>
        <w:t xml:space="preserve"> </w:t>
      </w:r>
      <w:proofErr w:type="spellStart"/>
      <w:r w:rsidRPr="003230B7">
        <w:rPr>
          <w:lang w:eastAsia="ja-JP"/>
        </w:rPr>
        <w:t>liên</w:t>
      </w:r>
      <w:proofErr w:type="spellEnd"/>
      <w:r w:rsidRPr="003230B7">
        <w:rPr>
          <w:lang w:eastAsia="ja-JP"/>
        </w:rPr>
        <w:t xml:space="preserve"> </w:t>
      </w:r>
      <w:proofErr w:type="spellStart"/>
      <w:r w:rsidRPr="003230B7">
        <w:rPr>
          <w:lang w:eastAsia="ja-JP"/>
        </w:rPr>
        <w:t>kết</w:t>
      </w:r>
      <w:proofErr w:type="spellEnd"/>
      <w:r w:rsidRPr="003230B7">
        <w:rPr>
          <w:lang w:eastAsia="ja-JP"/>
        </w:rPr>
        <w:t xml:space="preserve"> </w:t>
      </w:r>
      <w:proofErr w:type="spellStart"/>
      <w:r w:rsidRPr="003230B7">
        <w:rPr>
          <w:lang w:eastAsia="ja-JP"/>
        </w:rPr>
        <w:t>với</w:t>
      </w:r>
      <w:proofErr w:type="spellEnd"/>
      <w:r w:rsidRPr="003230B7">
        <w:rPr>
          <w:lang w:eastAsia="ja-JP"/>
        </w:rPr>
        <w:t xml:space="preserve"> </w:t>
      </w:r>
      <w:proofErr w:type="spellStart"/>
      <w:r w:rsidRPr="003230B7">
        <w:rPr>
          <w:lang w:eastAsia="ja-JP"/>
        </w:rPr>
        <w:t>người</w:t>
      </w:r>
      <w:proofErr w:type="spellEnd"/>
      <w:r w:rsidRPr="003230B7">
        <w:rPr>
          <w:lang w:eastAsia="ja-JP"/>
        </w:rPr>
        <w:t xml:space="preserve"> </w:t>
      </w:r>
      <w:proofErr w:type="spellStart"/>
      <w:r w:rsidRPr="003230B7">
        <w:rPr>
          <w:lang w:eastAsia="ja-JP"/>
        </w:rPr>
        <w:t>tải</w:t>
      </w:r>
      <w:proofErr w:type="spellEnd"/>
      <w:r w:rsidRPr="003230B7">
        <w:rPr>
          <w:lang w:eastAsia="ja-JP"/>
        </w:rPr>
        <w:t xml:space="preserve"> </w:t>
      </w:r>
      <w:proofErr w:type="spellStart"/>
      <w:r w:rsidRPr="003230B7">
        <w:rPr>
          <w:lang w:eastAsia="ja-JP"/>
        </w:rPr>
        <w:t>lên</w:t>
      </w:r>
      <w:proofErr w:type="spellEnd"/>
      <w:r w:rsidRPr="003230B7">
        <w:rPr>
          <w:lang w:eastAsia="ja-JP"/>
        </w:rPr>
        <w:t xml:space="preserve"> (</w:t>
      </w:r>
      <w:proofErr w:type="spellStart"/>
      <w:r w:rsidRPr="003230B7">
        <w:rPr>
          <w:lang w:eastAsia="ja-JP"/>
        </w:rPr>
        <w:t>nếu</w:t>
      </w:r>
      <w:proofErr w:type="spellEnd"/>
      <w:r w:rsidRPr="003230B7">
        <w:rPr>
          <w:lang w:eastAsia="ja-JP"/>
        </w:rPr>
        <w:t xml:space="preserve"> </w:t>
      </w:r>
      <w:proofErr w:type="spellStart"/>
      <w:r w:rsidRPr="003230B7">
        <w:rPr>
          <w:lang w:eastAsia="ja-JP"/>
        </w:rPr>
        <w:t>là</w:t>
      </w:r>
      <w:proofErr w:type="spellEnd"/>
      <w:r w:rsidRPr="003230B7">
        <w:rPr>
          <w:lang w:eastAsia="ja-JP"/>
        </w:rPr>
        <w:t xml:space="preserve"> </w:t>
      </w:r>
      <w:proofErr w:type="spellStart"/>
      <w:r w:rsidRPr="003230B7">
        <w:rPr>
          <w:lang w:eastAsia="ja-JP"/>
        </w:rPr>
        <w:t>âm</w:t>
      </w:r>
      <w:proofErr w:type="spellEnd"/>
      <w:r w:rsidRPr="003230B7">
        <w:rPr>
          <w:lang w:eastAsia="ja-JP"/>
        </w:rPr>
        <w:t xml:space="preserve"> </w:t>
      </w:r>
      <w:proofErr w:type="spellStart"/>
      <w:r w:rsidRPr="003230B7">
        <w:rPr>
          <w:lang w:eastAsia="ja-JP"/>
        </w:rPr>
        <w:t>thanh</w:t>
      </w:r>
      <w:proofErr w:type="spellEnd"/>
      <w:r w:rsidRPr="003230B7">
        <w:rPr>
          <w:lang w:eastAsia="ja-JP"/>
        </w:rPr>
        <w:t xml:space="preserve"> </w:t>
      </w:r>
      <w:proofErr w:type="spellStart"/>
      <w:r w:rsidRPr="003230B7">
        <w:rPr>
          <w:lang w:eastAsia="ja-JP"/>
        </w:rPr>
        <w:t>tùy</w:t>
      </w:r>
      <w:proofErr w:type="spellEnd"/>
      <w:r w:rsidRPr="003230B7">
        <w:rPr>
          <w:lang w:eastAsia="ja-JP"/>
        </w:rPr>
        <w:t xml:space="preserve"> </w:t>
      </w:r>
      <w:proofErr w:type="spellStart"/>
      <w:r w:rsidRPr="003230B7">
        <w:rPr>
          <w:lang w:eastAsia="ja-JP"/>
        </w:rPr>
        <w:t>chỉnh</w:t>
      </w:r>
      <w:proofErr w:type="spellEnd"/>
      <w:r w:rsidRPr="003230B7">
        <w:rPr>
          <w:lang w:eastAsia="ja-JP"/>
        </w:rPr>
        <w:t>).</w:t>
      </w:r>
    </w:p>
    <w:p w14:paraId="37A66DBB" w14:textId="77777777" w:rsidR="003230B7" w:rsidRPr="003230B7" w:rsidRDefault="003230B7" w:rsidP="003230B7">
      <w:pPr>
        <w:numPr>
          <w:ilvl w:val="0"/>
          <w:numId w:val="15"/>
        </w:numPr>
        <w:rPr>
          <w:lang w:eastAsia="ja-JP"/>
        </w:rPr>
      </w:pPr>
      <w:proofErr w:type="spellStart"/>
      <w:r w:rsidRPr="003230B7">
        <w:rPr>
          <w:b/>
          <w:bCs/>
          <w:lang w:eastAsia="ja-JP"/>
        </w:rPr>
        <w:t>sound_name</w:t>
      </w:r>
      <w:proofErr w:type="spellEnd"/>
      <w:r w:rsidRPr="003230B7">
        <w:rPr>
          <w:lang w:eastAsia="ja-JP"/>
        </w:rPr>
        <w:t xml:space="preserve">: </w:t>
      </w:r>
      <w:proofErr w:type="spellStart"/>
      <w:r w:rsidRPr="003230B7">
        <w:rPr>
          <w:lang w:eastAsia="ja-JP"/>
        </w:rPr>
        <w:t>Tên</w:t>
      </w:r>
      <w:proofErr w:type="spellEnd"/>
      <w:r w:rsidRPr="003230B7">
        <w:rPr>
          <w:lang w:eastAsia="ja-JP"/>
        </w:rPr>
        <w:t xml:space="preserve"> </w:t>
      </w:r>
      <w:proofErr w:type="spellStart"/>
      <w:r w:rsidRPr="003230B7">
        <w:rPr>
          <w:lang w:eastAsia="ja-JP"/>
        </w:rPr>
        <w:t>của</w:t>
      </w:r>
      <w:proofErr w:type="spellEnd"/>
      <w:r w:rsidRPr="003230B7">
        <w:rPr>
          <w:lang w:eastAsia="ja-JP"/>
        </w:rPr>
        <w:t xml:space="preserve"> </w:t>
      </w:r>
      <w:proofErr w:type="spellStart"/>
      <w:r w:rsidRPr="003230B7">
        <w:rPr>
          <w:lang w:eastAsia="ja-JP"/>
        </w:rPr>
        <w:t>âm</w:t>
      </w:r>
      <w:proofErr w:type="spellEnd"/>
      <w:r w:rsidRPr="003230B7">
        <w:rPr>
          <w:lang w:eastAsia="ja-JP"/>
        </w:rPr>
        <w:t xml:space="preserve"> </w:t>
      </w:r>
      <w:proofErr w:type="spellStart"/>
      <w:r w:rsidRPr="003230B7">
        <w:rPr>
          <w:lang w:eastAsia="ja-JP"/>
        </w:rPr>
        <w:t>thanh</w:t>
      </w:r>
      <w:proofErr w:type="spellEnd"/>
      <w:r w:rsidRPr="003230B7">
        <w:rPr>
          <w:lang w:eastAsia="ja-JP"/>
        </w:rPr>
        <w:t>.</w:t>
      </w:r>
    </w:p>
    <w:p w14:paraId="06CC6AEA" w14:textId="77777777" w:rsidR="003230B7" w:rsidRPr="003230B7" w:rsidRDefault="003230B7" w:rsidP="003230B7">
      <w:pPr>
        <w:numPr>
          <w:ilvl w:val="0"/>
          <w:numId w:val="15"/>
        </w:numPr>
        <w:rPr>
          <w:lang w:eastAsia="ja-JP"/>
        </w:rPr>
      </w:pPr>
      <w:proofErr w:type="spellStart"/>
      <w:r w:rsidRPr="003230B7">
        <w:rPr>
          <w:b/>
          <w:bCs/>
          <w:lang w:eastAsia="ja-JP"/>
        </w:rPr>
        <w:t>sound_url</w:t>
      </w:r>
      <w:proofErr w:type="spellEnd"/>
      <w:r w:rsidRPr="003230B7">
        <w:rPr>
          <w:lang w:eastAsia="ja-JP"/>
        </w:rPr>
        <w:t xml:space="preserve">: </w:t>
      </w:r>
      <w:proofErr w:type="spellStart"/>
      <w:r w:rsidRPr="003230B7">
        <w:rPr>
          <w:lang w:eastAsia="ja-JP"/>
        </w:rPr>
        <w:t>Đường</w:t>
      </w:r>
      <w:proofErr w:type="spellEnd"/>
      <w:r w:rsidRPr="003230B7">
        <w:rPr>
          <w:lang w:eastAsia="ja-JP"/>
        </w:rPr>
        <w:t xml:space="preserve"> </w:t>
      </w:r>
      <w:proofErr w:type="spellStart"/>
      <w:r w:rsidRPr="003230B7">
        <w:rPr>
          <w:lang w:eastAsia="ja-JP"/>
        </w:rPr>
        <w:t>dẫn</w:t>
      </w:r>
      <w:proofErr w:type="spellEnd"/>
      <w:r w:rsidRPr="003230B7">
        <w:rPr>
          <w:lang w:eastAsia="ja-JP"/>
        </w:rPr>
        <w:t xml:space="preserve"> URL </w:t>
      </w:r>
      <w:proofErr w:type="spellStart"/>
      <w:r w:rsidRPr="003230B7">
        <w:rPr>
          <w:lang w:eastAsia="ja-JP"/>
        </w:rPr>
        <w:t>đến</w:t>
      </w:r>
      <w:proofErr w:type="spellEnd"/>
      <w:r w:rsidRPr="003230B7">
        <w:rPr>
          <w:lang w:eastAsia="ja-JP"/>
        </w:rPr>
        <w:t xml:space="preserve"> file </w:t>
      </w:r>
      <w:proofErr w:type="spellStart"/>
      <w:r w:rsidRPr="003230B7">
        <w:rPr>
          <w:lang w:eastAsia="ja-JP"/>
        </w:rPr>
        <w:t>âm</w:t>
      </w:r>
      <w:proofErr w:type="spellEnd"/>
      <w:r w:rsidRPr="003230B7">
        <w:rPr>
          <w:lang w:eastAsia="ja-JP"/>
        </w:rPr>
        <w:t xml:space="preserve"> </w:t>
      </w:r>
      <w:proofErr w:type="spellStart"/>
      <w:r w:rsidRPr="003230B7">
        <w:rPr>
          <w:lang w:eastAsia="ja-JP"/>
        </w:rPr>
        <w:t>thanh</w:t>
      </w:r>
      <w:proofErr w:type="spellEnd"/>
      <w:r w:rsidRPr="003230B7">
        <w:rPr>
          <w:lang w:eastAsia="ja-JP"/>
        </w:rPr>
        <w:t>.</w:t>
      </w:r>
    </w:p>
    <w:p w14:paraId="6B2E4D86" w14:textId="77777777" w:rsidR="003230B7" w:rsidRPr="003230B7" w:rsidRDefault="003230B7" w:rsidP="003230B7">
      <w:pPr>
        <w:numPr>
          <w:ilvl w:val="0"/>
          <w:numId w:val="15"/>
        </w:numPr>
        <w:rPr>
          <w:lang w:eastAsia="ja-JP"/>
        </w:rPr>
      </w:pPr>
      <w:proofErr w:type="spellStart"/>
      <w:r w:rsidRPr="003230B7">
        <w:rPr>
          <w:b/>
          <w:bCs/>
          <w:lang w:eastAsia="ja-JP"/>
        </w:rPr>
        <w:t>is_default</w:t>
      </w:r>
      <w:proofErr w:type="spellEnd"/>
      <w:r w:rsidRPr="003230B7">
        <w:rPr>
          <w:lang w:eastAsia="ja-JP"/>
        </w:rPr>
        <w:t xml:space="preserve">: </w:t>
      </w:r>
      <w:proofErr w:type="spellStart"/>
      <w:r w:rsidRPr="003230B7">
        <w:rPr>
          <w:lang w:eastAsia="ja-JP"/>
        </w:rPr>
        <w:t>Xác</w:t>
      </w:r>
      <w:proofErr w:type="spellEnd"/>
      <w:r w:rsidRPr="003230B7">
        <w:rPr>
          <w:lang w:eastAsia="ja-JP"/>
        </w:rPr>
        <w:t xml:space="preserve"> </w:t>
      </w:r>
      <w:proofErr w:type="spellStart"/>
      <w:r w:rsidRPr="003230B7">
        <w:rPr>
          <w:lang w:eastAsia="ja-JP"/>
        </w:rPr>
        <w:t>định</w:t>
      </w:r>
      <w:proofErr w:type="spellEnd"/>
      <w:r w:rsidRPr="003230B7">
        <w:rPr>
          <w:lang w:eastAsia="ja-JP"/>
        </w:rPr>
        <w:t xml:space="preserve"> </w:t>
      </w:r>
      <w:proofErr w:type="spellStart"/>
      <w:r w:rsidRPr="003230B7">
        <w:rPr>
          <w:lang w:eastAsia="ja-JP"/>
        </w:rPr>
        <w:t>đây</w:t>
      </w:r>
      <w:proofErr w:type="spellEnd"/>
      <w:r w:rsidRPr="003230B7">
        <w:rPr>
          <w:lang w:eastAsia="ja-JP"/>
        </w:rPr>
        <w:t xml:space="preserve"> </w:t>
      </w:r>
      <w:proofErr w:type="spellStart"/>
      <w:r w:rsidRPr="003230B7">
        <w:rPr>
          <w:lang w:eastAsia="ja-JP"/>
        </w:rPr>
        <w:t>có</w:t>
      </w:r>
      <w:proofErr w:type="spellEnd"/>
      <w:r w:rsidRPr="003230B7">
        <w:rPr>
          <w:lang w:eastAsia="ja-JP"/>
        </w:rPr>
        <w:t xml:space="preserve"> </w:t>
      </w:r>
      <w:proofErr w:type="spellStart"/>
      <w:r w:rsidRPr="003230B7">
        <w:rPr>
          <w:lang w:eastAsia="ja-JP"/>
        </w:rPr>
        <w:t>phải</w:t>
      </w:r>
      <w:proofErr w:type="spellEnd"/>
      <w:r w:rsidRPr="003230B7">
        <w:rPr>
          <w:lang w:eastAsia="ja-JP"/>
        </w:rPr>
        <w:t xml:space="preserve"> </w:t>
      </w:r>
      <w:proofErr w:type="spellStart"/>
      <w:r w:rsidRPr="003230B7">
        <w:rPr>
          <w:lang w:eastAsia="ja-JP"/>
        </w:rPr>
        <w:t>là</w:t>
      </w:r>
      <w:proofErr w:type="spellEnd"/>
      <w:r w:rsidRPr="003230B7">
        <w:rPr>
          <w:lang w:eastAsia="ja-JP"/>
        </w:rPr>
        <w:t xml:space="preserve"> </w:t>
      </w:r>
      <w:proofErr w:type="spellStart"/>
      <w:r w:rsidRPr="003230B7">
        <w:rPr>
          <w:lang w:eastAsia="ja-JP"/>
        </w:rPr>
        <w:t>âm</w:t>
      </w:r>
      <w:proofErr w:type="spellEnd"/>
      <w:r w:rsidRPr="003230B7">
        <w:rPr>
          <w:lang w:eastAsia="ja-JP"/>
        </w:rPr>
        <w:t xml:space="preserve"> </w:t>
      </w:r>
      <w:proofErr w:type="spellStart"/>
      <w:r w:rsidRPr="003230B7">
        <w:rPr>
          <w:lang w:eastAsia="ja-JP"/>
        </w:rPr>
        <w:t>thanh</w:t>
      </w:r>
      <w:proofErr w:type="spellEnd"/>
      <w:r w:rsidRPr="003230B7">
        <w:rPr>
          <w:lang w:eastAsia="ja-JP"/>
        </w:rPr>
        <w:t xml:space="preserve"> </w:t>
      </w:r>
      <w:proofErr w:type="spellStart"/>
      <w:r w:rsidRPr="003230B7">
        <w:rPr>
          <w:lang w:eastAsia="ja-JP"/>
        </w:rPr>
        <w:t>mặc</w:t>
      </w:r>
      <w:proofErr w:type="spellEnd"/>
      <w:r w:rsidRPr="003230B7">
        <w:rPr>
          <w:lang w:eastAsia="ja-JP"/>
        </w:rPr>
        <w:t xml:space="preserve"> </w:t>
      </w:r>
      <w:proofErr w:type="spellStart"/>
      <w:r w:rsidRPr="003230B7">
        <w:rPr>
          <w:lang w:eastAsia="ja-JP"/>
        </w:rPr>
        <w:t>định</w:t>
      </w:r>
      <w:proofErr w:type="spellEnd"/>
      <w:r w:rsidRPr="003230B7">
        <w:rPr>
          <w:lang w:eastAsia="ja-JP"/>
        </w:rPr>
        <w:t xml:space="preserve"> </w:t>
      </w:r>
      <w:proofErr w:type="spellStart"/>
      <w:r w:rsidRPr="003230B7">
        <w:rPr>
          <w:lang w:eastAsia="ja-JP"/>
        </w:rPr>
        <w:t>của</w:t>
      </w:r>
      <w:proofErr w:type="spellEnd"/>
      <w:r w:rsidRPr="003230B7">
        <w:rPr>
          <w:lang w:eastAsia="ja-JP"/>
        </w:rPr>
        <w:t xml:space="preserve"> </w:t>
      </w:r>
      <w:proofErr w:type="spellStart"/>
      <w:r w:rsidRPr="003230B7">
        <w:rPr>
          <w:lang w:eastAsia="ja-JP"/>
        </w:rPr>
        <w:t>hệ</w:t>
      </w:r>
      <w:proofErr w:type="spellEnd"/>
      <w:r w:rsidRPr="003230B7">
        <w:rPr>
          <w:lang w:eastAsia="ja-JP"/>
        </w:rPr>
        <w:t xml:space="preserve"> </w:t>
      </w:r>
      <w:proofErr w:type="spellStart"/>
      <w:r w:rsidRPr="003230B7">
        <w:rPr>
          <w:lang w:eastAsia="ja-JP"/>
        </w:rPr>
        <w:t>thống</w:t>
      </w:r>
      <w:proofErr w:type="spellEnd"/>
      <w:r w:rsidRPr="003230B7">
        <w:rPr>
          <w:lang w:eastAsia="ja-JP"/>
        </w:rPr>
        <w:t xml:space="preserve"> hay </w:t>
      </w:r>
      <w:proofErr w:type="spellStart"/>
      <w:r w:rsidRPr="003230B7">
        <w:rPr>
          <w:lang w:eastAsia="ja-JP"/>
        </w:rPr>
        <w:t>không</w:t>
      </w:r>
      <w:proofErr w:type="spellEnd"/>
      <w:r w:rsidRPr="003230B7">
        <w:rPr>
          <w:lang w:eastAsia="ja-JP"/>
        </w:rPr>
        <w:t>.</w:t>
      </w:r>
    </w:p>
    <w:p w14:paraId="26B52D10" w14:textId="22378296" w:rsidR="007F54BC" w:rsidRDefault="003230B7" w:rsidP="00677616">
      <w:pPr>
        <w:numPr>
          <w:ilvl w:val="0"/>
          <w:numId w:val="15"/>
        </w:numPr>
        <w:rPr>
          <w:lang w:eastAsia="ja-JP"/>
        </w:rPr>
      </w:pPr>
      <w:proofErr w:type="spellStart"/>
      <w:r w:rsidRPr="003230B7">
        <w:rPr>
          <w:b/>
          <w:bCs/>
          <w:lang w:eastAsia="ja-JP"/>
        </w:rPr>
        <w:t>uploaded_at</w:t>
      </w:r>
      <w:proofErr w:type="spellEnd"/>
      <w:r w:rsidRPr="003230B7">
        <w:rPr>
          <w:lang w:eastAsia="ja-JP"/>
        </w:rPr>
        <w:t xml:space="preserve">: </w:t>
      </w:r>
      <w:proofErr w:type="spellStart"/>
      <w:r w:rsidRPr="003230B7">
        <w:rPr>
          <w:lang w:eastAsia="ja-JP"/>
        </w:rPr>
        <w:t>Thời</w:t>
      </w:r>
      <w:proofErr w:type="spellEnd"/>
      <w:r w:rsidRPr="003230B7">
        <w:rPr>
          <w:lang w:eastAsia="ja-JP"/>
        </w:rPr>
        <w:t xml:space="preserve"> </w:t>
      </w:r>
      <w:proofErr w:type="spellStart"/>
      <w:r w:rsidRPr="003230B7">
        <w:rPr>
          <w:lang w:eastAsia="ja-JP"/>
        </w:rPr>
        <w:t>điểm</w:t>
      </w:r>
      <w:proofErr w:type="spellEnd"/>
      <w:r w:rsidRPr="003230B7">
        <w:rPr>
          <w:lang w:eastAsia="ja-JP"/>
        </w:rPr>
        <w:t xml:space="preserve"> </w:t>
      </w:r>
      <w:proofErr w:type="spellStart"/>
      <w:r w:rsidRPr="003230B7">
        <w:rPr>
          <w:lang w:eastAsia="ja-JP"/>
        </w:rPr>
        <w:t>âm</w:t>
      </w:r>
      <w:proofErr w:type="spellEnd"/>
      <w:r w:rsidRPr="003230B7">
        <w:rPr>
          <w:lang w:eastAsia="ja-JP"/>
        </w:rPr>
        <w:t xml:space="preserve"> </w:t>
      </w:r>
      <w:proofErr w:type="spellStart"/>
      <w:r w:rsidRPr="003230B7">
        <w:rPr>
          <w:lang w:eastAsia="ja-JP"/>
        </w:rPr>
        <w:t>thanh</w:t>
      </w:r>
      <w:proofErr w:type="spellEnd"/>
      <w:r w:rsidRPr="003230B7">
        <w:rPr>
          <w:lang w:eastAsia="ja-JP"/>
        </w:rPr>
        <w:t xml:space="preserve"> </w:t>
      </w:r>
      <w:proofErr w:type="spellStart"/>
      <w:r w:rsidRPr="003230B7">
        <w:rPr>
          <w:lang w:eastAsia="ja-JP"/>
        </w:rPr>
        <w:t>được</w:t>
      </w:r>
      <w:proofErr w:type="spellEnd"/>
      <w:r w:rsidRPr="003230B7">
        <w:rPr>
          <w:lang w:eastAsia="ja-JP"/>
        </w:rPr>
        <w:t xml:space="preserve"> </w:t>
      </w:r>
      <w:proofErr w:type="spellStart"/>
      <w:r w:rsidRPr="003230B7">
        <w:rPr>
          <w:lang w:eastAsia="ja-JP"/>
        </w:rPr>
        <w:t>tải</w:t>
      </w:r>
      <w:proofErr w:type="spellEnd"/>
      <w:r w:rsidRPr="003230B7">
        <w:rPr>
          <w:lang w:eastAsia="ja-JP"/>
        </w:rPr>
        <w:t xml:space="preserve"> </w:t>
      </w:r>
      <w:proofErr w:type="spellStart"/>
      <w:r w:rsidRPr="003230B7">
        <w:rPr>
          <w:lang w:eastAsia="ja-JP"/>
        </w:rPr>
        <w:t>lên</w:t>
      </w:r>
      <w:proofErr w:type="spellEnd"/>
      <w:r w:rsidRPr="003230B7">
        <w:rPr>
          <w:lang w:eastAsia="ja-JP"/>
        </w:rPr>
        <w:t>.</w:t>
      </w:r>
    </w:p>
    <w:p w14:paraId="5D7F37DE" w14:textId="77777777" w:rsidR="002752F8" w:rsidRDefault="004A330F" w:rsidP="002752F8">
      <w:pPr>
        <w:keepNext/>
        <w:jc w:val="center"/>
      </w:pPr>
      <w:r w:rsidRPr="004A330F">
        <w:rPr>
          <w:lang w:eastAsia="ja-JP"/>
        </w:rPr>
        <w:drawing>
          <wp:inline distT="0" distB="0" distL="0" distR="0" wp14:anchorId="09B08EE8" wp14:editId="7A201627">
            <wp:extent cx="1552499" cy="24432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63176" cy="2460080"/>
                    </a:xfrm>
                    <a:prstGeom prst="rect">
                      <a:avLst/>
                    </a:prstGeom>
                  </pic:spPr>
                </pic:pic>
              </a:graphicData>
            </a:graphic>
          </wp:inline>
        </w:drawing>
      </w:r>
    </w:p>
    <w:p w14:paraId="721D337E" w14:textId="2DB06E89" w:rsidR="004A330F" w:rsidRDefault="002752F8" w:rsidP="002752F8">
      <w:pPr>
        <w:pStyle w:val="Caption"/>
        <w:rPr>
          <w:lang w:eastAsia="ja-JP"/>
        </w:rPr>
      </w:pPr>
      <w:proofErr w:type="spellStart"/>
      <w:proofErr w:type="gramStart"/>
      <w:r>
        <w:t>Hình</w:t>
      </w:r>
      <w:proofErr w:type="spellEnd"/>
      <w:r>
        <w:t xml:space="preserve">  </w:t>
      </w:r>
      <w:r>
        <w:rPr>
          <w:rFonts w:hint="eastAsia"/>
          <w:lang w:eastAsia="ja-JP"/>
        </w:rPr>
        <w:t>1</w:t>
      </w:r>
      <w:proofErr w:type="gramEnd"/>
      <w:r>
        <w:fldChar w:fldCharType="begin"/>
      </w:r>
      <w:r>
        <w:instrText xml:space="preserve"> SEQ Hình_ \* ARABIC </w:instrText>
      </w:r>
      <w:r>
        <w:fldChar w:fldCharType="separate"/>
      </w:r>
      <w:r>
        <w:rPr>
          <w:noProof/>
        </w:rPr>
        <w:t>5</w:t>
      </w:r>
      <w:r>
        <w:fldChar w:fldCharType="end"/>
      </w:r>
      <w:r>
        <w:rPr>
          <w:rFonts w:hint="eastAsia"/>
          <w:lang w:eastAsia="ja-JP"/>
        </w:rPr>
        <w:t xml:space="preserve">. </w:t>
      </w:r>
      <w:proofErr w:type="spellStart"/>
      <w:r w:rsidRPr="00544A45">
        <w:t>Bảng</w:t>
      </w:r>
      <w:proofErr w:type="spellEnd"/>
      <w:r w:rsidRPr="00544A45">
        <w:t xml:space="preserve"> categories</w:t>
      </w:r>
    </w:p>
    <w:p w14:paraId="08B155BC" w14:textId="77777777" w:rsidR="003230B7" w:rsidRPr="003230B7" w:rsidRDefault="003230B7" w:rsidP="003230B7">
      <w:pPr>
        <w:ind w:firstLine="567"/>
        <w:rPr>
          <w:lang w:eastAsia="ja-JP"/>
        </w:rPr>
      </w:pPr>
      <w:proofErr w:type="spellStart"/>
      <w:r w:rsidRPr="003230B7">
        <w:rPr>
          <w:lang w:eastAsia="ja-JP"/>
        </w:rPr>
        <w:t>Bảng</w:t>
      </w:r>
      <w:proofErr w:type="spellEnd"/>
      <w:r w:rsidRPr="003230B7">
        <w:rPr>
          <w:lang w:eastAsia="ja-JP"/>
        </w:rPr>
        <w:t xml:space="preserve"> categories </w:t>
      </w:r>
      <w:proofErr w:type="spellStart"/>
      <w:r w:rsidRPr="003230B7">
        <w:rPr>
          <w:lang w:eastAsia="ja-JP"/>
        </w:rPr>
        <w:t>được</w:t>
      </w:r>
      <w:proofErr w:type="spellEnd"/>
      <w:r w:rsidRPr="003230B7">
        <w:rPr>
          <w:lang w:eastAsia="ja-JP"/>
        </w:rPr>
        <w:t xml:space="preserve"> </w:t>
      </w:r>
      <w:proofErr w:type="spellStart"/>
      <w:r w:rsidRPr="003230B7">
        <w:rPr>
          <w:lang w:eastAsia="ja-JP"/>
        </w:rPr>
        <w:t>sử</w:t>
      </w:r>
      <w:proofErr w:type="spellEnd"/>
      <w:r w:rsidRPr="003230B7">
        <w:rPr>
          <w:lang w:eastAsia="ja-JP"/>
        </w:rPr>
        <w:t xml:space="preserve"> </w:t>
      </w:r>
      <w:proofErr w:type="spellStart"/>
      <w:r w:rsidRPr="003230B7">
        <w:rPr>
          <w:lang w:eastAsia="ja-JP"/>
        </w:rPr>
        <w:t>dụng</w:t>
      </w:r>
      <w:proofErr w:type="spellEnd"/>
      <w:r w:rsidRPr="003230B7">
        <w:rPr>
          <w:lang w:eastAsia="ja-JP"/>
        </w:rPr>
        <w:t xml:space="preserve"> </w:t>
      </w:r>
      <w:proofErr w:type="spellStart"/>
      <w:r w:rsidRPr="003230B7">
        <w:rPr>
          <w:lang w:eastAsia="ja-JP"/>
        </w:rPr>
        <w:t>để</w:t>
      </w:r>
      <w:proofErr w:type="spellEnd"/>
      <w:r w:rsidRPr="003230B7">
        <w:rPr>
          <w:lang w:eastAsia="ja-JP"/>
        </w:rPr>
        <w:t xml:space="preserve"> </w:t>
      </w:r>
      <w:proofErr w:type="spellStart"/>
      <w:r w:rsidRPr="003230B7">
        <w:rPr>
          <w:lang w:eastAsia="ja-JP"/>
        </w:rPr>
        <w:t>phân</w:t>
      </w:r>
      <w:proofErr w:type="spellEnd"/>
      <w:r w:rsidRPr="003230B7">
        <w:rPr>
          <w:lang w:eastAsia="ja-JP"/>
        </w:rPr>
        <w:t xml:space="preserve"> </w:t>
      </w:r>
      <w:proofErr w:type="spellStart"/>
      <w:r w:rsidRPr="003230B7">
        <w:rPr>
          <w:lang w:eastAsia="ja-JP"/>
        </w:rPr>
        <w:t>loại</w:t>
      </w:r>
      <w:proofErr w:type="spellEnd"/>
      <w:r w:rsidRPr="003230B7">
        <w:rPr>
          <w:lang w:eastAsia="ja-JP"/>
        </w:rPr>
        <w:t xml:space="preserve"> </w:t>
      </w:r>
      <w:proofErr w:type="spellStart"/>
      <w:r w:rsidRPr="003230B7">
        <w:rPr>
          <w:lang w:eastAsia="ja-JP"/>
        </w:rPr>
        <w:t>các</w:t>
      </w:r>
      <w:proofErr w:type="spellEnd"/>
      <w:r w:rsidRPr="003230B7">
        <w:rPr>
          <w:lang w:eastAsia="ja-JP"/>
        </w:rPr>
        <w:t xml:space="preserve"> </w:t>
      </w:r>
      <w:proofErr w:type="spellStart"/>
      <w:r w:rsidRPr="003230B7">
        <w:rPr>
          <w:lang w:eastAsia="ja-JP"/>
        </w:rPr>
        <w:t>sự</w:t>
      </w:r>
      <w:proofErr w:type="spellEnd"/>
      <w:r w:rsidRPr="003230B7">
        <w:rPr>
          <w:lang w:eastAsia="ja-JP"/>
        </w:rPr>
        <w:t xml:space="preserve"> </w:t>
      </w:r>
      <w:proofErr w:type="spellStart"/>
      <w:r w:rsidRPr="003230B7">
        <w:rPr>
          <w:lang w:eastAsia="ja-JP"/>
        </w:rPr>
        <w:t>kiện</w:t>
      </w:r>
      <w:proofErr w:type="spellEnd"/>
      <w:r w:rsidRPr="003230B7">
        <w:rPr>
          <w:lang w:eastAsia="ja-JP"/>
        </w:rPr>
        <w:t xml:space="preserve"> (events) </w:t>
      </w:r>
      <w:proofErr w:type="spellStart"/>
      <w:r w:rsidRPr="003230B7">
        <w:rPr>
          <w:lang w:eastAsia="ja-JP"/>
        </w:rPr>
        <w:t>và</w:t>
      </w:r>
      <w:proofErr w:type="spellEnd"/>
      <w:r w:rsidRPr="003230B7">
        <w:rPr>
          <w:lang w:eastAsia="ja-JP"/>
        </w:rPr>
        <w:t xml:space="preserve"> </w:t>
      </w:r>
      <w:proofErr w:type="spellStart"/>
      <w:r w:rsidRPr="003230B7">
        <w:rPr>
          <w:lang w:eastAsia="ja-JP"/>
        </w:rPr>
        <w:t>nhiệm</w:t>
      </w:r>
      <w:proofErr w:type="spellEnd"/>
      <w:r w:rsidRPr="003230B7">
        <w:rPr>
          <w:lang w:eastAsia="ja-JP"/>
        </w:rPr>
        <w:t xml:space="preserve"> </w:t>
      </w:r>
      <w:proofErr w:type="spellStart"/>
      <w:r w:rsidRPr="003230B7">
        <w:rPr>
          <w:lang w:eastAsia="ja-JP"/>
        </w:rPr>
        <w:t>vụ</w:t>
      </w:r>
      <w:proofErr w:type="spellEnd"/>
      <w:r w:rsidRPr="003230B7">
        <w:rPr>
          <w:lang w:eastAsia="ja-JP"/>
        </w:rPr>
        <w:t xml:space="preserve"> (tasks) </w:t>
      </w:r>
      <w:proofErr w:type="spellStart"/>
      <w:r w:rsidRPr="003230B7">
        <w:rPr>
          <w:lang w:eastAsia="ja-JP"/>
        </w:rPr>
        <w:t>của</w:t>
      </w:r>
      <w:proofErr w:type="spellEnd"/>
      <w:r w:rsidRPr="003230B7">
        <w:rPr>
          <w:lang w:eastAsia="ja-JP"/>
        </w:rPr>
        <w:t xml:space="preserve"> </w:t>
      </w:r>
      <w:proofErr w:type="spellStart"/>
      <w:r w:rsidRPr="003230B7">
        <w:rPr>
          <w:lang w:eastAsia="ja-JP"/>
        </w:rPr>
        <w:t>người</w:t>
      </w:r>
      <w:proofErr w:type="spellEnd"/>
      <w:r w:rsidRPr="003230B7">
        <w:rPr>
          <w:lang w:eastAsia="ja-JP"/>
        </w:rPr>
        <w:t xml:space="preserve"> </w:t>
      </w:r>
      <w:proofErr w:type="spellStart"/>
      <w:r w:rsidRPr="003230B7">
        <w:rPr>
          <w:lang w:eastAsia="ja-JP"/>
        </w:rPr>
        <w:t>dùng</w:t>
      </w:r>
      <w:proofErr w:type="spellEnd"/>
      <w:r w:rsidRPr="003230B7">
        <w:rPr>
          <w:lang w:eastAsia="ja-JP"/>
        </w:rPr>
        <w:t xml:space="preserve">. </w:t>
      </w:r>
      <w:proofErr w:type="spellStart"/>
      <w:r w:rsidRPr="003230B7">
        <w:rPr>
          <w:lang w:eastAsia="ja-JP"/>
        </w:rPr>
        <w:t>Việc</w:t>
      </w:r>
      <w:proofErr w:type="spellEnd"/>
      <w:r w:rsidRPr="003230B7">
        <w:rPr>
          <w:lang w:eastAsia="ja-JP"/>
        </w:rPr>
        <w:t xml:space="preserve"> </w:t>
      </w:r>
      <w:proofErr w:type="spellStart"/>
      <w:r w:rsidRPr="003230B7">
        <w:rPr>
          <w:lang w:eastAsia="ja-JP"/>
        </w:rPr>
        <w:t>phân</w:t>
      </w:r>
      <w:proofErr w:type="spellEnd"/>
      <w:r w:rsidRPr="003230B7">
        <w:rPr>
          <w:lang w:eastAsia="ja-JP"/>
        </w:rPr>
        <w:t xml:space="preserve"> </w:t>
      </w:r>
      <w:proofErr w:type="spellStart"/>
      <w:r w:rsidRPr="003230B7">
        <w:rPr>
          <w:lang w:eastAsia="ja-JP"/>
        </w:rPr>
        <w:t>loại</w:t>
      </w:r>
      <w:proofErr w:type="spellEnd"/>
      <w:r w:rsidRPr="003230B7">
        <w:rPr>
          <w:lang w:eastAsia="ja-JP"/>
        </w:rPr>
        <w:t xml:space="preserve"> </w:t>
      </w:r>
      <w:proofErr w:type="spellStart"/>
      <w:r w:rsidRPr="003230B7">
        <w:rPr>
          <w:lang w:eastAsia="ja-JP"/>
        </w:rPr>
        <w:t>giúp</w:t>
      </w:r>
      <w:proofErr w:type="spellEnd"/>
      <w:r w:rsidRPr="003230B7">
        <w:rPr>
          <w:lang w:eastAsia="ja-JP"/>
        </w:rPr>
        <w:t xml:space="preserve"> </w:t>
      </w:r>
      <w:proofErr w:type="spellStart"/>
      <w:r w:rsidRPr="003230B7">
        <w:rPr>
          <w:lang w:eastAsia="ja-JP"/>
        </w:rPr>
        <w:t>người</w:t>
      </w:r>
      <w:proofErr w:type="spellEnd"/>
      <w:r w:rsidRPr="003230B7">
        <w:rPr>
          <w:lang w:eastAsia="ja-JP"/>
        </w:rPr>
        <w:t xml:space="preserve"> </w:t>
      </w:r>
      <w:proofErr w:type="spellStart"/>
      <w:r w:rsidRPr="003230B7">
        <w:rPr>
          <w:lang w:eastAsia="ja-JP"/>
        </w:rPr>
        <w:t>dùng</w:t>
      </w:r>
      <w:proofErr w:type="spellEnd"/>
      <w:r w:rsidRPr="003230B7">
        <w:rPr>
          <w:lang w:eastAsia="ja-JP"/>
        </w:rPr>
        <w:t xml:space="preserve"> </w:t>
      </w:r>
      <w:proofErr w:type="spellStart"/>
      <w:r w:rsidRPr="003230B7">
        <w:rPr>
          <w:lang w:eastAsia="ja-JP"/>
        </w:rPr>
        <w:t>quản</w:t>
      </w:r>
      <w:proofErr w:type="spellEnd"/>
      <w:r w:rsidRPr="003230B7">
        <w:rPr>
          <w:lang w:eastAsia="ja-JP"/>
        </w:rPr>
        <w:t xml:space="preserve"> </w:t>
      </w:r>
      <w:proofErr w:type="spellStart"/>
      <w:r w:rsidRPr="003230B7">
        <w:rPr>
          <w:lang w:eastAsia="ja-JP"/>
        </w:rPr>
        <w:t>lý</w:t>
      </w:r>
      <w:proofErr w:type="spellEnd"/>
      <w:r w:rsidRPr="003230B7">
        <w:rPr>
          <w:lang w:eastAsia="ja-JP"/>
        </w:rPr>
        <w:t xml:space="preserve"> </w:t>
      </w:r>
      <w:proofErr w:type="spellStart"/>
      <w:r w:rsidRPr="003230B7">
        <w:rPr>
          <w:lang w:eastAsia="ja-JP"/>
        </w:rPr>
        <w:t>lịch</w:t>
      </w:r>
      <w:proofErr w:type="spellEnd"/>
      <w:r w:rsidRPr="003230B7">
        <w:rPr>
          <w:lang w:eastAsia="ja-JP"/>
        </w:rPr>
        <w:t xml:space="preserve"> </w:t>
      </w:r>
      <w:proofErr w:type="spellStart"/>
      <w:r w:rsidRPr="003230B7">
        <w:rPr>
          <w:lang w:eastAsia="ja-JP"/>
        </w:rPr>
        <w:t>trình</w:t>
      </w:r>
      <w:proofErr w:type="spellEnd"/>
      <w:r w:rsidRPr="003230B7">
        <w:rPr>
          <w:lang w:eastAsia="ja-JP"/>
        </w:rPr>
        <w:t xml:space="preserve"> </w:t>
      </w:r>
      <w:proofErr w:type="spellStart"/>
      <w:r w:rsidRPr="003230B7">
        <w:rPr>
          <w:lang w:eastAsia="ja-JP"/>
        </w:rPr>
        <w:t>một</w:t>
      </w:r>
      <w:proofErr w:type="spellEnd"/>
      <w:r w:rsidRPr="003230B7">
        <w:rPr>
          <w:lang w:eastAsia="ja-JP"/>
        </w:rPr>
        <w:t xml:space="preserve"> </w:t>
      </w:r>
      <w:proofErr w:type="spellStart"/>
      <w:r w:rsidRPr="003230B7">
        <w:rPr>
          <w:lang w:eastAsia="ja-JP"/>
        </w:rPr>
        <w:t>cách</w:t>
      </w:r>
      <w:proofErr w:type="spellEnd"/>
      <w:r w:rsidRPr="003230B7">
        <w:rPr>
          <w:lang w:eastAsia="ja-JP"/>
        </w:rPr>
        <w:t xml:space="preserve"> </w:t>
      </w:r>
      <w:proofErr w:type="spellStart"/>
      <w:r w:rsidRPr="003230B7">
        <w:rPr>
          <w:lang w:eastAsia="ja-JP"/>
        </w:rPr>
        <w:t>có</w:t>
      </w:r>
      <w:proofErr w:type="spellEnd"/>
      <w:r w:rsidRPr="003230B7">
        <w:rPr>
          <w:lang w:eastAsia="ja-JP"/>
        </w:rPr>
        <w:t xml:space="preserve"> </w:t>
      </w:r>
      <w:proofErr w:type="spellStart"/>
      <w:r w:rsidRPr="003230B7">
        <w:rPr>
          <w:lang w:eastAsia="ja-JP"/>
        </w:rPr>
        <w:t>tổ</w:t>
      </w:r>
      <w:proofErr w:type="spellEnd"/>
      <w:r w:rsidRPr="003230B7">
        <w:rPr>
          <w:lang w:eastAsia="ja-JP"/>
        </w:rPr>
        <w:t xml:space="preserve"> </w:t>
      </w:r>
      <w:proofErr w:type="spellStart"/>
      <w:r w:rsidRPr="003230B7">
        <w:rPr>
          <w:lang w:eastAsia="ja-JP"/>
        </w:rPr>
        <w:t>chức</w:t>
      </w:r>
      <w:proofErr w:type="spellEnd"/>
      <w:r w:rsidRPr="003230B7">
        <w:rPr>
          <w:lang w:eastAsia="ja-JP"/>
        </w:rPr>
        <w:t xml:space="preserve"> </w:t>
      </w:r>
      <w:proofErr w:type="spellStart"/>
      <w:r w:rsidRPr="003230B7">
        <w:rPr>
          <w:lang w:eastAsia="ja-JP"/>
        </w:rPr>
        <w:t>hơn</w:t>
      </w:r>
      <w:proofErr w:type="spellEnd"/>
      <w:r w:rsidRPr="003230B7">
        <w:rPr>
          <w:lang w:eastAsia="ja-JP"/>
        </w:rPr>
        <w:t xml:space="preserve"> </w:t>
      </w:r>
      <w:proofErr w:type="spellStart"/>
      <w:r w:rsidRPr="003230B7">
        <w:rPr>
          <w:lang w:eastAsia="ja-JP"/>
        </w:rPr>
        <w:t>và</w:t>
      </w:r>
      <w:proofErr w:type="spellEnd"/>
      <w:r w:rsidRPr="003230B7">
        <w:rPr>
          <w:lang w:eastAsia="ja-JP"/>
        </w:rPr>
        <w:t xml:space="preserve"> </w:t>
      </w:r>
      <w:proofErr w:type="spellStart"/>
      <w:r w:rsidRPr="003230B7">
        <w:rPr>
          <w:lang w:eastAsia="ja-JP"/>
        </w:rPr>
        <w:t>dễ</w:t>
      </w:r>
      <w:proofErr w:type="spellEnd"/>
      <w:r w:rsidRPr="003230B7">
        <w:rPr>
          <w:lang w:eastAsia="ja-JP"/>
        </w:rPr>
        <w:t xml:space="preserve"> </w:t>
      </w:r>
      <w:proofErr w:type="spellStart"/>
      <w:r w:rsidRPr="003230B7">
        <w:rPr>
          <w:lang w:eastAsia="ja-JP"/>
        </w:rPr>
        <w:t>dàng</w:t>
      </w:r>
      <w:proofErr w:type="spellEnd"/>
      <w:r w:rsidRPr="003230B7">
        <w:rPr>
          <w:lang w:eastAsia="ja-JP"/>
        </w:rPr>
        <w:t xml:space="preserve"> </w:t>
      </w:r>
      <w:proofErr w:type="spellStart"/>
      <w:r w:rsidRPr="003230B7">
        <w:rPr>
          <w:lang w:eastAsia="ja-JP"/>
        </w:rPr>
        <w:t>lọc</w:t>
      </w:r>
      <w:proofErr w:type="spellEnd"/>
      <w:r w:rsidRPr="003230B7">
        <w:rPr>
          <w:lang w:eastAsia="ja-JP"/>
        </w:rPr>
        <w:t xml:space="preserve">, </w:t>
      </w:r>
      <w:proofErr w:type="spellStart"/>
      <w:r w:rsidRPr="003230B7">
        <w:rPr>
          <w:lang w:eastAsia="ja-JP"/>
        </w:rPr>
        <w:t>thống</w:t>
      </w:r>
      <w:proofErr w:type="spellEnd"/>
      <w:r w:rsidRPr="003230B7">
        <w:rPr>
          <w:lang w:eastAsia="ja-JP"/>
        </w:rPr>
        <w:t xml:space="preserve"> </w:t>
      </w:r>
      <w:proofErr w:type="spellStart"/>
      <w:r w:rsidRPr="003230B7">
        <w:rPr>
          <w:lang w:eastAsia="ja-JP"/>
        </w:rPr>
        <w:t>kê</w:t>
      </w:r>
      <w:proofErr w:type="spellEnd"/>
      <w:r w:rsidRPr="003230B7">
        <w:rPr>
          <w:lang w:eastAsia="ja-JP"/>
        </w:rPr>
        <w:t xml:space="preserve"> công </w:t>
      </w:r>
      <w:proofErr w:type="spellStart"/>
      <w:r w:rsidRPr="003230B7">
        <w:rPr>
          <w:lang w:eastAsia="ja-JP"/>
        </w:rPr>
        <w:t>việc</w:t>
      </w:r>
      <w:proofErr w:type="spellEnd"/>
      <w:r w:rsidRPr="003230B7">
        <w:rPr>
          <w:lang w:eastAsia="ja-JP"/>
        </w:rPr>
        <w:t xml:space="preserve"> </w:t>
      </w:r>
      <w:proofErr w:type="spellStart"/>
      <w:r w:rsidRPr="003230B7">
        <w:rPr>
          <w:lang w:eastAsia="ja-JP"/>
        </w:rPr>
        <w:t>theo</w:t>
      </w:r>
      <w:proofErr w:type="spellEnd"/>
      <w:r w:rsidRPr="003230B7">
        <w:rPr>
          <w:lang w:eastAsia="ja-JP"/>
        </w:rPr>
        <w:t xml:space="preserve"> </w:t>
      </w:r>
      <w:proofErr w:type="spellStart"/>
      <w:r w:rsidRPr="003230B7">
        <w:rPr>
          <w:lang w:eastAsia="ja-JP"/>
        </w:rPr>
        <w:t>từng</w:t>
      </w:r>
      <w:proofErr w:type="spellEnd"/>
      <w:r w:rsidRPr="003230B7">
        <w:rPr>
          <w:lang w:eastAsia="ja-JP"/>
        </w:rPr>
        <w:t xml:space="preserve"> </w:t>
      </w:r>
      <w:proofErr w:type="spellStart"/>
      <w:r w:rsidRPr="003230B7">
        <w:rPr>
          <w:lang w:eastAsia="ja-JP"/>
        </w:rPr>
        <w:t>nhóm</w:t>
      </w:r>
      <w:proofErr w:type="spellEnd"/>
      <w:r w:rsidRPr="003230B7">
        <w:rPr>
          <w:lang w:eastAsia="ja-JP"/>
        </w:rPr>
        <w:t xml:space="preserve"> (</w:t>
      </w:r>
      <w:proofErr w:type="spellStart"/>
      <w:r w:rsidRPr="003230B7">
        <w:rPr>
          <w:lang w:eastAsia="ja-JP"/>
        </w:rPr>
        <w:t>ví</w:t>
      </w:r>
      <w:proofErr w:type="spellEnd"/>
      <w:r w:rsidRPr="003230B7">
        <w:rPr>
          <w:lang w:eastAsia="ja-JP"/>
        </w:rPr>
        <w:t xml:space="preserve"> </w:t>
      </w:r>
      <w:proofErr w:type="spellStart"/>
      <w:r w:rsidRPr="003230B7">
        <w:rPr>
          <w:lang w:eastAsia="ja-JP"/>
        </w:rPr>
        <w:t>dụ</w:t>
      </w:r>
      <w:proofErr w:type="spellEnd"/>
      <w:r w:rsidRPr="003230B7">
        <w:rPr>
          <w:lang w:eastAsia="ja-JP"/>
        </w:rPr>
        <w:t xml:space="preserve">: Công </w:t>
      </w:r>
      <w:proofErr w:type="spellStart"/>
      <w:r w:rsidRPr="003230B7">
        <w:rPr>
          <w:lang w:eastAsia="ja-JP"/>
        </w:rPr>
        <w:t>việc</w:t>
      </w:r>
      <w:proofErr w:type="spellEnd"/>
      <w:r w:rsidRPr="003230B7">
        <w:rPr>
          <w:lang w:eastAsia="ja-JP"/>
        </w:rPr>
        <w:t xml:space="preserve">, </w:t>
      </w:r>
      <w:proofErr w:type="spellStart"/>
      <w:r w:rsidRPr="003230B7">
        <w:rPr>
          <w:lang w:eastAsia="ja-JP"/>
        </w:rPr>
        <w:t>Cá</w:t>
      </w:r>
      <w:proofErr w:type="spellEnd"/>
      <w:r w:rsidRPr="003230B7">
        <w:rPr>
          <w:lang w:eastAsia="ja-JP"/>
        </w:rPr>
        <w:t xml:space="preserve"> </w:t>
      </w:r>
      <w:proofErr w:type="spellStart"/>
      <w:r w:rsidRPr="003230B7">
        <w:rPr>
          <w:lang w:eastAsia="ja-JP"/>
        </w:rPr>
        <w:t>nhân</w:t>
      </w:r>
      <w:proofErr w:type="spellEnd"/>
      <w:r w:rsidRPr="003230B7">
        <w:rPr>
          <w:lang w:eastAsia="ja-JP"/>
        </w:rPr>
        <w:t xml:space="preserve">, </w:t>
      </w:r>
      <w:proofErr w:type="spellStart"/>
      <w:r w:rsidRPr="003230B7">
        <w:rPr>
          <w:lang w:eastAsia="ja-JP"/>
        </w:rPr>
        <w:t>Học</w:t>
      </w:r>
      <w:proofErr w:type="spellEnd"/>
      <w:r w:rsidRPr="003230B7">
        <w:rPr>
          <w:lang w:eastAsia="ja-JP"/>
        </w:rPr>
        <w:t xml:space="preserve"> </w:t>
      </w:r>
      <w:proofErr w:type="spellStart"/>
      <w:r w:rsidRPr="003230B7">
        <w:rPr>
          <w:lang w:eastAsia="ja-JP"/>
        </w:rPr>
        <w:t>tập</w:t>
      </w:r>
      <w:proofErr w:type="spellEnd"/>
      <w:r w:rsidRPr="003230B7">
        <w:rPr>
          <w:lang w:eastAsia="ja-JP"/>
        </w:rPr>
        <w:t>).</w:t>
      </w:r>
    </w:p>
    <w:p w14:paraId="1632C57F" w14:textId="77777777" w:rsidR="003230B7" w:rsidRPr="003230B7" w:rsidRDefault="003230B7" w:rsidP="003230B7">
      <w:pPr>
        <w:numPr>
          <w:ilvl w:val="0"/>
          <w:numId w:val="16"/>
        </w:numPr>
        <w:rPr>
          <w:lang w:eastAsia="ja-JP"/>
        </w:rPr>
      </w:pPr>
      <w:proofErr w:type="spellStart"/>
      <w:r w:rsidRPr="003230B7">
        <w:rPr>
          <w:b/>
          <w:bCs/>
          <w:lang w:eastAsia="ja-JP"/>
        </w:rPr>
        <w:lastRenderedPageBreak/>
        <w:t>category_id</w:t>
      </w:r>
      <w:proofErr w:type="spellEnd"/>
      <w:r w:rsidRPr="003230B7">
        <w:rPr>
          <w:lang w:eastAsia="ja-JP"/>
        </w:rPr>
        <w:t xml:space="preserve">: </w:t>
      </w:r>
      <w:proofErr w:type="spellStart"/>
      <w:r w:rsidRPr="003230B7">
        <w:rPr>
          <w:lang w:eastAsia="ja-JP"/>
        </w:rPr>
        <w:t>Mã</w:t>
      </w:r>
      <w:proofErr w:type="spellEnd"/>
      <w:r w:rsidRPr="003230B7">
        <w:rPr>
          <w:lang w:eastAsia="ja-JP"/>
        </w:rPr>
        <w:t xml:space="preserve"> </w:t>
      </w:r>
      <w:proofErr w:type="spellStart"/>
      <w:r w:rsidRPr="003230B7">
        <w:rPr>
          <w:lang w:eastAsia="ja-JP"/>
        </w:rPr>
        <w:t>định</w:t>
      </w:r>
      <w:proofErr w:type="spellEnd"/>
      <w:r w:rsidRPr="003230B7">
        <w:rPr>
          <w:lang w:eastAsia="ja-JP"/>
        </w:rPr>
        <w:t xml:space="preserve"> </w:t>
      </w:r>
      <w:proofErr w:type="spellStart"/>
      <w:r w:rsidRPr="003230B7">
        <w:rPr>
          <w:lang w:eastAsia="ja-JP"/>
        </w:rPr>
        <w:t>danh</w:t>
      </w:r>
      <w:proofErr w:type="spellEnd"/>
      <w:r w:rsidRPr="003230B7">
        <w:rPr>
          <w:lang w:eastAsia="ja-JP"/>
        </w:rPr>
        <w:t xml:space="preserve"> </w:t>
      </w:r>
      <w:proofErr w:type="spellStart"/>
      <w:r w:rsidRPr="003230B7">
        <w:rPr>
          <w:lang w:eastAsia="ja-JP"/>
        </w:rPr>
        <w:t>duy</w:t>
      </w:r>
      <w:proofErr w:type="spellEnd"/>
      <w:r w:rsidRPr="003230B7">
        <w:rPr>
          <w:lang w:eastAsia="ja-JP"/>
        </w:rPr>
        <w:t xml:space="preserve"> </w:t>
      </w:r>
      <w:proofErr w:type="spellStart"/>
      <w:r w:rsidRPr="003230B7">
        <w:rPr>
          <w:lang w:eastAsia="ja-JP"/>
        </w:rPr>
        <w:t>nhất</w:t>
      </w:r>
      <w:proofErr w:type="spellEnd"/>
      <w:r w:rsidRPr="003230B7">
        <w:rPr>
          <w:lang w:eastAsia="ja-JP"/>
        </w:rPr>
        <w:t xml:space="preserve"> </w:t>
      </w:r>
      <w:proofErr w:type="spellStart"/>
      <w:r w:rsidRPr="003230B7">
        <w:rPr>
          <w:lang w:eastAsia="ja-JP"/>
        </w:rPr>
        <w:t>của</w:t>
      </w:r>
      <w:proofErr w:type="spellEnd"/>
      <w:r w:rsidRPr="003230B7">
        <w:rPr>
          <w:lang w:eastAsia="ja-JP"/>
        </w:rPr>
        <w:t xml:space="preserve"> </w:t>
      </w:r>
      <w:proofErr w:type="spellStart"/>
      <w:r w:rsidRPr="003230B7">
        <w:rPr>
          <w:lang w:eastAsia="ja-JP"/>
        </w:rPr>
        <w:t>danh</w:t>
      </w:r>
      <w:proofErr w:type="spellEnd"/>
      <w:r w:rsidRPr="003230B7">
        <w:rPr>
          <w:lang w:eastAsia="ja-JP"/>
        </w:rPr>
        <w:t xml:space="preserve"> </w:t>
      </w:r>
      <w:proofErr w:type="spellStart"/>
      <w:r w:rsidRPr="003230B7">
        <w:rPr>
          <w:lang w:eastAsia="ja-JP"/>
        </w:rPr>
        <w:t>mục</w:t>
      </w:r>
      <w:proofErr w:type="spellEnd"/>
      <w:r w:rsidRPr="003230B7">
        <w:rPr>
          <w:lang w:eastAsia="ja-JP"/>
        </w:rPr>
        <w:t xml:space="preserve">. </w:t>
      </w:r>
      <w:proofErr w:type="spellStart"/>
      <w:r w:rsidRPr="003230B7">
        <w:rPr>
          <w:lang w:eastAsia="ja-JP"/>
        </w:rPr>
        <w:t>Đây</w:t>
      </w:r>
      <w:proofErr w:type="spellEnd"/>
      <w:r w:rsidRPr="003230B7">
        <w:rPr>
          <w:lang w:eastAsia="ja-JP"/>
        </w:rPr>
        <w:t xml:space="preserve"> </w:t>
      </w:r>
      <w:proofErr w:type="spellStart"/>
      <w:r w:rsidRPr="003230B7">
        <w:rPr>
          <w:lang w:eastAsia="ja-JP"/>
        </w:rPr>
        <w:t>là</w:t>
      </w:r>
      <w:proofErr w:type="spellEnd"/>
      <w:r w:rsidRPr="003230B7">
        <w:rPr>
          <w:lang w:eastAsia="ja-JP"/>
        </w:rPr>
        <w:t xml:space="preserve"> </w:t>
      </w:r>
      <w:proofErr w:type="spellStart"/>
      <w:r w:rsidRPr="003230B7">
        <w:rPr>
          <w:lang w:eastAsia="ja-JP"/>
        </w:rPr>
        <w:t>Khóa</w:t>
      </w:r>
      <w:proofErr w:type="spellEnd"/>
      <w:r w:rsidRPr="003230B7">
        <w:rPr>
          <w:lang w:eastAsia="ja-JP"/>
        </w:rPr>
        <w:t xml:space="preserve"> </w:t>
      </w:r>
      <w:proofErr w:type="spellStart"/>
      <w:r w:rsidRPr="003230B7">
        <w:rPr>
          <w:lang w:eastAsia="ja-JP"/>
        </w:rPr>
        <w:t>chính</w:t>
      </w:r>
      <w:proofErr w:type="spellEnd"/>
      <w:r w:rsidRPr="003230B7">
        <w:rPr>
          <w:lang w:eastAsia="ja-JP"/>
        </w:rPr>
        <w:t>.</w:t>
      </w:r>
    </w:p>
    <w:p w14:paraId="34CF5574" w14:textId="77777777" w:rsidR="003230B7" w:rsidRPr="003230B7" w:rsidRDefault="003230B7" w:rsidP="003230B7">
      <w:pPr>
        <w:numPr>
          <w:ilvl w:val="0"/>
          <w:numId w:val="16"/>
        </w:numPr>
        <w:rPr>
          <w:lang w:eastAsia="ja-JP"/>
        </w:rPr>
      </w:pPr>
      <w:proofErr w:type="spellStart"/>
      <w:r w:rsidRPr="003230B7">
        <w:rPr>
          <w:b/>
          <w:bCs/>
          <w:lang w:eastAsia="ja-JP"/>
        </w:rPr>
        <w:t>user_id</w:t>
      </w:r>
      <w:proofErr w:type="spellEnd"/>
      <w:r w:rsidRPr="003230B7">
        <w:rPr>
          <w:lang w:eastAsia="ja-JP"/>
        </w:rPr>
        <w:t xml:space="preserve">: </w:t>
      </w:r>
      <w:proofErr w:type="spellStart"/>
      <w:r w:rsidRPr="003230B7">
        <w:rPr>
          <w:lang w:eastAsia="ja-JP"/>
        </w:rPr>
        <w:t>Khóa</w:t>
      </w:r>
      <w:proofErr w:type="spellEnd"/>
      <w:r w:rsidRPr="003230B7">
        <w:rPr>
          <w:lang w:eastAsia="ja-JP"/>
        </w:rPr>
        <w:t xml:space="preserve"> </w:t>
      </w:r>
      <w:proofErr w:type="spellStart"/>
      <w:r w:rsidRPr="003230B7">
        <w:rPr>
          <w:lang w:eastAsia="ja-JP"/>
        </w:rPr>
        <w:t>ngoại</w:t>
      </w:r>
      <w:proofErr w:type="spellEnd"/>
      <w:r w:rsidRPr="003230B7">
        <w:rPr>
          <w:lang w:eastAsia="ja-JP"/>
        </w:rPr>
        <w:t xml:space="preserve"> </w:t>
      </w:r>
      <w:proofErr w:type="spellStart"/>
      <w:r w:rsidRPr="003230B7">
        <w:rPr>
          <w:lang w:eastAsia="ja-JP"/>
        </w:rPr>
        <w:t>liên</w:t>
      </w:r>
      <w:proofErr w:type="spellEnd"/>
      <w:r w:rsidRPr="003230B7">
        <w:rPr>
          <w:lang w:eastAsia="ja-JP"/>
        </w:rPr>
        <w:t xml:space="preserve"> </w:t>
      </w:r>
      <w:proofErr w:type="spellStart"/>
      <w:r w:rsidRPr="003230B7">
        <w:rPr>
          <w:lang w:eastAsia="ja-JP"/>
        </w:rPr>
        <w:t>kết</w:t>
      </w:r>
      <w:proofErr w:type="spellEnd"/>
      <w:r w:rsidRPr="003230B7">
        <w:rPr>
          <w:lang w:eastAsia="ja-JP"/>
        </w:rPr>
        <w:t xml:space="preserve"> </w:t>
      </w:r>
      <w:proofErr w:type="spellStart"/>
      <w:r w:rsidRPr="003230B7">
        <w:rPr>
          <w:lang w:eastAsia="ja-JP"/>
        </w:rPr>
        <w:t>với</w:t>
      </w:r>
      <w:proofErr w:type="spellEnd"/>
      <w:r w:rsidRPr="003230B7">
        <w:rPr>
          <w:lang w:eastAsia="ja-JP"/>
        </w:rPr>
        <w:t xml:space="preserve"> </w:t>
      </w:r>
      <w:proofErr w:type="spellStart"/>
      <w:r w:rsidRPr="003230B7">
        <w:rPr>
          <w:lang w:eastAsia="ja-JP"/>
        </w:rPr>
        <w:t>người</w:t>
      </w:r>
      <w:proofErr w:type="spellEnd"/>
      <w:r w:rsidRPr="003230B7">
        <w:rPr>
          <w:lang w:eastAsia="ja-JP"/>
        </w:rPr>
        <w:t xml:space="preserve"> </w:t>
      </w:r>
      <w:proofErr w:type="spellStart"/>
      <w:r w:rsidRPr="003230B7">
        <w:rPr>
          <w:lang w:eastAsia="ja-JP"/>
        </w:rPr>
        <w:t>tạo</w:t>
      </w:r>
      <w:proofErr w:type="spellEnd"/>
      <w:r w:rsidRPr="003230B7">
        <w:rPr>
          <w:lang w:eastAsia="ja-JP"/>
        </w:rPr>
        <w:t xml:space="preserve"> </w:t>
      </w:r>
      <w:proofErr w:type="spellStart"/>
      <w:r w:rsidRPr="003230B7">
        <w:rPr>
          <w:lang w:eastAsia="ja-JP"/>
        </w:rPr>
        <w:t>danh</w:t>
      </w:r>
      <w:proofErr w:type="spellEnd"/>
      <w:r w:rsidRPr="003230B7">
        <w:rPr>
          <w:lang w:eastAsia="ja-JP"/>
        </w:rPr>
        <w:t xml:space="preserve"> </w:t>
      </w:r>
      <w:proofErr w:type="spellStart"/>
      <w:r w:rsidRPr="003230B7">
        <w:rPr>
          <w:lang w:eastAsia="ja-JP"/>
        </w:rPr>
        <w:t>mục</w:t>
      </w:r>
      <w:proofErr w:type="spellEnd"/>
      <w:r w:rsidRPr="003230B7">
        <w:rPr>
          <w:lang w:eastAsia="ja-JP"/>
        </w:rPr>
        <w:t xml:space="preserve"> (</w:t>
      </w:r>
      <w:proofErr w:type="spellStart"/>
      <w:r w:rsidRPr="003230B7">
        <w:rPr>
          <w:lang w:eastAsia="ja-JP"/>
        </w:rPr>
        <w:t>nếu</w:t>
      </w:r>
      <w:proofErr w:type="spellEnd"/>
      <w:r w:rsidRPr="003230B7">
        <w:rPr>
          <w:lang w:eastAsia="ja-JP"/>
        </w:rPr>
        <w:t xml:space="preserve"> </w:t>
      </w:r>
      <w:proofErr w:type="spellStart"/>
      <w:r w:rsidRPr="003230B7">
        <w:rPr>
          <w:lang w:eastAsia="ja-JP"/>
        </w:rPr>
        <w:t>là</w:t>
      </w:r>
      <w:proofErr w:type="spellEnd"/>
      <w:r w:rsidRPr="003230B7">
        <w:rPr>
          <w:lang w:eastAsia="ja-JP"/>
        </w:rPr>
        <w:t xml:space="preserve"> </w:t>
      </w:r>
      <w:proofErr w:type="spellStart"/>
      <w:r w:rsidRPr="003230B7">
        <w:rPr>
          <w:lang w:eastAsia="ja-JP"/>
        </w:rPr>
        <w:t>danh</w:t>
      </w:r>
      <w:proofErr w:type="spellEnd"/>
      <w:r w:rsidRPr="003230B7">
        <w:rPr>
          <w:lang w:eastAsia="ja-JP"/>
        </w:rPr>
        <w:t xml:space="preserve"> </w:t>
      </w:r>
      <w:proofErr w:type="spellStart"/>
      <w:r w:rsidRPr="003230B7">
        <w:rPr>
          <w:lang w:eastAsia="ja-JP"/>
        </w:rPr>
        <w:t>mục</w:t>
      </w:r>
      <w:proofErr w:type="spellEnd"/>
      <w:r w:rsidRPr="003230B7">
        <w:rPr>
          <w:lang w:eastAsia="ja-JP"/>
        </w:rPr>
        <w:t xml:space="preserve"> </w:t>
      </w:r>
      <w:proofErr w:type="spellStart"/>
      <w:r w:rsidRPr="003230B7">
        <w:rPr>
          <w:lang w:eastAsia="ja-JP"/>
        </w:rPr>
        <w:t>tùy</w:t>
      </w:r>
      <w:proofErr w:type="spellEnd"/>
      <w:r w:rsidRPr="003230B7">
        <w:rPr>
          <w:lang w:eastAsia="ja-JP"/>
        </w:rPr>
        <w:t xml:space="preserve"> </w:t>
      </w:r>
      <w:proofErr w:type="spellStart"/>
      <w:r w:rsidRPr="003230B7">
        <w:rPr>
          <w:lang w:eastAsia="ja-JP"/>
        </w:rPr>
        <w:t>chỉnh</w:t>
      </w:r>
      <w:proofErr w:type="spellEnd"/>
      <w:r w:rsidRPr="003230B7">
        <w:rPr>
          <w:lang w:eastAsia="ja-JP"/>
        </w:rPr>
        <w:t>).</w:t>
      </w:r>
    </w:p>
    <w:p w14:paraId="110E2573" w14:textId="77777777" w:rsidR="003230B7" w:rsidRPr="003230B7" w:rsidRDefault="003230B7" w:rsidP="003230B7">
      <w:pPr>
        <w:numPr>
          <w:ilvl w:val="0"/>
          <w:numId w:val="16"/>
        </w:numPr>
        <w:rPr>
          <w:lang w:eastAsia="ja-JP"/>
        </w:rPr>
      </w:pPr>
      <w:proofErr w:type="spellStart"/>
      <w:r w:rsidRPr="003230B7">
        <w:rPr>
          <w:b/>
          <w:bCs/>
          <w:lang w:eastAsia="ja-JP"/>
        </w:rPr>
        <w:t>category_name</w:t>
      </w:r>
      <w:proofErr w:type="spellEnd"/>
      <w:r w:rsidRPr="003230B7">
        <w:rPr>
          <w:lang w:eastAsia="ja-JP"/>
        </w:rPr>
        <w:t xml:space="preserve">: </w:t>
      </w:r>
      <w:proofErr w:type="spellStart"/>
      <w:r w:rsidRPr="003230B7">
        <w:rPr>
          <w:lang w:eastAsia="ja-JP"/>
        </w:rPr>
        <w:t>Tên</w:t>
      </w:r>
      <w:proofErr w:type="spellEnd"/>
      <w:r w:rsidRPr="003230B7">
        <w:rPr>
          <w:lang w:eastAsia="ja-JP"/>
        </w:rPr>
        <w:t xml:space="preserve"> </w:t>
      </w:r>
      <w:proofErr w:type="spellStart"/>
      <w:r w:rsidRPr="003230B7">
        <w:rPr>
          <w:lang w:eastAsia="ja-JP"/>
        </w:rPr>
        <w:t>của</w:t>
      </w:r>
      <w:proofErr w:type="spellEnd"/>
      <w:r w:rsidRPr="003230B7">
        <w:rPr>
          <w:lang w:eastAsia="ja-JP"/>
        </w:rPr>
        <w:t xml:space="preserve"> </w:t>
      </w:r>
      <w:proofErr w:type="spellStart"/>
      <w:r w:rsidRPr="003230B7">
        <w:rPr>
          <w:lang w:eastAsia="ja-JP"/>
        </w:rPr>
        <w:t>danh</w:t>
      </w:r>
      <w:proofErr w:type="spellEnd"/>
      <w:r w:rsidRPr="003230B7">
        <w:rPr>
          <w:lang w:eastAsia="ja-JP"/>
        </w:rPr>
        <w:t xml:space="preserve"> </w:t>
      </w:r>
      <w:proofErr w:type="spellStart"/>
      <w:r w:rsidRPr="003230B7">
        <w:rPr>
          <w:lang w:eastAsia="ja-JP"/>
        </w:rPr>
        <w:t>mục</w:t>
      </w:r>
      <w:proofErr w:type="spellEnd"/>
      <w:r w:rsidRPr="003230B7">
        <w:rPr>
          <w:lang w:eastAsia="ja-JP"/>
        </w:rPr>
        <w:t xml:space="preserve"> (</w:t>
      </w:r>
      <w:proofErr w:type="spellStart"/>
      <w:r w:rsidRPr="003230B7">
        <w:rPr>
          <w:lang w:eastAsia="ja-JP"/>
        </w:rPr>
        <w:t>ví</w:t>
      </w:r>
      <w:proofErr w:type="spellEnd"/>
      <w:r w:rsidRPr="003230B7">
        <w:rPr>
          <w:lang w:eastAsia="ja-JP"/>
        </w:rPr>
        <w:t xml:space="preserve"> </w:t>
      </w:r>
      <w:proofErr w:type="spellStart"/>
      <w:r w:rsidRPr="003230B7">
        <w:rPr>
          <w:lang w:eastAsia="ja-JP"/>
        </w:rPr>
        <w:t>dụ</w:t>
      </w:r>
      <w:proofErr w:type="spellEnd"/>
      <w:r w:rsidRPr="003230B7">
        <w:rPr>
          <w:lang w:eastAsia="ja-JP"/>
        </w:rPr>
        <w:t xml:space="preserve">: "Công </w:t>
      </w:r>
      <w:proofErr w:type="spellStart"/>
      <w:r w:rsidRPr="003230B7">
        <w:rPr>
          <w:lang w:eastAsia="ja-JP"/>
        </w:rPr>
        <w:t>việc</w:t>
      </w:r>
      <w:proofErr w:type="spellEnd"/>
      <w:r w:rsidRPr="003230B7">
        <w:rPr>
          <w:lang w:eastAsia="ja-JP"/>
        </w:rPr>
        <w:t>", "</w:t>
      </w:r>
      <w:proofErr w:type="spellStart"/>
      <w:r w:rsidRPr="003230B7">
        <w:rPr>
          <w:lang w:eastAsia="ja-JP"/>
        </w:rPr>
        <w:t>Sức</w:t>
      </w:r>
      <w:proofErr w:type="spellEnd"/>
      <w:r w:rsidRPr="003230B7">
        <w:rPr>
          <w:lang w:eastAsia="ja-JP"/>
        </w:rPr>
        <w:t xml:space="preserve"> </w:t>
      </w:r>
      <w:proofErr w:type="spellStart"/>
      <w:r w:rsidRPr="003230B7">
        <w:rPr>
          <w:lang w:eastAsia="ja-JP"/>
        </w:rPr>
        <w:t>khỏe</w:t>
      </w:r>
      <w:proofErr w:type="spellEnd"/>
      <w:r w:rsidRPr="003230B7">
        <w:rPr>
          <w:lang w:eastAsia="ja-JP"/>
        </w:rPr>
        <w:t>").</w:t>
      </w:r>
    </w:p>
    <w:p w14:paraId="66BF6C3D" w14:textId="77777777" w:rsidR="003230B7" w:rsidRPr="003230B7" w:rsidRDefault="003230B7" w:rsidP="003230B7">
      <w:pPr>
        <w:numPr>
          <w:ilvl w:val="0"/>
          <w:numId w:val="16"/>
        </w:numPr>
        <w:rPr>
          <w:lang w:eastAsia="ja-JP"/>
        </w:rPr>
      </w:pPr>
      <w:proofErr w:type="spellStart"/>
      <w:r w:rsidRPr="003230B7">
        <w:rPr>
          <w:b/>
          <w:bCs/>
          <w:lang w:eastAsia="ja-JP"/>
        </w:rPr>
        <w:t>color_code</w:t>
      </w:r>
      <w:proofErr w:type="spellEnd"/>
      <w:r w:rsidRPr="003230B7">
        <w:rPr>
          <w:lang w:eastAsia="ja-JP"/>
        </w:rPr>
        <w:t xml:space="preserve">: </w:t>
      </w:r>
      <w:proofErr w:type="spellStart"/>
      <w:r w:rsidRPr="003230B7">
        <w:rPr>
          <w:lang w:eastAsia="ja-JP"/>
        </w:rPr>
        <w:t>Mã</w:t>
      </w:r>
      <w:proofErr w:type="spellEnd"/>
      <w:r w:rsidRPr="003230B7">
        <w:rPr>
          <w:lang w:eastAsia="ja-JP"/>
        </w:rPr>
        <w:t xml:space="preserve"> </w:t>
      </w:r>
      <w:proofErr w:type="spellStart"/>
      <w:r w:rsidRPr="003230B7">
        <w:rPr>
          <w:lang w:eastAsia="ja-JP"/>
        </w:rPr>
        <w:t>màu</w:t>
      </w:r>
      <w:proofErr w:type="spellEnd"/>
      <w:r w:rsidRPr="003230B7">
        <w:rPr>
          <w:lang w:eastAsia="ja-JP"/>
        </w:rPr>
        <w:t xml:space="preserve"> (hex code, </w:t>
      </w:r>
      <w:proofErr w:type="spellStart"/>
      <w:r w:rsidRPr="003230B7">
        <w:rPr>
          <w:lang w:eastAsia="ja-JP"/>
        </w:rPr>
        <w:t>ví</w:t>
      </w:r>
      <w:proofErr w:type="spellEnd"/>
      <w:r w:rsidRPr="003230B7">
        <w:rPr>
          <w:lang w:eastAsia="ja-JP"/>
        </w:rPr>
        <w:t xml:space="preserve"> </w:t>
      </w:r>
      <w:proofErr w:type="spellStart"/>
      <w:r w:rsidRPr="003230B7">
        <w:rPr>
          <w:lang w:eastAsia="ja-JP"/>
        </w:rPr>
        <w:t>dụ</w:t>
      </w:r>
      <w:proofErr w:type="spellEnd"/>
      <w:r w:rsidRPr="003230B7">
        <w:rPr>
          <w:lang w:eastAsia="ja-JP"/>
        </w:rPr>
        <w:t xml:space="preserve">: #FF5733) </w:t>
      </w:r>
      <w:proofErr w:type="spellStart"/>
      <w:r w:rsidRPr="003230B7">
        <w:rPr>
          <w:lang w:eastAsia="ja-JP"/>
        </w:rPr>
        <w:t>đại</w:t>
      </w:r>
      <w:proofErr w:type="spellEnd"/>
      <w:r w:rsidRPr="003230B7">
        <w:rPr>
          <w:lang w:eastAsia="ja-JP"/>
        </w:rPr>
        <w:t xml:space="preserve"> </w:t>
      </w:r>
      <w:proofErr w:type="spellStart"/>
      <w:r w:rsidRPr="003230B7">
        <w:rPr>
          <w:lang w:eastAsia="ja-JP"/>
        </w:rPr>
        <w:t>diện</w:t>
      </w:r>
      <w:proofErr w:type="spellEnd"/>
      <w:r w:rsidRPr="003230B7">
        <w:rPr>
          <w:lang w:eastAsia="ja-JP"/>
        </w:rPr>
        <w:t xml:space="preserve"> </w:t>
      </w:r>
      <w:proofErr w:type="spellStart"/>
      <w:r w:rsidRPr="003230B7">
        <w:rPr>
          <w:lang w:eastAsia="ja-JP"/>
        </w:rPr>
        <w:t>cho</w:t>
      </w:r>
      <w:proofErr w:type="spellEnd"/>
      <w:r w:rsidRPr="003230B7">
        <w:rPr>
          <w:lang w:eastAsia="ja-JP"/>
        </w:rPr>
        <w:t xml:space="preserve"> </w:t>
      </w:r>
      <w:proofErr w:type="spellStart"/>
      <w:r w:rsidRPr="003230B7">
        <w:rPr>
          <w:lang w:eastAsia="ja-JP"/>
        </w:rPr>
        <w:t>danh</w:t>
      </w:r>
      <w:proofErr w:type="spellEnd"/>
      <w:r w:rsidRPr="003230B7">
        <w:rPr>
          <w:lang w:eastAsia="ja-JP"/>
        </w:rPr>
        <w:t xml:space="preserve"> </w:t>
      </w:r>
      <w:proofErr w:type="spellStart"/>
      <w:r w:rsidRPr="003230B7">
        <w:rPr>
          <w:lang w:eastAsia="ja-JP"/>
        </w:rPr>
        <w:t>mục</w:t>
      </w:r>
      <w:proofErr w:type="spellEnd"/>
      <w:r w:rsidRPr="003230B7">
        <w:rPr>
          <w:lang w:eastAsia="ja-JP"/>
        </w:rPr>
        <w:t xml:space="preserve"> </w:t>
      </w:r>
      <w:proofErr w:type="spellStart"/>
      <w:r w:rsidRPr="003230B7">
        <w:rPr>
          <w:lang w:eastAsia="ja-JP"/>
        </w:rPr>
        <w:t>trên</w:t>
      </w:r>
      <w:proofErr w:type="spellEnd"/>
      <w:r w:rsidRPr="003230B7">
        <w:rPr>
          <w:lang w:eastAsia="ja-JP"/>
        </w:rPr>
        <w:t xml:space="preserve"> </w:t>
      </w:r>
      <w:proofErr w:type="spellStart"/>
      <w:r w:rsidRPr="003230B7">
        <w:rPr>
          <w:lang w:eastAsia="ja-JP"/>
        </w:rPr>
        <w:t>giao</w:t>
      </w:r>
      <w:proofErr w:type="spellEnd"/>
      <w:r w:rsidRPr="003230B7">
        <w:rPr>
          <w:lang w:eastAsia="ja-JP"/>
        </w:rPr>
        <w:t xml:space="preserve"> </w:t>
      </w:r>
      <w:proofErr w:type="spellStart"/>
      <w:r w:rsidRPr="003230B7">
        <w:rPr>
          <w:lang w:eastAsia="ja-JP"/>
        </w:rPr>
        <w:t>diện</w:t>
      </w:r>
      <w:proofErr w:type="spellEnd"/>
      <w:r w:rsidRPr="003230B7">
        <w:rPr>
          <w:lang w:eastAsia="ja-JP"/>
        </w:rPr>
        <w:t xml:space="preserve"> </w:t>
      </w:r>
      <w:proofErr w:type="spellStart"/>
      <w:r w:rsidRPr="003230B7">
        <w:rPr>
          <w:lang w:eastAsia="ja-JP"/>
        </w:rPr>
        <w:t>lịch</w:t>
      </w:r>
      <w:proofErr w:type="spellEnd"/>
      <w:r w:rsidRPr="003230B7">
        <w:rPr>
          <w:lang w:eastAsia="ja-JP"/>
        </w:rPr>
        <w:t>.</w:t>
      </w:r>
    </w:p>
    <w:p w14:paraId="58A85A98" w14:textId="77777777" w:rsidR="003230B7" w:rsidRPr="003230B7" w:rsidRDefault="003230B7" w:rsidP="003230B7">
      <w:pPr>
        <w:numPr>
          <w:ilvl w:val="0"/>
          <w:numId w:val="16"/>
        </w:numPr>
        <w:rPr>
          <w:lang w:eastAsia="ja-JP"/>
        </w:rPr>
      </w:pPr>
      <w:proofErr w:type="spellStart"/>
      <w:r w:rsidRPr="003230B7">
        <w:rPr>
          <w:b/>
          <w:bCs/>
          <w:lang w:eastAsia="ja-JP"/>
        </w:rPr>
        <w:t>icon_name</w:t>
      </w:r>
      <w:proofErr w:type="spellEnd"/>
      <w:r w:rsidRPr="003230B7">
        <w:rPr>
          <w:lang w:eastAsia="ja-JP"/>
        </w:rPr>
        <w:t xml:space="preserve">: </w:t>
      </w:r>
      <w:proofErr w:type="spellStart"/>
      <w:r w:rsidRPr="003230B7">
        <w:rPr>
          <w:lang w:eastAsia="ja-JP"/>
        </w:rPr>
        <w:t>Tên</w:t>
      </w:r>
      <w:proofErr w:type="spellEnd"/>
      <w:r w:rsidRPr="003230B7">
        <w:rPr>
          <w:lang w:eastAsia="ja-JP"/>
        </w:rPr>
        <w:t xml:space="preserve"> </w:t>
      </w:r>
      <w:proofErr w:type="spellStart"/>
      <w:r w:rsidRPr="003230B7">
        <w:rPr>
          <w:lang w:eastAsia="ja-JP"/>
        </w:rPr>
        <w:t>biểu</w:t>
      </w:r>
      <w:proofErr w:type="spellEnd"/>
      <w:r w:rsidRPr="003230B7">
        <w:rPr>
          <w:lang w:eastAsia="ja-JP"/>
        </w:rPr>
        <w:t xml:space="preserve"> </w:t>
      </w:r>
      <w:proofErr w:type="spellStart"/>
      <w:r w:rsidRPr="003230B7">
        <w:rPr>
          <w:lang w:eastAsia="ja-JP"/>
        </w:rPr>
        <w:t>tượng</w:t>
      </w:r>
      <w:proofErr w:type="spellEnd"/>
      <w:r w:rsidRPr="003230B7">
        <w:rPr>
          <w:lang w:eastAsia="ja-JP"/>
        </w:rPr>
        <w:t xml:space="preserve"> (icon) </w:t>
      </w:r>
      <w:proofErr w:type="spellStart"/>
      <w:r w:rsidRPr="003230B7">
        <w:rPr>
          <w:lang w:eastAsia="ja-JP"/>
        </w:rPr>
        <w:t>đại</w:t>
      </w:r>
      <w:proofErr w:type="spellEnd"/>
      <w:r w:rsidRPr="003230B7">
        <w:rPr>
          <w:lang w:eastAsia="ja-JP"/>
        </w:rPr>
        <w:t xml:space="preserve"> </w:t>
      </w:r>
      <w:proofErr w:type="spellStart"/>
      <w:r w:rsidRPr="003230B7">
        <w:rPr>
          <w:lang w:eastAsia="ja-JP"/>
        </w:rPr>
        <w:t>diện</w:t>
      </w:r>
      <w:proofErr w:type="spellEnd"/>
      <w:r w:rsidRPr="003230B7">
        <w:rPr>
          <w:lang w:eastAsia="ja-JP"/>
        </w:rPr>
        <w:t xml:space="preserve"> </w:t>
      </w:r>
      <w:proofErr w:type="spellStart"/>
      <w:r w:rsidRPr="003230B7">
        <w:rPr>
          <w:lang w:eastAsia="ja-JP"/>
        </w:rPr>
        <w:t>cho</w:t>
      </w:r>
      <w:proofErr w:type="spellEnd"/>
      <w:r w:rsidRPr="003230B7">
        <w:rPr>
          <w:lang w:eastAsia="ja-JP"/>
        </w:rPr>
        <w:t xml:space="preserve"> </w:t>
      </w:r>
      <w:proofErr w:type="spellStart"/>
      <w:r w:rsidRPr="003230B7">
        <w:rPr>
          <w:lang w:eastAsia="ja-JP"/>
        </w:rPr>
        <w:t>danh</w:t>
      </w:r>
      <w:proofErr w:type="spellEnd"/>
      <w:r w:rsidRPr="003230B7">
        <w:rPr>
          <w:lang w:eastAsia="ja-JP"/>
        </w:rPr>
        <w:t xml:space="preserve"> </w:t>
      </w:r>
      <w:proofErr w:type="spellStart"/>
      <w:r w:rsidRPr="003230B7">
        <w:rPr>
          <w:lang w:eastAsia="ja-JP"/>
        </w:rPr>
        <w:t>mục</w:t>
      </w:r>
      <w:proofErr w:type="spellEnd"/>
      <w:r w:rsidRPr="003230B7">
        <w:rPr>
          <w:lang w:eastAsia="ja-JP"/>
        </w:rPr>
        <w:t>.</w:t>
      </w:r>
    </w:p>
    <w:p w14:paraId="4DA84B6A" w14:textId="77777777" w:rsidR="003230B7" w:rsidRPr="003230B7" w:rsidRDefault="003230B7" w:rsidP="003230B7">
      <w:pPr>
        <w:numPr>
          <w:ilvl w:val="0"/>
          <w:numId w:val="16"/>
        </w:numPr>
        <w:rPr>
          <w:lang w:eastAsia="ja-JP"/>
        </w:rPr>
      </w:pPr>
      <w:proofErr w:type="spellStart"/>
      <w:r w:rsidRPr="003230B7">
        <w:rPr>
          <w:b/>
          <w:bCs/>
          <w:lang w:eastAsia="ja-JP"/>
        </w:rPr>
        <w:t>is_system_default</w:t>
      </w:r>
      <w:proofErr w:type="spellEnd"/>
      <w:r w:rsidRPr="003230B7">
        <w:rPr>
          <w:lang w:eastAsia="ja-JP"/>
        </w:rPr>
        <w:t xml:space="preserve">: </w:t>
      </w:r>
      <w:proofErr w:type="spellStart"/>
      <w:r w:rsidRPr="003230B7">
        <w:rPr>
          <w:lang w:eastAsia="ja-JP"/>
        </w:rPr>
        <w:t>Xác</w:t>
      </w:r>
      <w:proofErr w:type="spellEnd"/>
      <w:r w:rsidRPr="003230B7">
        <w:rPr>
          <w:lang w:eastAsia="ja-JP"/>
        </w:rPr>
        <w:t xml:space="preserve"> </w:t>
      </w:r>
      <w:proofErr w:type="spellStart"/>
      <w:r w:rsidRPr="003230B7">
        <w:rPr>
          <w:lang w:eastAsia="ja-JP"/>
        </w:rPr>
        <w:t>định</w:t>
      </w:r>
      <w:proofErr w:type="spellEnd"/>
      <w:r w:rsidRPr="003230B7">
        <w:rPr>
          <w:lang w:eastAsia="ja-JP"/>
        </w:rPr>
        <w:t xml:space="preserve"> </w:t>
      </w:r>
      <w:proofErr w:type="spellStart"/>
      <w:r w:rsidRPr="003230B7">
        <w:rPr>
          <w:lang w:eastAsia="ja-JP"/>
        </w:rPr>
        <w:t>đây</w:t>
      </w:r>
      <w:proofErr w:type="spellEnd"/>
      <w:r w:rsidRPr="003230B7">
        <w:rPr>
          <w:lang w:eastAsia="ja-JP"/>
        </w:rPr>
        <w:t xml:space="preserve"> </w:t>
      </w:r>
      <w:proofErr w:type="spellStart"/>
      <w:r w:rsidRPr="003230B7">
        <w:rPr>
          <w:lang w:eastAsia="ja-JP"/>
        </w:rPr>
        <w:t>có</w:t>
      </w:r>
      <w:proofErr w:type="spellEnd"/>
      <w:r w:rsidRPr="003230B7">
        <w:rPr>
          <w:lang w:eastAsia="ja-JP"/>
        </w:rPr>
        <w:t xml:space="preserve"> </w:t>
      </w:r>
      <w:proofErr w:type="spellStart"/>
      <w:r w:rsidRPr="003230B7">
        <w:rPr>
          <w:lang w:eastAsia="ja-JP"/>
        </w:rPr>
        <w:t>phải</w:t>
      </w:r>
      <w:proofErr w:type="spellEnd"/>
      <w:r w:rsidRPr="003230B7">
        <w:rPr>
          <w:lang w:eastAsia="ja-JP"/>
        </w:rPr>
        <w:t xml:space="preserve"> </w:t>
      </w:r>
      <w:proofErr w:type="spellStart"/>
      <w:r w:rsidRPr="003230B7">
        <w:rPr>
          <w:lang w:eastAsia="ja-JP"/>
        </w:rPr>
        <w:t>là</w:t>
      </w:r>
      <w:proofErr w:type="spellEnd"/>
      <w:r w:rsidRPr="003230B7">
        <w:rPr>
          <w:lang w:eastAsia="ja-JP"/>
        </w:rPr>
        <w:t xml:space="preserve"> </w:t>
      </w:r>
      <w:proofErr w:type="spellStart"/>
      <w:r w:rsidRPr="003230B7">
        <w:rPr>
          <w:lang w:eastAsia="ja-JP"/>
        </w:rPr>
        <w:t>danh</w:t>
      </w:r>
      <w:proofErr w:type="spellEnd"/>
      <w:r w:rsidRPr="003230B7">
        <w:rPr>
          <w:lang w:eastAsia="ja-JP"/>
        </w:rPr>
        <w:t xml:space="preserve"> </w:t>
      </w:r>
      <w:proofErr w:type="spellStart"/>
      <w:r w:rsidRPr="003230B7">
        <w:rPr>
          <w:lang w:eastAsia="ja-JP"/>
        </w:rPr>
        <w:t>mục</w:t>
      </w:r>
      <w:proofErr w:type="spellEnd"/>
      <w:r w:rsidRPr="003230B7">
        <w:rPr>
          <w:lang w:eastAsia="ja-JP"/>
        </w:rPr>
        <w:t xml:space="preserve"> </w:t>
      </w:r>
      <w:proofErr w:type="spellStart"/>
      <w:r w:rsidRPr="003230B7">
        <w:rPr>
          <w:lang w:eastAsia="ja-JP"/>
        </w:rPr>
        <w:t>mặc</w:t>
      </w:r>
      <w:proofErr w:type="spellEnd"/>
      <w:r w:rsidRPr="003230B7">
        <w:rPr>
          <w:lang w:eastAsia="ja-JP"/>
        </w:rPr>
        <w:t xml:space="preserve"> </w:t>
      </w:r>
      <w:proofErr w:type="spellStart"/>
      <w:r w:rsidRPr="003230B7">
        <w:rPr>
          <w:lang w:eastAsia="ja-JP"/>
        </w:rPr>
        <w:t>định</w:t>
      </w:r>
      <w:proofErr w:type="spellEnd"/>
      <w:r w:rsidRPr="003230B7">
        <w:rPr>
          <w:lang w:eastAsia="ja-JP"/>
        </w:rPr>
        <w:t xml:space="preserve"> </w:t>
      </w:r>
      <w:proofErr w:type="spellStart"/>
      <w:r w:rsidRPr="003230B7">
        <w:rPr>
          <w:lang w:eastAsia="ja-JP"/>
        </w:rPr>
        <w:t>của</w:t>
      </w:r>
      <w:proofErr w:type="spellEnd"/>
      <w:r w:rsidRPr="003230B7">
        <w:rPr>
          <w:lang w:eastAsia="ja-JP"/>
        </w:rPr>
        <w:t xml:space="preserve"> </w:t>
      </w:r>
      <w:proofErr w:type="spellStart"/>
      <w:r w:rsidRPr="003230B7">
        <w:rPr>
          <w:lang w:eastAsia="ja-JP"/>
        </w:rPr>
        <w:t>hệ</w:t>
      </w:r>
      <w:proofErr w:type="spellEnd"/>
      <w:r w:rsidRPr="003230B7">
        <w:rPr>
          <w:lang w:eastAsia="ja-JP"/>
        </w:rPr>
        <w:t xml:space="preserve"> </w:t>
      </w:r>
      <w:proofErr w:type="spellStart"/>
      <w:r w:rsidRPr="003230B7">
        <w:rPr>
          <w:lang w:eastAsia="ja-JP"/>
        </w:rPr>
        <w:t>thống</w:t>
      </w:r>
      <w:proofErr w:type="spellEnd"/>
      <w:r w:rsidRPr="003230B7">
        <w:rPr>
          <w:lang w:eastAsia="ja-JP"/>
        </w:rPr>
        <w:t xml:space="preserve"> hay </w:t>
      </w:r>
      <w:proofErr w:type="spellStart"/>
      <w:r w:rsidRPr="003230B7">
        <w:rPr>
          <w:lang w:eastAsia="ja-JP"/>
        </w:rPr>
        <w:t>không</w:t>
      </w:r>
      <w:proofErr w:type="spellEnd"/>
      <w:r w:rsidRPr="003230B7">
        <w:rPr>
          <w:lang w:eastAsia="ja-JP"/>
        </w:rPr>
        <w:t>.</w:t>
      </w:r>
    </w:p>
    <w:p w14:paraId="32ADF640" w14:textId="7DF0945B" w:rsidR="00075788" w:rsidRPr="004A330F" w:rsidRDefault="003230B7" w:rsidP="003230B7">
      <w:pPr>
        <w:numPr>
          <w:ilvl w:val="0"/>
          <w:numId w:val="16"/>
        </w:numPr>
        <w:rPr>
          <w:lang w:eastAsia="ja-JP"/>
        </w:rPr>
      </w:pPr>
      <w:proofErr w:type="spellStart"/>
      <w:r w:rsidRPr="003230B7">
        <w:rPr>
          <w:b/>
          <w:bCs/>
          <w:lang w:eastAsia="ja-JP"/>
        </w:rPr>
        <w:t>created_at</w:t>
      </w:r>
      <w:proofErr w:type="spellEnd"/>
      <w:r w:rsidRPr="003230B7">
        <w:rPr>
          <w:lang w:eastAsia="ja-JP"/>
        </w:rPr>
        <w:t xml:space="preserve">: </w:t>
      </w:r>
      <w:proofErr w:type="spellStart"/>
      <w:r w:rsidRPr="003230B7">
        <w:rPr>
          <w:lang w:eastAsia="ja-JP"/>
        </w:rPr>
        <w:t>Thời</w:t>
      </w:r>
      <w:proofErr w:type="spellEnd"/>
      <w:r w:rsidRPr="003230B7">
        <w:rPr>
          <w:lang w:eastAsia="ja-JP"/>
        </w:rPr>
        <w:t xml:space="preserve"> </w:t>
      </w:r>
      <w:proofErr w:type="spellStart"/>
      <w:r w:rsidRPr="003230B7">
        <w:rPr>
          <w:lang w:eastAsia="ja-JP"/>
        </w:rPr>
        <w:t>điểm</w:t>
      </w:r>
      <w:proofErr w:type="spellEnd"/>
      <w:r w:rsidRPr="003230B7">
        <w:rPr>
          <w:lang w:eastAsia="ja-JP"/>
        </w:rPr>
        <w:t xml:space="preserve"> </w:t>
      </w:r>
      <w:proofErr w:type="spellStart"/>
      <w:r w:rsidRPr="003230B7">
        <w:rPr>
          <w:lang w:eastAsia="ja-JP"/>
        </w:rPr>
        <w:t>danh</w:t>
      </w:r>
      <w:proofErr w:type="spellEnd"/>
      <w:r w:rsidRPr="003230B7">
        <w:rPr>
          <w:lang w:eastAsia="ja-JP"/>
        </w:rPr>
        <w:t xml:space="preserve"> </w:t>
      </w:r>
      <w:proofErr w:type="spellStart"/>
      <w:r w:rsidRPr="003230B7">
        <w:rPr>
          <w:lang w:eastAsia="ja-JP"/>
        </w:rPr>
        <w:t>mục</w:t>
      </w:r>
      <w:proofErr w:type="spellEnd"/>
      <w:r w:rsidRPr="003230B7">
        <w:rPr>
          <w:lang w:eastAsia="ja-JP"/>
        </w:rPr>
        <w:t xml:space="preserve"> </w:t>
      </w:r>
      <w:proofErr w:type="spellStart"/>
      <w:r w:rsidRPr="003230B7">
        <w:rPr>
          <w:lang w:eastAsia="ja-JP"/>
        </w:rPr>
        <w:t>được</w:t>
      </w:r>
      <w:proofErr w:type="spellEnd"/>
      <w:r w:rsidRPr="003230B7">
        <w:rPr>
          <w:lang w:eastAsia="ja-JP"/>
        </w:rPr>
        <w:t xml:space="preserve"> </w:t>
      </w:r>
      <w:proofErr w:type="spellStart"/>
      <w:r w:rsidRPr="003230B7">
        <w:rPr>
          <w:lang w:eastAsia="ja-JP"/>
        </w:rPr>
        <w:t>tạo</w:t>
      </w:r>
      <w:proofErr w:type="spellEnd"/>
      <w:r w:rsidRPr="003230B7">
        <w:rPr>
          <w:lang w:eastAsia="ja-JP"/>
        </w:rPr>
        <w:t>.</w:t>
      </w:r>
    </w:p>
    <w:p w14:paraId="7DB03023" w14:textId="77777777" w:rsidR="002752F8" w:rsidRDefault="004A330F" w:rsidP="002752F8">
      <w:pPr>
        <w:keepNext/>
        <w:jc w:val="center"/>
      </w:pPr>
      <w:r w:rsidRPr="004A330F">
        <w:rPr>
          <w:lang w:eastAsia="ja-JP"/>
        </w:rPr>
        <w:drawing>
          <wp:inline distT="0" distB="0" distL="0" distR="0" wp14:anchorId="4C92F097" wp14:editId="65915EB1">
            <wp:extent cx="1511288" cy="220187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51059" cy="2259820"/>
                    </a:xfrm>
                    <a:prstGeom prst="rect">
                      <a:avLst/>
                    </a:prstGeom>
                  </pic:spPr>
                </pic:pic>
              </a:graphicData>
            </a:graphic>
          </wp:inline>
        </w:drawing>
      </w:r>
    </w:p>
    <w:p w14:paraId="7D544BF5" w14:textId="0257BE2F" w:rsidR="004A330F" w:rsidRDefault="002752F8" w:rsidP="002752F8">
      <w:pPr>
        <w:pStyle w:val="Caption"/>
        <w:rPr>
          <w:lang w:eastAsia="ja-JP"/>
        </w:rPr>
      </w:pPr>
      <w:proofErr w:type="spellStart"/>
      <w:proofErr w:type="gramStart"/>
      <w:r>
        <w:t>Hình</w:t>
      </w:r>
      <w:proofErr w:type="spellEnd"/>
      <w:r>
        <w:t xml:space="preserve">  </w:t>
      </w:r>
      <w:r>
        <w:rPr>
          <w:rFonts w:hint="eastAsia"/>
          <w:lang w:eastAsia="ja-JP"/>
        </w:rPr>
        <w:t>1</w:t>
      </w:r>
      <w:proofErr w:type="gramEnd"/>
      <w:r>
        <w:fldChar w:fldCharType="begin"/>
      </w:r>
      <w:r>
        <w:instrText xml:space="preserve"> SEQ Hình_ \* ARABIC </w:instrText>
      </w:r>
      <w:r>
        <w:fldChar w:fldCharType="separate"/>
      </w:r>
      <w:r>
        <w:rPr>
          <w:noProof/>
        </w:rPr>
        <w:t>6</w:t>
      </w:r>
      <w:r>
        <w:fldChar w:fldCharType="end"/>
      </w:r>
      <w:r>
        <w:rPr>
          <w:rFonts w:hint="eastAsia"/>
          <w:lang w:eastAsia="ja-JP"/>
        </w:rPr>
        <w:t xml:space="preserve">. </w:t>
      </w:r>
      <w:proofErr w:type="spellStart"/>
      <w:r w:rsidRPr="006B7D35">
        <w:rPr>
          <w:lang w:eastAsia="ja-JP"/>
        </w:rPr>
        <w:t>Bảng</w:t>
      </w:r>
      <w:proofErr w:type="spellEnd"/>
      <w:r w:rsidRPr="006B7D35">
        <w:rPr>
          <w:lang w:eastAsia="ja-JP"/>
        </w:rPr>
        <w:t xml:space="preserve"> </w:t>
      </w:r>
      <w:proofErr w:type="spellStart"/>
      <w:r w:rsidRPr="006B7D35">
        <w:rPr>
          <w:lang w:eastAsia="ja-JP"/>
        </w:rPr>
        <w:t>chat_groups</w:t>
      </w:r>
      <w:proofErr w:type="spellEnd"/>
    </w:p>
    <w:p w14:paraId="3C853B89" w14:textId="77777777" w:rsidR="003230B7" w:rsidRPr="003230B7" w:rsidRDefault="003230B7" w:rsidP="003230B7">
      <w:pPr>
        <w:ind w:firstLine="567"/>
        <w:rPr>
          <w:lang w:eastAsia="ja-JP"/>
        </w:rPr>
      </w:pPr>
      <w:proofErr w:type="spellStart"/>
      <w:r w:rsidRPr="003230B7">
        <w:rPr>
          <w:lang w:eastAsia="ja-JP"/>
        </w:rPr>
        <w:t>Bảng</w:t>
      </w:r>
      <w:proofErr w:type="spellEnd"/>
      <w:r w:rsidRPr="003230B7">
        <w:rPr>
          <w:lang w:eastAsia="ja-JP"/>
        </w:rPr>
        <w:t xml:space="preserve"> </w:t>
      </w:r>
      <w:proofErr w:type="spellStart"/>
      <w:r w:rsidRPr="003230B7">
        <w:rPr>
          <w:lang w:eastAsia="ja-JP"/>
        </w:rPr>
        <w:t>chat_groups</w:t>
      </w:r>
      <w:proofErr w:type="spellEnd"/>
      <w:r w:rsidRPr="003230B7">
        <w:rPr>
          <w:lang w:eastAsia="ja-JP"/>
        </w:rPr>
        <w:t xml:space="preserve"> </w:t>
      </w:r>
      <w:proofErr w:type="spellStart"/>
      <w:r w:rsidRPr="003230B7">
        <w:rPr>
          <w:lang w:eastAsia="ja-JP"/>
        </w:rPr>
        <w:t>quản</w:t>
      </w:r>
      <w:proofErr w:type="spellEnd"/>
      <w:r w:rsidRPr="003230B7">
        <w:rPr>
          <w:lang w:eastAsia="ja-JP"/>
        </w:rPr>
        <w:t xml:space="preserve"> </w:t>
      </w:r>
      <w:proofErr w:type="spellStart"/>
      <w:r w:rsidRPr="003230B7">
        <w:rPr>
          <w:lang w:eastAsia="ja-JP"/>
        </w:rPr>
        <w:t>lý</w:t>
      </w:r>
      <w:proofErr w:type="spellEnd"/>
      <w:r w:rsidRPr="003230B7">
        <w:rPr>
          <w:lang w:eastAsia="ja-JP"/>
        </w:rPr>
        <w:t xml:space="preserve"> </w:t>
      </w:r>
      <w:proofErr w:type="spellStart"/>
      <w:r w:rsidRPr="003230B7">
        <w:rPr>
          <w:lang w:eastAsia="ja-JP"/>
        </w:rPr>
        <w:t>thông</w:t>
      </w:r>
      <w:proofErr w:type="spellEnd"/>
      <w:r w:rsidRPr="003230B7">
        <w:rPr>
          <w:lang w:eastAsia="ja-JP"/>
        </w:rPr>
        <w:t xml:space="preserve"> tin </w:t>
      </w:r>
      <w:proofErr w:type="spellStart"/>
      <w:r w:rsidRPr="003230B7">
        <w:rPr>
          <w:lang w:eastAsia="ja-JP"/>
        </w:rPr>
        <w:t>về</w:t>
      </w:r>
      <w:proofErr w:type="spellEnd"/>
      <w:r w:rsidRPr="003230B7">
        <w:rPr>
          <w:lang w:eastAsia="ja-JP"/>
        </w:rPr>
        <w:t xml:space="preserve"> </w:t>
      </w:r>
      <w:proofErr w:type="spellStart"/>
      <w:r w:rsidRPr="003230B7">
        <w:rPr>
          <w:lang w:eastAsia="ja-JP"/>
        </w:rPr>
        <w:t>các</w:t>
      </w:r>
      <w:proofErr w:type="spellEnd"/>
      <w:r w:rsidRPr="003230B7">
        <w:rPr>
          <w:lang w:eastAsia="ja-JP"/>
        </w:rPr>
        <w:t xml:space="preserve"> </w:t>
      </w:r>
      <w:proofErr w:type="spellStart"/>
      <w:r w:rsidRPr="003230B7">
        <w:rPr>
          <w:lang w:eastAsia="ja-JP"/>
        </w:rPr>
        <w:t>nhóm</w:t>
      </w:r>
      <w:proofErr w:type="spellEnd"/>
      <w:r w:rsidRPr="003230B7">
        <w:rPr>
          <w:lang w:eastAsia="ja-JP"/>
        </w:rPr>
        <w:t xml:space="preserve"> </w:t>
      </w:r>
      <w:proofErr w:type="spellStart"/>
      <w:r w:rsidRPr="003230B7">
        <w:rPr>
          <w:lang w:eastAsia="ja-JP"/>
        </w:rPr>
        <w:t>trò</w:t>
      </w:r>
      <w:proofErr w:type="spellEnd"/>
      <w:r w:rsidRPr="003230B7">
        <w:rPr>
          <w:lang w:eastAsia="ja-JP"/>
        </w:rPr>
        <w:t xml:space="preserve"> </w:t>
      </w:r>
      <w:proofErr w:type="spellStart"/>
      <w:r w:rsidRPr="003230B7">
        <w:rPr>
          <w:lang w:eastAsia="ja-JP"/>
        </w:rPr>
        <w:t>chuyện</w:t>
      </w:r>
      <w:proofErr w:type="spellEnd"/>
      <w:r w:rsidRPr="003230B7">
        <w:rPr>
          <w:lang w:eastAsia="ja-JP"/>
        </w:rPr>
        <w:t xml:space="preserve"> </w:t>
      </w:r>
      <w:proofErr w:type="spellStart"/>
      <w:r w:rsidRPr="003230B7">
        <w:rPr>
          <w:lang w:eastAsia="ja-JP"/>
        </w:rPr>
        <w:t>được</w:t>
      </w:r>
      <w:proofErr w:type="spellEnd"/>
      <w:r w:rsidRPr="003230B7">
        <w:rPr>
          <w:lang w:eastAsia="ja-JP"/>
        </w:rPr>
        <w:t xml:space="preserve"> </w:t>
      </w:r>
      <w:proofErr w:type="spellStart"/>
      <w:r w:rsidRPr="003230B7">
        <w:rPr>
          <w:lang w:eastAsia="ja-JP"/>
        </w:rPr>
        <w:t>tạo</w:t>
      </w:r>
      <w:proofErr w:type="spellEnd"/>
      <w:r w:rsidRPr="003230B7">
        <w:rPr>
          <w:lang w:eastAsia="ja-JP"/>
        </w:rPr>
        <w:t xml:space="preserve"> </w:t>
      </w:r>
      <w:proofErr w:type="spellStart"/>
      <w:r w:rsidRPr="003230B7">
        <w:rPr>
          <w:lang w:eastAsia="ja-JP"/>
        </w:rPr>
        <w:t>ra</w:t>
      </w:r>
      <w:proofErr w:type="spellEnd"/>
      <w:r w:rsidRPr="003230B7">
        <w:rPr>
          <w:lang w:eastAsia="ja-JP"/>
        </w:rPr>
        <w:t xml:space="preserve"> </w:t>
      </w:r>
      <w:proofErr w:type="spellStart"/>
      <w:r w:rsidRPr="003230B7">
        <w:rPr>
          <w:lang w:eastAsia="ja-JP"/>
        </w:rPr>
        <w:t>để</w:t>
      </w:r>
      <w:proofErr w:type="spellEnd"/>
      <w:r w:rsidRPr="003230B7">
        <w:rPr>
          <w:lang w:eastAsia="ja-JP"/>
        </w:rPr>
        <w:t xml:space="preserve"> </w:t>
      </w:r>
      <w:proofErr w:type="spellStart"/>
      <w:r w:rsidRPr="003230B7">
        <w:rPr>
          <w:lang w:eastAsia="ja-JP"/>
        </w:rPr>
        <w:t>phục</w:t>
      </w:r>
      <w:proofErr w:type="spellEnd"/>
      <w:r w:rsidRPr="003230B7">
        <w:rPr>
          <w:lang w:eastAsia="ja-JP"/>
        </w:rPr>
        <w:t xml:space="preserve"> </w:t>
      </w:r>
      <w:proofErr w:type="spellStart"/>
      <w:r w:rsidRPr="003230B7">
        <w:rPr>
          <w:lang w:eastAsia="ja-JP"/>
        </w:rPr>
        <w:t>vụ</w:t>
      </w:r>
      <w:proofErr w:type="spellEnd"/>
      <w:r w:rsidRPr="003230B7">
        <w:rPr>
          <w:lang w:eastAsia="ja-JP"/>
        </w:rPr>
        <w:t xml:space="preserve"> </w:t>
      </w:r>
      <w:proofErr w:type="spellStart"/>
      <w:r w:rsidRPr="003230B7">
        <w:rPr>
          <w:lang w:eastAsia="ja-JP"/>
        </w:rPr>
        <w:t>tính</w:t>
      </w:r>
      <w:proofErr w:type="spellEnd"/>
      <w:r w:rsidRPr="003230B7">
        <w:rPr>
          <w:lang w:eastAsia="ja-JP"/>
        </w:rPr>
        <w:t xml:space="preserve"> </w:t>
      </w:r>
      <w:proofErr w:type="spellStart"/>
      <w:r w:rsidRPr="003230B7">
        <w:rPr>
          <w:lang w:eastAsia="ja-JP"/>
        </w:rPr>
        <w:t>năng</w:t>
      </w:r>
      <w:proofErr w:type="spellEnd"/>
      <w:r w:rsidRPr="003230B7">
        <w:rPr>
          <w:lang w:eastAsia="ja-JP"/>
        </w:rPr>
        <w:t xml:space="preserve"> </w:t>
      </w:r>
      <w:proofErr w:type="spellStart"/>
      <w:r w:rsidRPr="003230B7">
        <w:rPr>
          <w:lang w:eastAsia="ja-JP"/>
        </w:rPr>
        <w:t>cộng</w:t>
      </w:r>
      <w:proofErr w:type="spellEnd"/>
      <w:r w:rsidRPr="003230B7">
        <w:rPr>
          <w:lang w:eastAsia="ja-JP"/>
        </w:rPr>
        <w:t xml:space="preserve"> </w:t>
      </w:r>
      <w:proofErr w:type="spellStart"/>
      <w:r w:rsidRPr="003230B7">
        <w:rPr>
          <w:lang w:eastAsia="ja-JP"/>
        </w:rPr>
        <w:t>tác</w:t>
      </w:r>
      <w:proofErr w:type="spellEnd"/>
      <w:r w:rsidRPr="003230B7">
        <w:rPr>
          <w:lang w:eastAsia="ja-JP"/>
        </w:rPr>
        <w:t xml:space="preserve"> </w:t>
      </w:r>
      <w:proofErr w:type="spellStart"/>
      <w:r w:rsidRPr="003230B7">
        <w:rPr>
          <w:lang w:eastAsia="ja-JP"/>
        </w:rPr>
        <w:t>và</w:t>
      </w:r>
      <w:proofErr w:type="spellEnd"/>
      <w:r w:rsidRPr="003230B7">
        <w:rPr>
          <w:lang w:eastAsia="ja-JP"/>
        </w:rPr>
        <w:t xml:space="preserve"> </w:t>
      </w:r>
      <w:proofErr w:type="spellStart"/>
      <w:r w:rsidRPr="003230B7">
        <w:rPr>
          <w:lang w:eastAsia="ja-JP"/>
        </w:rPr>
        <w:t>làm</w:t>
      </w:r>
      <w:proofErr w:type="spellEnd"/>
      <w:r w:rsidRPr="003230B7">
        <w:rPr>
          <w:lang w:eastAsia="ja-JP"/>
        </w:rPr>
        <w:t xml:space="preserve"> </w:t>
      </w:r>
      <w:proofErr w:type="spellStart"/>
      <w:r w:rsidRPr="003230B7">
        <w:rPr>
          <w:lang w:eastAsia="ja-JP"/>
        </w:rPr>
        <w:t>việc</w:t>
      </w:r>
      <w:proofErr w:type="spellEnd"/>
      <w:r w:rsidRPr="003230B7">
        <w:rPr>
          <w:lang w:eastAsia="ja-JP"/>
        </w:rPr>
        <w:t xml:space="preserve"> </w:t>
      </w:r>
      <w:proofErr w:type="spellStart"/>
      <w:r w:rsidRPr="003230B7">
        <w:rPr>
          <w:lang w:eastAsia="ja-JP"/>
        </w:rPr>
        <w:t>nhóm</w:t>
      </w:r>
      <w:proofErr w:type="spellEnd"/>
      <w:r w:rsidRPr="003230B7">
        <w:rPr>
          <w:lang w:eastAsia="ja-JP"/>
        </w:rPr>
        <w:t xml:space="preserve"> </w:t>
      </w:r>
      <w:proofErr w:type="spellStart"/>
      <w:r w:rsidRPr="003230B7">
        <w:rPr>
          <w:lang w:eastAsia="ja-JP"/>
        </w:rPr>
        <w:t>giữa</w:t>
      </w:r>
      <w:proofErr w:type="spellEnd"/>
      <w:r w:rsidRPr="003230B7">
        <w:rPr>
          <w:lang w:eastAsia="ja-JP"/>
        </w:rPr>
        <w:t xml:space="preserve"> </w:t>
      </w:r>
      <w:proofErr w:type="spellStart"/>
      <w:r w:rsidRPr="003230B7">
        <w:rPr>
          <w:lang w:eastAsia="ja-JP"/>
        </w:rPr>
        <w:t>các</w:t>
      </w:r>
      <w:proofErr w:type="spellEnd"/>
      <w:r w:rsidRPr="003230B7">
        <w:rPr>
          <w:lang w:eastAsia="ja-JP"/>
        </w:rPr>
        <w:t xml:space="preserve"> </w:t>
      </w:r>
      <w:proofErr w:type="spellStart"/>
      <w:r w:rsidRPr="003230B7">
        <w:rPr>
          <w:lang w:eastAsia="ja-JP"/>
        </w:rPr>
        <w:t>người</w:t>
      </w:r>
      <w:proofErr w:type="spellEnd"/>
      <w:r w:rsidRPr="003230B7">
        <w:rPr>
          <w:lang w:eastAsia="ja-JP"/>
        </w:rPr>
        <w:t xml:space="preserve"> </w:t>
      </w:r>
      <w:proofErr w:type="spellStart"/>
      <w:r w:rsidRPr="003230B7">
        <w:rPr>
          <w:lang w:eastAsia="ja-JP"/>
        </w:rPr>
        <w:t>dùng</w:t>
      </w:r>
      <w:proofErr w:type="spellEnd"/>
      <w:r w:rsidRPr="003230B7">
        <w:rPr>
          <w:lang w:eastAsia="ja-JP"/>
        </w:rPr>
        <w:t>.</w:t>
      </w:r>
    </w:p>
    <w:p w14:paraId="5E49CFB5" w14:textId="77777777" w:rsidR="003230B7" w:rsidRPr="003230B7" w:rsidRDefault="003230B7" w:rsidP="003230B7">
      <w:pPr>
        <w:numPr>
          <w:ilvl w:val="0"/>
          <w:numId w:val="17"/>
        </w:numPr>
        <w:rPr>
          <w:lang w:eastAsia="ja-JP"/>
        </w:rPr>
      </w:pPr>
      <w:proofErr w:type="spellStart"/>
      <w:r w:rsidRPr="003230B7">
        <w:rPr>
          <w:b/>
          <w:bCs/>
          <w:lang w:eastAsia="ja-JP"/>
        </w:rPr>
        <w:t>group_id</w:t>
      </w:r>
      <w:proofErr w:type="spellEnd"/>
      <w:r w:rsidRPr="003230B7">
        <w:rPr>
          <w:lang w:eastAsia="ja-JP"/>
        </w:rPr>
        <w:t xml:space="preserve">: </w:t>
      </w:r>
      <w:proofErr w:type="spellStart"/>
      <w:r w:rsidRPr="003230B7">
        <w:rPr>
          <w:lang w:eastAsia="ja-JP"/>
        </w:rPr>
        <w:t>Mã</w:t>
      </w:r>
      <w:proofErr w:type="spellEnd"/>
      <w:r w:rsidRPr="003230B7">
        <w:rPr>
          <w:lang w:eastAsia="ja-JP"/>
        </w:rPr>
        <w:t xml:space="preserve"> </w:t>
      </w:r>
      <w:proofErr w:type="spellStart"/>
      <w:r w:rsidRPr="003230B7">
        <w:rPr>
          <w:lang w:eastAsia="ja-JP"/>
        </w:rPr>
        <w:t>định</w:t>
      </w:r>
      <w:proofErr w:type="spellEnd"/>
      <w:r w:rsidRPr="003230B7">
        <w:rPr>
          <w:lang w:eastAsia="ja-JP"/>
        </w:rPr>
        <w:t xml:space="preserve"> </w:t>
      </w:r>
      <w:proofErr w:type="spellStart"/>
      <w:r w:rsidRPr="003230B7">
        <w:rPr>
          <w:lang w:eastAsia="ja-JP"/>
        </w:rPr>
        <w:t>danh</w:t>
      </w:r>
      <w:proofErr w:type="spellEnd"/>
      <w:r w:rsidRPr="003230B7">
        <w:rPr>
          <w:lang w:eastAsia="ja-JP"/>
        </w:rPr>
        <w:t xml:space="preserve"> </w:t>
      </w:r>
      <w:proofErr w:type="spellStart"/>
      <w:r w:rsidRPr="003230B7">
        <w:rPr>
          <w:lang w:eastAsia="ja-JP"/>
        </w:rPr>
        <w:t>duy</w:t>
      </w:r>
      <w:proofErr w:type="spellEnd"/>
      <w:r w:rsidRPr="003230B7">
        <w:rPr>
          <w:lang w:eastAsia="ja-JP"/>
        </w:rPr>
        <w:t xml:space="preserve"> </w:t>
      </w:r>
      <w:proofErr w:type="spellStart"/>
      <w:r w:rsidRPr="003230B7">
        <w:rPr>
          <w:lang w:eastAsia="ja-JP"/>
        </w:rPr>
        <w:t>nhất</w:t>
      </w:r>
      <w:proofErr w:type="spellEnd"/>
      <w:r w:rsidRPr="003230B7">
        <w:rPr>
          <w:lang w:eastAsia="ja-JP"/>
        </w:rPr>
        <w:t xml:space="preserve"> </w:t>
      </w:r>
      <w:proofErr w:type="spellStart"/>
      <w:r w:rsidRPr="003230B7">
        <w:rPr>
          <w:lang w:eastAsia="ja-JP"/>
        </w:rPr>
        <w:t>của</w:t>
      </w:r>
      <w:proofErr w:type="spellEnd"/>
      <w:r w:rsidRPr="003230B7">
        <w:rPr>
          <w:lang w:eastAsia="ja-JP"/>
        </w:rPr>
        <w:t xml:space="preserve"> </w:t>
      </w:r>
      <w:proofErr w:type="spellStart"/>
      <w:r w:rsidRPr="003230B7">
        <w:rPr>
          <w:lang w:eastAsia="ja-JP"/>
        </w:rPr>
        <w:t>nhóm</w:t>
      </w:r>
      <w:proofErr w:type="spellEnd"/>
      <w:r w:rsidRPr="003230B7">
        <w:rPr>
          <w:lang w:eastAsia="ja-JP"/>
        </w:rPr>
        <w:t xml:space="preserve"> </w:t>
      </w:r>
      <w:proofErr w:type="spellStart"/>
      <w:r w:rsidRPr="003230B7">
        <w:rPr>
          <w:lang w:eastAsia="ja-JP"/>
        </w:rPr>
        <w:t>trò</w:t>
      </w:r>
      <w:proofErr w:type="spellEnd"/>
      <w:r w:rsidRPr="003230B7">
        <w:rPr>
          <w:lang w:eastAsia="ja-JP"/>
        </w:rPr>
        <w:t xml:space="preserve"> </w:t>
      </w:r>
      <w:proofErr w:type="spellStart"/>
      <w:r w:rsidRPr="003230B7">
        <w:rPr>
          <w:lang w:eastAsia="ja-JP"/>
        </w:rPr>
        <w:t>chuyện</w:t>
      </w:r>
      <w:proofErr w:type="spellEnd"/>
      <w:r w:rsidRPr="003230B7">
        <w:rPr>
          <w:lang w:eastAsia="ja-JP"/>
        </w:rPr>
        <w:t xml:space="preserve">. </w:t>
      </w:r>
      <w:proofErr w:type="spellStart"/>
      <w:r w:rsidRPr="003230B7">
        <w:rPr>
          <w:lang w:eastAsia="ja-JP"/>
        </w:rPr>
        <w:t>Đây</w:t>
      </w:r>
      <w:proofErr w:type="spellEnd"/>
      <w:r w:rsidRPr="003230B7">
        <w:rPr>
          <w:lang w:eastAsia="ja-JP"/>
        </w:rPr>
        <w:t xml:space="preserve"> </w:t>
      </w:r>
      <w:proofErr w:type="spellStart"/>
      <w:r w:rsidRPr="003230B7">
        <w:rPr>
          <w:lang w:eastAsia="ja-JP"/>
        </w:rPr>
        <w:t>là</w:t>
      </w:r>
      <w:proofErr w:type="spellEnd"/>
      <w:r w:rsidRPr="003230B7">
        <w:rPr>
          <w:lang w:eastAsia="ja-JP"/>
        </w:rPr>
        <w:t xml:space="preserve"> </w:t>
      </w:r>
      <w:proofErr w:type="spellStart"/>
      <w:r w:rsidRPr="003230B7">
        <w:rPr>
          <w:lang w:eastAsia="ja-JP"/>
        </w:rPr>
        <w:t>Khóa</w:t>
      </w:r>
      <w:proofErr w:type="spellEnd"/>
      <w:r w:rsidRPr="003230B7">
        <w:rPr>
          <w:lang w:eastAsia="ja-JP"/>
        </w:rPr>
        <w:t xml:space="preserve"> </w:t>
      </w:r>
      <w:proofErr w:type="spellStart"/>
      <w:r w:rsidRPr="003230B7">
        <w:rPr>
          <w:lang w:eastAsia="ja-JP"/>
        </w:rPr>
        <w:t>chính</w:t>
      </w:r>
      <w:proofErr w:type="spellEnd"/>
      <w:r w:rsidRPr="003230B7">
        <w:rPr>
          <w:lang w:eastAsia="ja-JP"/>
        </w:rPr>
        <w:t>.</w:t>
      </w:r>
    </w:p>
    <w:p w14:paraId="50B243E5" w14:textId="77777777" w:rsidR="003230B7" w:rsidRPr="003230B7" w:rsidRDefault="003230B7" w:rsidP="003230B7">
      <w:pPr>
        <w:numPr>
          <w:ilvl w:val="0"/>
          <w:numId w:val="17"/>
        </w:numPr>
        <w:rPr>
          <w:lang w:eastAsia="ja-JP"/>
        </w:rPr>
      </w:pPr>
      <w:proofErr w:type="spellStart"/>
      <w:r w:rsidRPr="003230B7">
        <w:rPr>
          <w:b/>
          <w:bCs/>
          <w:lang w:eastAsia="ja-JP"/>
        </w:rPr>
        <w:t>group_name</w:t>
      </w:r>
      <w:proofErr w:type="spellEnd"/>
      <w:r w:rsidRPr="003230B7">
        <w:rPr>
          <w:lang w:eastAsia="ja-JP"/>
        </w:rPr>
        <w:t xml:space="preserve">: </w:t>
      </w:r>
      <w:proofErr w:type="spellStart"/>
      <w:r w:rsidRPr="003230B7">
        <w:rPr>
          <w:lang w:eastAsia="ja-JP"/>
        </w:rPr>
        <w:t>Tên</w:t>
      </w:r>
      <w:proofErr w:type="spellEnd"/>
      <w:r w:rsidRPr="003230B7">
        <w:rPr>
          <w:lang w:eastAsia="ja-JP"/>
        </w:rPr>
        <w:t xml:space="preserve"> </w:t>
      </w:r>
      <w:proofErr w:type="spellStart"/>
      <w:r w:rsidRPr="003230B7">
        <w:rPr>
          <w:lang w:eastAsia="ja-JP"/>
        </w:rPr>
        <w:t>của</w:t>
      </w:r>
      <w:proofErr w:type="spellEnd"/>
      <w:r w:rsidRPr="003230B7">
        <w:rPr>
          <w:lang w:eastAsia="ja-JP"/>
        </w:rPr>
        <w:t xml:space="preserve"> </w:t>
      </w:r>
      <w:proofErr w:type="spellStart"/>
      <w:r w:rsidRPr="003230B7">
        <w:rPr>
          <w:lang w:eastAsia="ja-JP"/>
        </w:rPr>
        <w:t>nhóm</w:t>
      </w:r>
      <w:proofErr w:type="spellEnd"/>
      <w:r w:rsidRPr="003230B7">
        <w:rPr>
          <w:lang w:eastAsia="ja-JP"/>
        </w:rPr>
        <w:t xml:space="preserve"> </w:t>
      </w:r>
      <w:proofErr w:type="spellStart"/>
      <w:r w:rsidRPr="003230B7">
        <w:rPr>
          <w:lang w:eastAsia="ja-JP"/>
        </w:rPr>
        <w:t>trò</w:t>
      </w:r>
      <w:proofErr w:type="spellEnd"/>
      <w:r w:rsidRPr="003230B7">
        <w:rPr>
          <w:lang w:eastAsia="ja-JP"/>
        </w:rPr>
        <w:t xml:space="preserve"> </w:t>
      </w:r>
      <w:proofErr w:type="spellStart"/>
      <w:r w:rsidRPr="003230B7">
        <w:rPr>
          <w:lang w:eastAsia="ja-JP"/>
        </w:rPr>
        <w:t>chuyện</w:t>
      </w:r>
      <w:proofErr w:type="spellEnd"/>
      <w:r w:rsidRPr="003230B7">
        <w:rPr>
          <w:lang w:eastAsia="ja-JP"/>
        </w:rPr>
        <w:t>.</w:t>
      </w:r>
    </w:p>
    <w:p w14:paraId="61E38CAB" w14:textId="77777777" w:rsidR="003230B7" w:rsidRPr="003230B7" w:rsidRDefault="003230B7" w:rsidP="003230B7">
      <w:pPr>
        <w:numPr>
          <w:ilvl w:val="0"/>
          <w:numId w:val="17"/>
        </w:numPr>
        <w:rPr>
          <w:lang w:eastAsia="ja-JP"/>
        </w:rPr>
      </w:pPr>
      <w:proofErr w:type="spellStart"/>
      <w:r w:rsidRPr="003230B7">
        <w:rPr>
          <w:b/>
          <w:bCs/>
          <w:lang w:eastAsia="ja-JP"/>
        </w:rPr>
        <w:t>creator_id</w:t>
      </w:r>
      <w:proofErr w:type="spellEnd"/>
      <w:r w:rsidRPr="003230B7">
        <w:rPr>
          <w:lang w:eastAsia="ja-JP"/>
        </w:rPr>
        <w:t xml:space="preserve">: </w:t>
      </w:r>
      <w:proofErr w:type="spellStart"/>
      <w:r w:rsidRPr="003230B7">
        <w:rPr>
          <w:lang w:eastAsia="ja-JP"/>
        </w:rPr>
        <w:t>Khóa</w:t>
      </w:r>
      <w:proofErr w:type="spellEnd"/>
      <w:r w:rsidRPr="003230B7">
        <w:rPr>
          <w:lang w:eastAsia="ja-JP"/>
        </w:rPr>
        <w:t xml:space="preserve"> </w:t>
      </w:r>
      <w:proofErr w:type="spellStart"/>
      <w:r w:rsidRPr="003230B7">
        <w:rPr>
          <w:lang w:eastAsia="ja-JP"/>
        </w:rPr>
        <w:t>ngoại</w:t>
      </w:r>
      <w:proofErr w:type="spellEnd"/>
      <w:r w:rsidRPr="003230B7">
        <w:rPr>
          <w:lang w:eastAsia="ja-JP"/>
        </w:rPr>
        <w:t xml:space="preserve"> </w:t>
      </w:r>
      <w:proofErr w:type="spellStart"/>
      <w:r w:rsidRPr="003230B7">
        <w:rPr>
          <w:lang w:eastAsia="ja-JP"/>
        </w:rPr>
        <w:t>liên</w:t>
      </w:r>
      <w:proofErr w:type="spellEnd"/>
      <w:r w:rsidRPr="003230B7">
        <w:rPr>
          <w:lang w:eastAsia="ja-JP"/>
        </w:rPr>
        <w:t xml:space="preserve"> </w:t>
      </w:r>
      <w:proofErr w:type="spellStart"/>
      <w:r w:rsidRPr="003230B7">
        <w:rPr>
          <w:lang w:eastAsia="ja-JP"/>
        </w:rPr>
        <w:t>kết</w:t>
      </w:r>
      <w:proofErr w:type="spellEnd"/>
      <w:r w:rsidRPr="003230B7">
        <w:rPr>
          <w:lang w:eastAsia="ja-JP"/>
        </w:rPr>
        <w:t xml:space="preserve"> </w:t>
      </w:r>
      <w:proofErr w:type="spellStart"/>
      <w:r w:rsidRPr="003230B7">
        <w:rPr>
          <w:lang w:eastAsia="ja-JP"/>
        </w:rPr>
        <w:t>với</w:t>
      </w:r>
      <w:proofErr w:type="spellEnd"/>
      <w:r w:rsidRPr="003230B7">
        <w:rPr>
          <w:lang w:eastAsia="ja-JP"/>
        </w:rPr>
        <w:t xml:space="preserve"> ID </w:t>
      </w:r>
      <w:proofErr w:type="spellStart"/>
      <w:r w:rsidRPr="003230B7">
        <w:rPr>
          <w:lang w:eastAsia="ja-JP"/>
        </w:rPr>
        <w:t>người</w:t>
      </w:r>
      <w:proofErr w:type="spellEnd"/>
      <w:r w:rsidRPr="003230B7">
        <w:rPr>
          <w:lang w:eastAsia="ja-JP"/>
        </w:rPr>
        <w:t xml:space="preserve"> </w:t>
      </w:r>
      <w:proofErr w:type="spellStart"/>
      <w:r w:rsidRPr="003230B7">
        <w:rPr>
          <w:lang w:eastAsia="ja-JP"/>
        </w:rPr>
        <w:t>tạo</w:t>
      </w:r>
      <w:proofErr w:type="spellEnd"/>
      <w:r w:rsidRPr="003230B7">
        <w:rPr>
          <w:lang w:eastAsia="ja-JP"/>
        </w:rPr>
        <w:t xml:space="preserve"> </w:t>
      </w:r>
      <w:proofErr w:type="spellStart"/>
      <w:r w:rsidRPr="003230B7">
        <w:rPr>
          <w:lang w:eastAsia="ja-JP"/>
        </w:rPr>
        <w:t>nhóm</w:t>
      </w:r>
      <w:proofErr w:type="spellEnd"/>
      <w:r w:rsidRPr="003230B7">
        <w:rPr>
          <w:lang w:eastAsia="ja-JP"/>
        </w:rPr>
        <w:t>.</w:t>
      </w:r>
    </w:p>
    <w:p w14:paraId="71986C36" w14:textId="77777777" w:rsidR="003230B7" w:rsidRPr="003230B7" w:rsidRDefault="003230B7" w:rsidP="003230B7">
      <w:pPr>
        <w:numPr>
          <w:ilvl w:val="0"/>
          <w:numId w:val="17"/>
        </w:numPr>
        <w:rPr>
          <w:lang w:eastAsia="ja-JP"/>
        </w:rPr>
      </w:pPr>
      <w:r w:rsidRPr="003230B7">
        <w:rPr>
          <w:b/>
          <w:bCs/>
          <w:lang w:eastAsia="ja-JP"/>
        </w:rPr>
        <w:t>description</w:t>
      </w:r>
      <w:r w:rsidRPr="003230B7">
        <w:rPr>
          <w:lang w:eastAsia="ja-JP"/>
        </w:rPr>
        <w:t xml:space="preserve">: </w:t>
      </w:r>
      <w:proofErr w:type="spellStart"/>
      <w:r w:rsidRPr="003230B7">
        <w:rPr>
          <w:lang w:eastAsia="ja-JP"/>
        </w:rPr>
        <w:t>Mô</w:t>
      </w:r>
      <w:proofErr w:type="spellEnd"/>
      <w:r w:rsidRPr="003230B7">
        <w:rPr>
          <w:lang w:eastAsia="ja-JP"/>
        </w:rPr>
        <w:t xml:space="preserve"> </w:t>
      </w:r>
      <w:proofErr w:type="spellStart"/>
      <w:r w:rsidRPr="003230B7">
        <w:rPr>
          <w:lang w:eastAsia="ja-JP"/>
        </w:rPr>
        <w:t>tả</w:t>
      </w:r>
      <w:proofErr w:type="spellEnd"/>
      <w:r w:rsidRPr="003230B7">
        <w:rPr>
          <w:lang w:eastAsia="ja-JP"/>
        </w:rPr>
        <w:t xml:space="preserve"> </w:t>
      </w:r>
      <w:proofErr w:type="spellStart"/>
      <w:r w:rsidRPr="003230B7">
        <w:rPr>
          <w:lang w:eastAsia="ja-JP"/>
        </w:rPr>
        <w:t>ngắn</w:t>
      </w:r>
      <w:proofErr w:type="spellEnd"/>
      <w:r w:rsidRPr="003230B7">
        <w:rPr>
          <w:lang w:eastAsia="ja-JP"/>
        </w:rPr>
        <w:t xml:space="preserve"> </w:t>
      </w:r>
      <w:proofErr w:type="spellStart"/>
      <w:r w:rsidRPr="003230B7">
        <w:rPr>
          <w:lang w:eastAsia="ja-JP"/>
        </w:rPr>
        <w:t>gọn</w:t>
      </w:r>
      <w:proofErr w:type="spellEnd"/>
      <w:r w:rsidRPr="003230B7">
        <w:rPr>
          <w:lang w:eastAsia="ja-JP"/>
        </w:rPr>
        <w:t xml:space="preserve"> </w:t>
      </w:r>
      <w:proofErr w:type="spellStart"/>
      <w:r w:rsidRPr="003230B7">
        <w:rPr>
          <w:lang w:eastAsia="ja-JP"/>
        </w:rPr>
        <w:t>về</w:t>
      </w:r>
      <w:proofErr w:type="spellEnd"/>
      <w:r w:rsidRPr="003230B7">
        <w:rPr>
          <w:lang w:eastAsia="ja-JP"/>
        </w:rPr>
        <w:t xml:space="preserve"> </w:t>
      </w:r>
      <w:proofErr w:type="spellStart"/>
      <w:r w:rsidRPr="003230B7">
        <w:rPr>
          <w:lang w:eastAsia="ja-JP"/>
        </w:rPr>
        <w:t>mục</w:t>
      </w:r>
      <w:proofErr w:type="spellEnd"/>
      <w:r w:rsidRPr="003230B7">
        <w:rPr>
          <w:lang w:eastAsia="ja-JP"/>
        </w:rPr>
        <w:t xml:space="preserve"> </w:t>
      </w:r>
      <w:proofErr w:type="spellStart"/>
      <w:r w:rsidRPr="003230B7">
        <w:rPr>
          <w:lang w:eastAsia="ja-JP"/>
        </w:rPr>
        <w:t>đích</w:t>
      </w:r>
      <w:proofErr w:type="spellEnd"/>
      <w:r w:rsidRPr="003230B7">
        <w:rPr>
          <w:lang w:eastAsia="ja-JP"/>
        </w:rPr>
        <w:t xml:space="preserve"> </w:t>
      </w:r>
      <w:proofErr w:type="spellStart"/>
      <w:r w:rsidRPr="003230B7">
        <w:rPr>
          <w:lang w:eastAsia="ja-JP"/>
        </w:rPr>
        <w:t>của</w:t>
      </w:r>
      <w:proofErr w:type="spellEnd"/>
      <w:r w:rsidRPr="003230B7">
        <w:rPr>
          <w:lang w:eastAsia="ja-JP"/>
        </w:rPr>
        <w:t xml:space="preserve"> </w:t>
      </w:r>
      <w:proofErr w:type="spellStart"/>
      <w:r w:rsidRPr="003230B7">
        <w:rPr>
          <w:lang w:eastAsia="ja-JP"/>
        </w:rPr>
        <w:t>nhóm</w:t>
      </w:r>
      <w:proofErr w:type="spellEnd"/>
      <w:r w:rsidRPr="003230B7">
        <w:rPr>
          <w:lang w:eastAsia="ja-JP"/>
        </w:rPr>
        <w:t>.</w:t>
      </w:r>
    </w:p>
    <w:p w14:paraId="7F7C49A0" w14:textId="77777777" w:rsidR="003230B7" w:rsidRPr="003230B7" w:rsidRDefault="003230B7" w:rsidP="003230B7">
      <w:pPr>
        <w:numPr>
          <w:ilvl w:val="0"/>
          <w:numId w:val="17"/>
        </w:numPr>
        <w:rPr>
          <w:lang w:eastAsia="ja-JP"/>
        </w:rPr>
      </w:pPr>
      <w:proofErr w:type="spellStart"/>
      <w:r w:rsidRPr="003230B7">
        <w:rPr>
          <w:b/>
          <w:bCs/>
          <w:lang w:eastAsia="ja-JP"/>
        </w:rPr>
        <w:t>created_at</w:t>
      </w:r>
      <w:proofErr w:type="spellEnd"/>
      <w:r w:rsidRPr="003230B7">
        <w:rPr>
          <w:lang w:eastAsia="ja-JP"/>
        </w:rPr>
        <w:t xml:space="preserve">: </w:t>
      </w:r>
      <w:proofErr w:type="spellStart"/>
      <w:r w:rsidRPr="003230B7">
        <w:rPr>
          <w:lang w:eastAsia="ja-JP"/>
        </w:rPr>
        <w:t>Thời</w:t>
      </w:r>
      <w:proofErr w:type="spellEnd"/>
      <w:r w:rsidRPr="003230B7">
        <w:rPr>
          <w:lang w:eastAsia="ja-JP"/>
        </w:rPr>
        <w:t xml:space="preserve"> </w:t>
      </w:r>
      <w:proofErr w:type="spellStart"/>
      <w:r w:rsidRPr="003230B7">
        <w:rPr>
          <w:lang w:eastAsia="ja-JP"/>
        </w:rPr>
        <w:t>điểm</w:t>
      </w:r>
      <w:proofErr w:type="spellEnd"/>
      <w:r w:rsidRPr="003230B7">
        <w:rPr>
          <w:lang w:eastAsia="ja-JP"/>
        </w:rPr>
        <w:t xml:space="preserve"> </w:t>
      </w:r>
      <w:proofErr w:type="spellStart"/>
      <w:r w:rsidRPr="003230B7">
        <w:rPr>
          <w:lang w:eastAsia="ja-JP"/>
        </w:rPr>
        <w:t>nhóm</w:t>
      </w:r>
      <w:proofErr w:type="spellEnd"/>
      <w:r w:rsidRPr="003230B7">
        <w:rPr>
          <w:lang w:eastAsia="ja-JP"/>
        </w:rPr>
        <w:t xml:space="preserve"> </w:t>
      </w:r>
      <w:proofErr w:type="spellStart"/>
      <w:r w:rsidRPr="003230B7">
        <w:rPr>
          <w:lang w:eastAsia="ja-JP"/>
        </w:rPr>
        <w:t>được</w:t>
      </w:r>
      <w:proofErr w:type="spellEnd"/>
      <w:r w:rsidRPr="003230B7">
        <w:rPr>
          <w:lang w:eastAsia="ja-JP"/>
        </w:rPr>
        <w:t xml:space="preserve"> </w:t>
      </w:r>
      <w:proofErr w:type="spellStart"/>
      <w:r w:rsidRPr="003230B7">
        <w:rPr>
          <w:lang w:eastAsia="ja-JP"/>
        </w:rPr>
        <w:t>tạo</w:t>
      </w:r>
      <w:proofErr w:type="spellEnd"/>
      <w:r w:rsidRPr="003230B7">
        <w:rPr>
          <w:lang w:eastAsia="ja-JP"/>
        </w:rPr>
        <w:t>.</w:t>
      </w:r>
    </w:p>
    <w:p w14:paraId="670B2F52" w14:textId="6564A438" w:rsidR="007F54BC" w:rsidRDefault="003230B7" w:rsidP="00677616">
      <w:pPr>
        <w:numPr>
          <w:ilvl w:val="0"/>
          <w:numId w:val="17"/>
        </w:numPr>
        <w:rPr>
          <w:lang w:eastAsia="ja-JP"/>
        </w:rPr>
      </w:pPr>
      <w:proofErr w:type="spellStart"/>
      <w:r w:rsidRPr="003230B7">
        <w:rPr>
          <w:b/>
          <w:bCs/>
          <w:lang w:eastAsia="ja-JP"/>
        </w:rPr>
        <w:t>updated_at</w:t>
      </w:r>
      <w:proofErr w:type="spellEnd"/>
      <w:r w:rsidRPr="003230B7">
        <w:rPr>
          <w:lang w:eastAsia="ja-JP"/>
        </w:rPr>
        <w:t xml:space="preserve">: </w:t>
      </w:r>
      <w:proofErr w:type="spellStart"/>
      <w:r w:rsidRPr="003230B7">
        <w:rPr>
          <w:lang w:eastAsia="ja-JP"/>
        </w:rPr>
        <w:t>Thời</w:t>
      </w:r>
      <w:proofErr w:type="spellEnd"/>
      <w:r w:rsidRPr="003230B7">
        <w:rPr>
          <w:lang w:eastAsia="ja-JP"/>
        </w:rPr>
        <w:t xml:space="preserve"> </w:t>
      </w:r>
      <w:proofErr w:type="spellStart"/>
      <w:r w:rsidRPr="003230B7">
        <w:rPr>
          <w:lang w:eastAsia="ja-JP"/>
        </w:rPr>
        <w:t>điểm</w:t>
      </w:r>
      <w:proofErr w:type="spellEnd"/>
      <w:r w:rsidRPr="003230B7">
        <w:rPr>
          <w:lang w:eastAsia="ja-JP"/>
        </w:rPr>
        <w:t xml:space="preserve"> </w:t>
      </w:r>
      <w:proofErr w:type="spellStart"/>
      <w:r w:rsidRPr="003230B7">
        <w:rPr>
          <w:lang w:eastAsia="ja-JP"/>
        </w:rPr>
        <w:t>nhóm</w:t>
      </w:r>
      <w:proofErr w:type="spellEnd"/>
      <w:r w:rsidRPr="003230B7">
        <w:rPr>
          <w:lang w:eastAsia="ja-JP"/>
        </w:rPr>
        <w:t xml:space="preserve"> </w:t>
      </w:r>
      <w:proofErr w:type="spellStart"/>
      <w:r w:rsidRPr="003230B7">
        <w:rPr>
          <w:lang w:eastAsia="ja-JP"/>
        </w:rPr>
        <w:t>có</w:t>
      </w:r>
      <w:proofErr w:type="spellEnd"/>
      <w:r w:rsidRPr="003230B7">
        <w:rPr>
          <w:lang w:eastAsia="ja-JP"/>
        </w:rPr>
        <w:t xml:space="preserve"> </w:t>
      </w:r>
      <w:proofErr w:type="spellStart"/>
      <w:r w:rsidRPr="003230B7">
        <w:rPr>
          <w:lang w:eastAsia="ja-JP"/>
        </w:rPr>
        <w:t>hoạt</w:t>
      </w:r>
      <w:proofErr w:type="spellEnd"/>
      <w:r w:rsidRPr="003230B7">
        <w:rPr>
          <w:lang w:eastAsia="ja-JP"/>
        </w:rPr>
        <w:t xml:space="preserve"> </w:t>
      </w:r>
      <w:proofErr w:type="spellStart"/>
      <w:r w:rsidRPr="003230B7">
        <w:rPr>
          <w:lang w:eastAsia="ja-JP"/>
        </w:rPr>
        <w:t>động</w:t>
      </w:r>
      <w:proofErr w:type="spellEnd"/>
      <w:r w:rsidRPr="003230B7">
        <w:rPr>
          <w:lang w:eastAsia="ja-JP"/>
        </w:rPr>
        <w:t xml:space="preserve">/tin </w:t>
      </w:r>
      <w:proofErr w:type="spellStart"/>
      <w:r w:rsidRPr="003230B7">
        <w:rPr>
          <w:lang w:eastAsia="ja-JP"/>
        </w:rPr>
        <w:t>nhắn</w:t>
      </w:r>
      <w:proofErr w:type="spellEnd"/>
      <w:r w:rsidRPr="003230B7">
        <w:rPr>
          <w:lang w:eastAsia="ja-JP"/>
        </w:rPr>
        <w:t xml:space="preserve"> </w:t>
      </w:r>
      <w:proofErr w:type="spellStart"/>
      <w:r w:rsidRPr="003230B7">
        <w:rPr>
          <w:lang w:eastAsia="ja-JP"/>
        </w:rPr>
        <w:t>cuối</w:t>
      </w:r>
      <w:proofErr w:type="spellEnd"/>
      <w:r w:rsidRPr="003230B7">
        <w:rPr>
          <w:lang w:eastAsia="ja-JP"/>
        </w:rPr>
        <w:t xml:space="preserve"> </w:t>
      </w:r>
      <w:proofErr w:type="spellStart"/>
      <w:r w:rsidRPr="003230B7">
        <w:rPr>
          <w:lang w:eastAsia="ja-JP"/>
        </w:rPr>
        <w:t>cùng</w:t>
      </w:r>
      <w:proofErr w:type="spellEnd"/>
      <w:r w:rsidRPr="003230B7">
        <w:rPr>
          <w:lang w:eastAsia="ja-JP"/>
        </w:rPr>
        <w:t>.</w:t>
      </w:r>
    </w:p>
    <w:p w14:paraId="0E1313EF" w14:textId="77777777" w:rsidR="002752F8" w:rsidRDefault="004A330F" w:rsidP="002752F8">
      <w:pPr>
        <w:keepNext/>
        <w:jc w:val="center"/>
      </w:pPr>
      <w:r w:rsidRPr="004A330F">
        <w:rPr>
          <w:lang w:eastAsia="ja-JP"/>
        </w:rPr>
        <w:lastRenderedPageBreak/>
        <w:drawing>
          <wp:inline distT="0" distB="0" distL="0" distR="0" wp14:anchorId="19D00637" wp14:editId="3DD34D75">
            <wp:extent cx="1324051" cy="1588861"/>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25795" cy="1590954"/>
                    </a:xfrm>
                    <a:prstGeom prst="rect">
                      <a:avLst/>
                    </a:prstGeom>
                  </pic:spPr>
                </pic:pic>
              </a:graphicData>
            </a:graphic>
          </wp:inline>
        </w:drawing>
      </w:r>
    </w:p>
    <w:p w14:paraId="7461E842" w14:textId="5F2600C0" w:rsidR="00075788" w:rsidRDefault="002752F8" w:rsidP="002752F8">
      <w:pPr>
        <w:pStyle w:val="Caption"/>
        <w:rPr>
          <w:lang w:eastAsia="ja-JP"/>
        </w:rPr>
      </w:pPr>
      <w:proofErr w:type="spellStart"/>
      <w:proofErr w:type="gramStart"/>
      <w:r>
        <w:t>Hình</w:t>
      </w:r>
      <w:proofErr w:type="spellEnd"/>
      <w:r>
        <w:t xml:space="preserve">  </w:t>
      </w:r>
      <w:r>
        <w:rPr>
          <w:rFonts w:hint="eastAsia"/>
          <w:lang w:eastAsia="ja-JP"/>
        </w:rPr>
        <w:t>1</w:t>
      </w:r>
      <w:proofErr w:type="gramEnd"/>
      <w:r>
        <w:fldChar w:fldCharType="begin"/>
      </w:r>
      <w:r>
        <w:instrText xml:space="preserve"> SEQ Hình_ \* ARABIC </w:instrText>
      </w:r>
      <w:r>
        <w:fldChar w:fldCharType="separate"/>
      </w:r>
      <w:r>
        <w:rPr>
          <w:noProof/>
        </w:rPr>
        <w:t>7</w:t>
      </w:r>
      <w:r>
        <w:fldChar w:fldCharType="end"/>
      </w:r>
      <w:r>
        <w:rPr>
          <w:rFonts w:hint="eastAsia"/>
          <w:lang w:eastAsia="ja-JP"/>
        </w:rPr>
        <w:t xml:space="preserve">. </w:t>
      </w:r>
      <w:proofErr w:type="spellStart"/>
      <w:r w:rsidRPr="00372836">
        <w:rPr>
          <w:lang w:eastAsia="ja-JP"/>
        </w:rPr>
        <w:t>Bảng</w:t>
      </w:r>
      <w:proofErr w:type="spellEnd"/>
      <w:r w:rsidRPr="00372836">
        <w:rPr>
          <w:lang w:eastAsia="ja-JP"/>
        </w:rPr>
        <w:t xml:space="preserve"> </w:t>
      </w:r>
      <w:proofErr w:type="spellStart"/>
      <w:r w:rsidRPr="00372836">
        <w:rPr>
          <w:lang w:eastAsia="ja-JP"/>
        </w:rPr>
        <w:t>group_members</w:t>
      </w:r>
      <w:proofErr w:type="spellEnd"/>
    </w:p>
    <w:p w14:paraId="010D00C9" w14:textId="77777777" w:rsidR="003230B7" w:rsidRPr="003230B7" w:rsidRDefault="003230B7" w:rsidP="003230B7">
      <w:pPr>
        <w:ind w:firstLine="567"/>
        <w:rPr>
          <w:lang w:eastAsia="ja-JP"/>
        </w:rPr>
      </w:pPr>
      <w:proofErr w:type="spellStart"/>
      <w:r w:rsidRPr="003230B7">
        <w:rPr>
          <w:lang w:eastAsia="ja-JP"/>
        </w:rPr>
        <w:t>Bảng</w:t>
      </w:r>
      <w:proofErr w:type="spellEnd"/>
      <w:r w:rsidRPr="003230B7">
        <w:rPr>
          <w:lang w:eastAsia="ja-JP"/>
        </w:rPr>
        <w:t xml:space="preserve"> </w:t>
      </w:r>
      <w:proofErr w:type="spellStart"/>
      <w:r w:rsidRPr="003230B7">
        <w:rPr>
          <w:lang w:eastAsia="ja-JP"/>
        </w:rPr>
        <w:t>group_members</w:t>
      </w:r>
      <w:proofErr w:type="spellEnd"/>
      <w:r w:rsidRPr="003230B7">
        <w:rPr>
          <w:lang w:eastAsia="ja-JP"/>
        </w:rPr>
        <w:t xml:space="preserve"> </w:t>
      </w:r>
      <w:proofErr w:type="spellStart"/>
      <w:r w:rsidRPr="003230B7">
        <w:rPr>
          <w:lang w:eastAsia="ja-JP"/>
        </w:rPr>
        <w:t>là</w:t>
      </w:r>
      <w:proofErr w:type="spellEnd"/>
      <w:r w:rsidRPr="003230B7">
        <w:rPr>
          <w:lang w:eastAsia="ja-JP"/>
        </w:rPr>
        <w:t xml:space="preserve"> </w:t>
      </w:r>
      <w:proofErr w:type="spellStart"/>
      <w:r w:rsidRPr="003230B7">
        <w:rPr>
          <w:lang w:eastAsia="ja-JP"/>
        </w:rPr>
        <w:t>bảng</w:t>
      </w:r>
      <w:proofErr w:type="spellEnd"/>
      <w:r w:rsidRPr="003230B7">
        <w:rPr>
          <w:lang w:eastAsia="ja-JP"/>
        </w:rPr>
        <w:t xml:space="preserve"> </w:t>
      </w:r>
      <w:proofErr w:type="spellStart"/>
      <w:r w:rsidRPr="003230B7">
        <w:rPr>
          <w:lang w:eastAsia="ja-JP"/>
        </w:rPr>
        <w:t>trung</w:t>
      </w:r>
      <w:proofErr w:type="spellEnd"/>
      <w:r w:rsidRPr="003230B7">
        <w:rPr>
          <w:lang w:eastAsia="ja-JP"/>
        </w:rPr>
        <w:t xml:space="preserve"> </w:t>
      </w:r>
      <w:proofErr w:type="spellStart"/>
      <w:r w:rsidRPr="003230B7">
        <w:rPr>
          <w:lang w:eastAsia="ja-JP"/>
        </w:rPr>
        <w:t>gian</w:t>
      </w:r>
      <w:proofErr w:type="spellEnd"/>
      <w:r w:rsidRPr="003230B7">
        <w:rPr>
          <w:lang w:eastAsia="ja-JP"/>
        </w:rPr>
        <w:t xml:space="preserve"> (Junction Table) </w:t>
      </w:r>
      <w:proofErr w:type="spellStart"/>
      <w:r w:rsidRPr="003230B7">
        <w:rPr>
          <w:lang w:eastAsia="ja-JP"/>
        </w:rPr>
        <w:t>dùng</w:t>
      </w:r>
      <w:proofErr w:type="spellEnd"/>
      <w:r w:rsidRPr="003230B7">
        <w:rPr>
          <w:lang w:eastAsia="ja-JP"/>
        </w:rPr>
        <w:t xml:space="preserve"> </w:t>
      </w:r>
      <w:proofErr w:type="spellStart"/>
      <w:r w:rsidRPr="003230B7">
        <w:rPr>
          <w:lang w:eastAsia="ja-JP"/>
        </w:rPr>
        <w:t>để</w:t>
      </w:r>
      <w:proofErr w:type="spellEnd"/>
      <w:r w:rsidRPr="003230B7">
        <w:rPr>
          <w:lang w:eastAsia="ja-JP"/>
        </w:rPr>
        <w:t xml:space="preserve"> </w:t>
      </w:r>
      <w:proofErr w:type="spellStart"/>
      <w:r w:rsidRPr="003230B7">
        <w:rPr>
          <w:lang w:eastAsia="ja-JP"/>
        </w:rPr>
        <w:t>thiết</w:t>
      </w:r>
      <w:proofErr w:type="spellEnd"/>
      <w:r w:rsidRPr="003230B7">
        <w:rPr>
          <w:lang w:eastAsia="ja-JP"/>
        </w:rPr>
        <w:t xml:space="preserve"> </w:t>
      </w:r>
      <w:proofErr w:type="spellStart"/>
      <w:r w:rsidRPr="003230B7">
        <w:rPr>
          <w:lang w:eastAsia="ja-JP"/>
        </w:rPr>
        <w:t>lập</w:t>
      </w:r>
      <w:proofErr w:type="spellEnd"/>
      <w:r w:rsidRPr="003230B7">
        <w:rPr>
          <w:lang w:eastAsia="ja-JP"/>
        </w:rPr>
        <w:t xml:space="preserve"> </w:t>
      </w:r>
      <w:proofErr w:type="spellStart"/>
      <w:r w:rsidRPr="003230B7">
        <w:rPr>
          <w:lang w:eastAsia="ja-JP"/>
        </w:rPr>
        <w:t>mối</w:t>
      </w:r>
      <w:proofErr w:type="spellEnd"/>
      <w:r w:rsidRPr="003230B7">
        <w:rPr>
          <w:lang w:eastAsia="ja-JP"/>
        </w:rPr>
        <w:t xml:space="preserve"> </w:t>
      </w:r>
      <w:proofErr w:type="spellStart"/>
      <w:r w:rsidRPr="003230B7">
        <w:rPr>
          <w:lang w:eastAsia="ja-JP"/>
        </w:rPr>
        <w:t>quan</w:t>
      </w:r>
      <w:proofErr w:type="spellEnd"/>
      <w:r w:rsidRPr="003230B7">
        <w:rPr>
          <w:lang w:eastAsia="ja-JP"/>
        </w:rPr>
        <w:t xml:space="preserve"> </w:t>
      </w:r>
      <w:proofErr w:type="spellStart"/>
      <w:r w:rsidRPr="003230B7">
        <w:rPr>
          <w:lang w:eastAsia="ja-JP"/>
        </w:rPr>
        <w:t>hệ</w:t>
      </w:r>
      <w:proofErr w:type="spellEnd"/>
      <w:r w:rsidRPr="003230B7">
        <w:rPr>
          <w:lang w:eastAsia="ja-JP"/>
        </w:rPr>
        <w:t xml:space="preserve"> N-N (</w:t>
      </w:r>
      <w:proofErr w:type="spellStart"/>
      <w:r w:rsidRPr="003230B7">
        <w:rPr>
          <w:lang w:eastAsia="ja-JP"/>
        </w:rPr>
        <w:t>Nhiều-Nhiều</w:t>
      </w:r>
      <w:proofErr w:type="spellEnd"/>
      <w:r w:rsidRPr="003230B7">
        <w:rPr>
          <w:lang w:eastAsia="ja-JP"/>
        </w:rPr>
        <w:t xml:space="preserve">) </w:t>
      </w:r>
      <w:proofErr w:type="spellStart"/>
      <w:r w:rsidRPr="003230B7">
        <w:rPr>
          <w:lang w:eastAsia="ja-JP"/>
        </w:rPr>
        <w:t>giữa</w:t>
      </w:r>
      <w:proofErr w:type="spellEnd"/>
      <w:r w:rsidRPr="003230B7">
        <w:rPr>
          <w:lang w:eastAsia="ja-JP"/>
        </w:rPr>
        <w:t xml:space="preserve"> </w:t>
      </w:r>
      <w:proofErr w:type="spellStart"/>
      <w:r w:rsidRPr="003230B7">
        <w:rPr>
          <w:lang w:eastAsia="ja-JP"/>
        </w:rPr>
        <w:t>Bảng</w:t>
      </w:r>
      <w:proofErr w:type="spellEnd"/>
      <w:r w:rsidRPr="003230B7">
        <w:rPr>
          <w:lang w:eastAsia="ja-JP"/>
        </w:rPr>
        <w:t xml:space="preserve"> users </w:t>
      </w:r>
      <w:proofErr w:type="spellStart"/>
      <w:r w:rsidRPr="003230B7">
        <w:rPr>
          <w:lang w:eastAsia="ja-JP"/>
        </w:rPr>
        <w:t>và</w:t>
      </w:r>
      <w:proofErr w:type="spellEnd"/>
      <w:r w:rsidRPr="003230B7">
        <w:rPr>
          <w:lang w:eastAsia="ja-JP"/>
        </w:rPr>
        <w:t xml:space="preserve"> </w:t>
      </w:r>
      <w:proofErr w:type="spellStart"/>
      <w:r w:rsidRPr="003230B7">
        <w:rPr>
          <w:lang w:eastAsia="ja-JP"/>
        </w:rPr>
        <w:t>Bảng</w:t>
      </w:r>
      <w:proofErr w:type="spellEnd"/>
      <w:r w:rsidRPr="003230B7">
        <w:rPr>
          <w:lang w:eastAsia="ja-JP"/>
        </w:rPr>
        <w:t xml:space="preserve"> </w:t>
      </w:r>
      <w:proofErr w:type="spellStart"/>
      <w:r w:rsidRPr="003230B7">
        <w:rPr>
          <w:lang w:eastAsia="ja-JP"/>
        </w:rPr>
        <w:t>chat_groups</w:t>
      </w:r>
      <w:proofErr w:type="spellEnd"/>
      <w:r w:rsidRPr="003230B7">
        <w:rPr>
          <w:lang w:eastAsia="ja-JP"/>
        </w:rPr>
        <w:t xml:space="preserve">, </w:t>
      </w:r>
      <w:proofErr w:type="spellStart"/>
      <w:r w:rsidRPr="003230B7">
        <w:rPr>
          <w:lang w:eastAsia="ja-JP"/>
        </w:rPr>
        <w:t>xác</w:t>
      </w:r>
      <w:proofErr w:type="spellEnd"/>
      <w:r w:rsidRPr="003230B7">
        <w:rPr>
          <w:lang w:eastAsia="ja-JP"/>
        </w:rPr>
        <w:t xml:space="preserve"> </w:t>
      </w:r>
      <w:proofErr w:type="spellStart"/>
      <w:r w:rsidRPr="003230B7">
        <w:rPr>
          <w:lang w:eastAsia="ja-JP"/>
        </w:rPr>
        <w:t>định</w:t>
      </w:r>
      <w:proofErr w:type="spellEnd"/>
      <w:r w:rsidRPr="003230B7">
        <w:rPr>
          <w:lang w:eastAsia="ja-JP"/>
        </w:rPr>
        <w:t xml:space="preserve"> </w:t>
      </w:r>
      <w:proofErr w:type="spellStart"/>
      <w:r w:rsidRPr="003230B7">
        <w:rPr>
          <w:lang w:eastAsia="ja-JP"/>
        </w:rPr>
        <w:t>những</w:t>
      </w:r>
      <w:proofErr w:type="spellEnd"/>
      <w:r w:rsidRPr="003230B7">
        <w:rPr>
          <w:lang w:eastAsia="ja-JP"/>
        </w:rPr>
        <w:t xml:space="preserve"> </w:t>
      </w:r>
      <w:proofErr w:type="spellStart"/>
      <w:r w:rsidRPr="003230B7">
        <w:rPr>
          <w:lang w:eastAsia="ja-JP"/>
        </w:rPr>
        <w:t>người</w:t>
      </w:r>
      <w:proofErr w:type="spellEnd"/>
      <w:r w:rsidRPr="003230B7">
        <w:rPr>
          <w:lang w:eastAsia="ja-JP"/>
        </w:rPr>
        <w:t xml:space="preserve"> </w:t>
      </w:r>
      <w:proofErr w:type="spellStart"/>
      <w:r w:rsidRPr="003230B7">
        <w:rPr>
          <w:lang w:eastAsia="ja-JP"/>
        </w:rPr>
        <w:t>dùng</w:t>
      </w:r>
      <w:proofErr w:type="spellEnd"/>
      <w:r w:rsidRPr="003230B7">
        <w:rPr>
          <w:lang w:eastAsia="ja-JP"/>
        </w:rPr>
        <w:t xml:space="preserve"> </w:t>
      </w:r>
      <w:proofErr w:type="spellStart"/>
      <w:r w:rsidRPr="003230B7">
        <w:rPr>
          <w:lang w:eastAsia="ja-JP"/>
        </w:rPr>
        <w:t>nào</w:t>
      </w:r>
      <w:proofErr w:type="spellEnd"/>
      <w:r w:rsidRPr="003230B7">
        <w:rPr>
          <w:lang w:eastAsia="ja-JP"/>
        </w:rPr>
        <w:t xml:space="preserve"> </w:t>
      </w:r>
      <w:proofErr w:type="spellStart"/>
      <w:r w:rsidRPr="003230B7">
        <w:rPr>
          <w:lang w:eastAsia="ja-JP"/>
        </w:rPr>
        <w:t>là</w:t>
      </w:r>
      <w:proofErr w:type="spellEnd"/>
      <w:r w:rsidRPr="003230B7">
        <w:rPr>
          <w:lang w:eastAsia="ja-JP"/>
        </w:rPr>
        <w:t xml:space="preserve"> </w:t>
      </w:r>
      <w:proofErr w:type="spellStart"/>
      <w:r w:rsidRPr="003230B7">
        <w:rPr>
          <w:lang w:eastAsia="ja-JP"/>
        </w:rPr>
        <w:t>thành</w:t>
      </w:r>
      <w:proofErr w:type="spellEnd"/>
      <w:r w:rsidRPr="003230B7">
        <w:rPr>
          <w:lang w:eastAsia="ja-JP"/>
        </w:rPr>
        <w:t xml:space="preserve"> </w:t>
      </w:r>
      <w:proofErr w:type="spellStart"/>
      <w:r w:rsidRPr="003230B7">
        <w:rPr>
          <w:lang w:eastAsia="ja-JP"/>
        </w:rPr>
        <w:t>viên</w:t>
      </w:r>
      <w:proofErr w:type="spellEnd"/>
      <w:r w:rsidRPr="003230B7">
        <w:rPr>
          <w:lang w:eastAsia="ja-JP"/>
        </w:rPr>
        <w:t xml:space="preserve"> </w:t>
      </w:r>
      <w:proofErr w:type="spellStart"/>
      <w:r w:rsidRPr="003230B7">
        <w:rPr>
          <w:lang w:eastAsia="ja-JP"/>
        </w:rPr>
        <w:t>của</w:t>
      </w:r>
      <w:proofErr w:type="spellEnd"/>
      <w:r w:rsidRPr="003230B7">
        <w:rPr>
          <w:lang w:eastAsia="ja-JP"/>
        </w:rPr>
        <w:t xml:space="preserve"> </w:t>
      </w:r>
      <w:proofErr w:type="spellStart"/>
      <w:r w:rsidRPr="003230B7">
        <w:rPr>
          <w:lang w:eastAsia="ja-JP"/>
        </w:rPr>
        <w:t>nhóm</w:t>
      </w:r>
      <w:proofErr w:type="spellEnd"/>
      <w:r w:rsidRPr="003230B7">
        <w:rPr>
          <w:lang w:eastAsia="ja-JP"/>
        </w:rPr>
        <w:t xml:space="preserve"> chat </w:t>
      </w:r>
      <w:proofErr w:type="spellStart"/>
      <w:r w:rsidRPr="003230B7">
        <w:rPr>
          <w:lang w:eastAsia="ja-JP"/>
        </w:rPr>
        <w:t>nào</w:t>
      </w:r>
      <w:proofErr w:type="spellEnd"/>
      <w:r w:rsidRPr="003230B7">
        <w:rPr>
          <w:lang w:eastAsia="ja-JP"/>
        </w:rPr>
        <w:t>.</w:t>
      </w:r>
    </w:p>
    <w:p w14:paraId="6AE3C528" w14:textId="77777777" w:rsidR="003230B7" w:rsidRPr="003230B7" w:rsidRDefault="003230B7" w:rsidP="003230B7">
      <w:pPr>
        <w:numPr>
          <w:ilvl w:val="0"/>
          <w:numId w:val="18"/>
        </w:numPr>
        <w:rPr>
          <w:lang w:eastAsia="ja-JP"/>
        </w:rPr>
      </w:pPr>
      <w:proofErr w:type="spellStart"/>
      <w:r w:rsidRPr="003230B7">
        <w:rPr>
          <w:b/>
          <w:bCs/>
          <w:lang w:eastAsia="ja-JP"/>
        </w:rPr>
        <w:t>group_member_id</w:t>
      </w:r>
      <w:proofErr w:type="spellEnd"/>
      <w:r w:rsidRPr="003230B7">
        <w:rPr>
          <w:lang w:eastAsia="ja-JP"/>
        </w:rPr>
        <w:t xml:space="preserve">: </w:t>
      </w:r>
      <w:proofErr w:type="spellStart"/>
      <w:r w:rsidRPr="003230B7">
        <w:rPr>
          <w:lang w:eastAsia="ja-JP"/>
        </w:rPr>
        <w:t>Khóa</w:t>
      </w:r>
      <w:proofErr w:type="spellEnd"/>
      <w:r w:rsidRPr="003230B7">
        <w:rPr>
          <w:lang w:eastAsia="ja-JP"/>
        </w:rPr>
        <w:t xml:space="preserve"> </w:t>
      </w:r>
      <w:proofErr w:type="spellStart"/>
      <w:r w:rsidRPr="003230B7">
        <w:rPr>
          <w:lang w:eastAsia="ja-JP"/>
        </w:rPr>
        <w:t>chính</w:t>
      </w:r>
      <w:proofErr w:type="spellEnd"/>
      <w:r w:rsidRPr="003230B7">
        <w:rPr>
          <w:lang w:eastAsia="ja-JP"/>
        </w:rPr>
        <w:t xml:space="preserve"> </w:t>
      </w:r>
      <w:proofErr w:type="spellStart"/>
      <w:r w:rsidRPr="003230B7">
        <w:rPr>
          <w:lang w:eastAsia="ja-JP"/>
        </w:rPr>
        <w:t>cho</w:t>
      </w:r>
      <w:proofErr w:type="spellEnd"/>
      <w:r w:rsidRPr="003230B7">
        <w:rPr>
          <w:lang w:eastAsia="ja-JP"/>
        </w:rPr>
        <w:t xml:space="preserve"> </w:t>
      </w:r>
      <w:proofErr w:type="spellStart"/>
      <w:r w:rsidRPr="003230B7">
        <w:rPr>
          <w:lang w:eastAsia="ja-JP"/>
        </w:rPr>
        <w:t>bảng</w:t>
      </w:r>
      <w:proofErr w:type="spellEnd"/>
      <w:r w:rsidRPr="003230B7">
        <w:rPr>
          <w:lang w:eastAsia="ja-JP"/>
        </w:rPr>
        <w:t xml:space="preserve"> </w:t>
      </w:r>
      <w:proofErr w:type="spellStart"/>
      <w:r w:rsidRPr="003230B7">
        <w:rPr>
          <w:lang w:eastAsia="ja-JP"/>
        </w:rPr>
        <w:t>trung</w:t>
      </w:r>
      <w:proofErr w:type="spellEnd"/>
      <w:r w:rsidRPr="003230B7">
        <w:rPr>
          <w:lang w:eastAsia="ja-JP"/>
        </w:rPr>
        <w:t xml:space="preserve"> </w:t>
      </w:r>
      <w:proofErr w:type="spellStart"/>
      <w:r w:rsidRPr="003230B7">
        <w:rPr>
          <w:lang w:eastAsia="ja-JP"/>
        </w:rPr>
        <w:t>gian</w:t>
      </w:r>
      <w:proofErr w:type="spellEnd"/>
      <w:r w:rsidRPr="003230B7">
        <w:rPr>
          <w:lang w:eastAsia="ja-JP"/>
        </w:rPr>
        <w:t>.</w:t>
      </w:r>
    </w:p>
    <w:p w14:paraId="3F0F7AD5" w14:textId="77777777" w:rsidR="003230B7" w:rsidRPr="003230B7" w:rsidRDefault="003230B7" w:rsidP="003230B7">
      <w:pPr>
        <w:numPr>
          <w:ilvl w:val="0"/>
          <w:numId w:val="18"/>
        </w:numPr>
        <w:rPr>
          <w:lang w:eastAsia="ja-JP"/>
        </w:rPr>
      </w:pPr>
      <w:proofErr w:type="spellStart"/>
      <w:r w:rsidRPr="003230B7">
        <w:rPr>
          <w:b/>
          <w:bCs/>
          <w:lang w:eastAsia="ja-JP"/>
        </w:rPr>
        <w:t>group_id</w:t>
      </w:r>
      <w:proofErr w:type="spellEnd"/>
      <w:r w:rsidRPr="003230B7">
        <w:rPr>
          <w:lang w:eastAsia="ja-JP"/>
        </w:rPr>
        <w:t xml:space="preserve">: </w:t>
      </w:r>
      <w:proofErr w:type="spellStart"/>
      <w:r w:rsidRPr="003230B7">
        <w:rPr>
          <w:lang w:eastAsia="ja-JP"/>
        </w:rPr>
        <w:t>Khóa</w:t>
      </w:r>
      <w:proofErr w:type="spellEnd"/>
      <w:r w:rsidRPr="003230B7">
        <w:rPr>
          <w:lang w:eastAsia="ja-JP"/>
        </w:rPr>
        <w:t xml:space="preserve"> </w:t>
      </w:r>
      <w:proofErr w:type="spellStart"/>
      <w:r w:rsidRPr="003230B7">
        <w:rPr>
          <w:lang w:eastAsia="ja-JP"/>
        </w:rPr>
        <w:t>ngoại</w:t>
      </w:r>
      <w:proofErr w:type="spellEnd"/>
      <w:r w:rsidRPr="003230B7">
        <w:rPr>
          <w:lang w:eastAsia="ja-JP"/>
        </w:rPr>
        <w:t xml:space="preserve"> </w:t>
      </w:r>
      <w:proofErr w:type="spellStart"/>
      <w:r w:rsidRPr="003230B7">
        <w:rPr>
          <w:lang w:eastAsia="ja-JP"/>
        </w:rPr>
        <w:t>liên</w:t>
      </w:r>
      <w:proofErr w:type="spellEnd"/>
      <w:r w:rsidRPr="003230B7">
        <w:rPr>
          <w:lang w:eastAsia="ja-JP"/>
        </w:rPr>
        <w:t xml:space="preserve"> </w:t>
      </w:r>
      <w:proofErr w:type="spellStart"/>
      <w:r w:rsidRPr="003230B7">
        <w:rPr>
          <w:lang w:eastAsia="ja-JP"/>
        </w:rPr>
        <w:t>kết</w:t>
      </w:r>
      <w:proofErr w:type="spellEnd"/>
      <w:r w:rsidRPr="003230B7">
        <w:rPr>
          <w:lang w:eastAsia="ja-JP"/>
        </w:rPr>
        <w:t xml:space="preserve"> </w:t>
      </w:r>
      <w:proofErr w:type="spellStart"/>
      <w:r w:rsidRPr="003230B7">
        <w:rPr>
          <w:lang w:eastAsia="ja-JP"/>
        </w:rPr>
        <w:t>với</w:t>
      </w:r>
      <w:proofErr w:type="spellEnd"/>
      <w:r w:rsidRPr="003230B7">
        <w:rPr>
          <w:lang w:eastAsia="ja-JP"/>
        </w:rPr>
        <w:t xml:space="preserve"> </w:t>
      </w:r>
      <w:proofErr w:type="spellStart"/>
      <w:r w:rsidRPr="003230B7">
        <w:rPr>
          <w:lang w:eastAsia="ja-JP"/>
        </w:rPr>
        <w:t>nhóm</w:t>
      </w:r>
      <w:proofErr w:type="spellEnd"/>
      <w:r w:rsidRPr="003230B7">
        <w:rPr>
          <w:lang w:eastAsia="ja-JP"/>
        </w:rPr>
        <w:t xml:space="preserve"> </w:t>
      </w:r>
      <w:proofErr w:type="spellStart"/>
      <w:r w:rsidRPr="003230B7">
        <w:rPr>
          <w:lang w:eastAsia="ja-JP"/>
        </w:rPr>
        <w:t>trò</w:t>
      </w:r>
      <w:proofErr w:type="spellEnd"/>
      <w:r w:rsidRPr="003230B7">
        <w:rPr>
          <w:lang w:eastAsia="ja-JP"/>
        </w:rPr>
        <w:t xml:space="preserve"> </w:t>
      </w:r>
      <w:proofErr w:type="spellStart"/>
      <w:r w:rsidRPr="003230B7">
        <w:rPr>
          <w:lang w:eastAsia="ja-JP"/>
        </w:rPr>
        <w:t>chuyện</w:t>
      </w:r>
      <w:proofErr w:type="spellEnd"/>
      <w:r w:rsidRPr="003230B7">
        <w:rPr>
          <w:lang w:eastAsia="ja-JP"/>
        </w:rPr>
        <w:t>.</w:t>
      </w:r>
    </w:p>
    <w:p w14:paraId="4FE80097" w14:textId="77777777" w:rsidR="003230B7" w:rsidRPr="003230B7" w:rsidRDefault="003230B7" w:rsidP="003230B7">
      <w:pPr>
        <w:numPr>
          <w:ilvl w:val="0"/>
          <w:numId w:val="18"/>
        </w:numPr>
        <w:rPr>
          <w:lang w:eastAsia="ja-JP"/>
        </w:rPr>
      </w:pPr>
      <w:proofErr w:type="spellStart"/>
      <w:r w:rsidRPr="003230B7">
        <w:rPr>
          <w:b/>
          <w:bCs/>
          <w:lang w:eastAsia="ja-JP"/>
        </w:rPr>
        <w:t>user_id</w:t>
      </w:r>
      <w:proofErr w:type="spellEnd"/>
      <w:r w:rsidRPr="003230B7">
        <w:rPr>
          <w:lang w:eastAsia="ja-JP"/>
        </w:rPr>
        <w:t xml:space="preserve">: </w:t>
      </w:r>
      <w:proofErr w:type="spellStart"/>
      <w:r w:rsidRPr="003230B7">
        <w:rPr>
          <w:lang w:eastAsia="ja-JP"/>
        </w:rPr>
        <w:t>Khóa</w:t>
      </w:r>
      <w:proofErr w:type="spellEnd"/>
      <w:r w:rsidRPr="003230B7">
        <w:rPr>
          <w:lang w:eastAsia="ja-JP"/>
        </w:rPr>
        <w:t xml:space="preserve"> </w:t>
      </w:r>
      <w:proofErr w:type="spellStart"/>
      <w:r w:rsidRPr="003230B7">
        <w:rPr>
          <w:lang w:eastAsia="ja-JP"/>
        </w:rPr>
        <w:t>ngoại</w:t>
      </w:r>
      <w:proofErr w:type="spellEnd"/>
      <w:r w:rsidRPr="003230B7">
        <w:rPr>
          <w:lang w:eastAsia="ja-JP"/>
        </w:rPr>
        <w:t xml:space="preserve"> </w:t>
      </w:r>
      <w:proofErr w:type="spellStart"/>
      <w:r w:rsidRPr="003230B7">
        <w:rPr>
          <w:lang w:eastAsia="ja-JP"/>
        </w:rPr>
        <w:t>liên</w:t>
      </w:r>
      <w:proofErr w:type="spellEnd"/>
      <w:r w:rsidRPr="003230B7">
        <w:rPr>
          <w:lang w:eastAsia="ja-JP"/>
        </w:rPr>
        <w:t xml:space="preserve"> </w:t>
      </w:r>
      <w:proofErr w:type="spellStart"/>
      <w:r w:rsidRPr="003230B7">
        <w:rPr>
          <w:lang w:eastAsia="ja-JP"/>
        </w:rPr>
        <w:t>kết</w:t>
      </w:r>
      <w:proofErr w:type="spellEnd"/>
      <w:r w:rsidRPr="003230B7">
        <w:rPr>
          <w:lang w:eastAsia="ja-JP"/>
        </w:rPr>
        <w:t xml:space="preserve"> </w:t>
      </w:r>
      <w:proofErr w:type="spellStart"/>
      <w:r w:rsidRPr="003230B7">
        <w:rPr>
          <w:lang w:eastAsia="ja-JP"/>
        </w:rPr>
        <w:t>với</w:t>
      </w:r>
      <w:proofErr w:type="spellEnd"/>
      <w:r w:rsidRPr="003230B7">
        <w:rPr>
          <w:lang w:eastAsia="ja-JP"/>
        </w:rPr>
        <w:t xml:space="preserve"> </w:t>
      </w:r>
      <w:proofErr w:type="spellStart"/>
      <w:r w:rsidRPr="003230B7">
        <w:rPr>
          <w:lang w:eastAsia="ja-JP"/>
        </w:rPr>
        <w:t>thành</w:t>
      </w:r>
      <w:proofErr w:type="spellEnd"/>
      <w:r w:rsidRPr="003230B7">
        <w:rPr>
          <w:lang w:eastAsia="ja-JP"/>
        </w:rPr>
        <w:t xml:space="preserve"> </w:t>
      </w:r>
      <w:proofErr w:type="spellStart"/>
      <w:r w:rsidRPr="003230B7">
        <w:rPr>
          <w:lang w:eastAsia="ja-JP"/>
        </w:rPr>
        <w:t>viên</w:t>
      </w:r>
      <w:proofErr w:type="spellEnd"/>
      <w:r w:rsidRPr="003230B7">
        <w:rPr>
          <w:lang w:eastAsia="ja-JP"/>
        </w:rPr>
        <w:t>.</w:t>
      </w:r>
    </w:p>
    <w:p w14:paraId="126B7813" w14:textId="77777777" w:rsidR="003230B7" w:rsidRPr="003230B7" w:rsidRDefault="003230B7" w:rsidP="003230B7">
      <w:pPr>
        <w:numPr>
          <w:ilvl w:val="0"/>
          <w:numId w:val="18"/>
        </w:numPr>
        <w:rPr>
          <w:lang w:eastAsia="ja-JP"/>
        </w:rPr>
      </w:pPr>
      <w:proofErr w:type="spellStart"/>
      <w:r w:rsidRPr="003230B7">
        <w:rPr>
          <w:b/>
          <w:bCs/>
          <w:lang w:eastAsia="ja-JP"/>
        </w:rPr>
        <w:t>joined_at</w:t>
      </w:r>
      <w:proofErr w:type="spellEnd"/>
      <w:r w:rsidRPr="003230B7">
        <w:rPr>
          <w:lang w:eastAsia="ja-JP"/>
        </w:rPr>
        <w:t xml:space="preserve">: </w:t>
      </w:r>
      <w:proofErr w:type="spellStart"/>
      <w:r w:rsidRPr="003230B7">
        <w:rPr>
          <w:lang w:eastAsia="ja-JP"/>
        </w:rPr>
        <w:t>Thời</w:t>
      </w:r>
      <w:proofErr w:type="spellEnd"/>
      <w:r w:rsidRPr="003230B7">
        <w:rPr>
          <w:lang w:eastAsia="ja-JP"/>
        </w:rPr>
        <w:t xml:space="preserve"> </w:t>
      </w:r>
      <w:proofErr w:type="spellStart"/>
      <w:r w:rsidRPr="003230B7">
        <w:rPr>
          <w:lang w:eastAsia="ja-JP"/>
        </w:rPr>
        <w:t>điểm</w:t>
      </w:r>
      <w:proofErr w:type="spellEnd"/>
      <w:r w:rsidRPr="003230B7">
        <w:rPr>
          <w:lang w:eastAsia="ja-JP"/>
        </w:rPr>
        <w:t xml:space="preserve"> </w:t>
      </w:r>
      <w:proofErr w:type="spellStart"/>
      <w:r w:rsidRPr="003230B7">
        <w:rPr>
          <w:lang w:eastAsia="ja-JP"/>
        </w:rPr>
        <w:t>người</w:t>
      </w:r>
      <w:proofErr w:type="spellEnd"/>
      <w:r w:rsidRPr="003230B7">
        <w:rPr>
          <w:lang w:eastAsia="ja-JP"/>
        </w:rPr>
        <w:t xml:space="preserve"> </w:t>
      </w:r>
      <w:proofErr w:type="spellStart"/>
      <w:r w:rsidRPr="003230B7">
        <w:rPr>
          <w:lang w:eastAsia="ja-JP"/>
        </w:rPr>
        <w:t>dùng</w:t>
      </w:r>
      <w:proofErr w:type="spellEnd"/>
      <w:r w:rsidRPr="003230B7">
        <w:rPr>
          <w:lang w:eastAsia="ja-JP"/>
        </w:rPr>
        <w:t xml:space="preserve"> </w:t>
      </w:r>
      <w:proofErr w:type="spellStart"/>
      <w:r w:rsidRPr="003230B7">
        <w:rPr>
          <w:lang w:eastAsia="ja-JP"/>
        </w:rPr>
        <w:t>tham</w:t>
      </w:r>
      <w:proofErr w:type="spellEnd"/>
      <w:r w:rsidRPr="003230B7">
        <w:rPr>
          <w:lang w:eastAsia="ja-JP"/>
        </w:rPr>
        <w:t xml:space="preserve"> </w:t>
      </w:r>
      <w:proofErr w:type="spellStart"/>
      <w:r w:rsidRPr="003230B7">
        <w:rPr>
          <w:lang w:eastAsia="ja-JP"/>
        </w:rPr>
        <w:t>gia</w:t>
      </w:r>
      <w:proofErr w:type="spellEnd"/>
      <w:r w:rsidRPr="003230B7">
        <w:rPr>
          <w:lang w:eastAsia="ja-JP"/>
        </w:rPr>
        <w:t xml:space="preserve"> </w:t>
      </w:r>
      <w:proofErr w:type="spellStart"/>
      <w:r w:rsidRPr="003230B7">
        <w:rPr>
          <w:lang w:eastAsia="ja-JP"/>
        </w:rPr>
        <w:t>nhóm</w:t>
      </w:r>
      <w:proofErr w:type="spellEnd"/>
      <w:r w:rsidRPr="003230B7">
        <w:rPr>
          <w:lang w:eastAsia="ja-JP"/>
        </w:rPr>
        <w:t>.</w:t>
      </w:r>
    </w:p>
    <w:p w14:paraId="3CD59398" w14:textId="16E838B0" w:rsidR="003230B7" w:rsidRPr="004A330F" w:rsidRDefault="003230B7" w:rsidP="003230B7">
      <w:pPr>
        <w:numPr>
          <w:ilvl w:val="0"/>
          <w:numId w:val="18"/>
        </w:numPr>
        <w:rPr>
          <w:lang w:eastAsia="ja-JP"/>
        </w:rPr>
      </w:pPr>
      <w:r w:rsidRPr="003230B7">
        <w:rPr>
          <w:b/>
          <w:bCs/>
          <w:lang w:eastAsia="ja-JP"/>
        </w:rPr>
        <w:t>role</w:t>
      </w:r>
      <w:r w:rsidRPr="003230B7">
        <w:rPr>
          <w:lang w:eastAsia="ja-JP"/>
        </w:rPr>
        <w:t xml:space="preserve">: Vai </w:t>
      </w:r>
      <w:proofErr w:type="spellStart"/>
      <w:r w:rsidRPr="003230B7">
        <w:rPr>
          <w:lang w:eastAsia="ja-JP"/>
        </w:rPr>
        <w:t>trò</w:t>
      </w:r>
      <w:proofErr w:type="spellEnd"/>
      <w:r w:rsidRPr="003230B7">
        <w:rPr>
          <w:lang w:eastAsia="ja-JP"/>
        </w:rPr>
        <w:t xml:space="preserve"> </w:t>
      </w:r>
      <w:proofErr w:type="spellStart"/>
      <w:r w:rsidRPr="003230B7">
        <w:rPr>
          <w:lang w:eastAsia="ja-JP"/>
        </w:rPr>
        <w:t>của</w:t>
      </w:r>
      <w:proofErr w:type="spellEnd"/>
      <w:r w:rsidRPr="003230B7">
        <w:rPr>
          <w:lang w:eastAsia="ja-JP"/>
        </w:rPr>
        <w:t xml:space="preserve"> </w:t>
      </w:r>
      <w:proofErr w:type="spellStart"/>
      <w:r w:rsidRPr="003230B7">
        <w:rPr>
          <w:lang w:eastAsia="ja-JP"/>
        </w:rPr>
        <w:t>thành</w:t>
      </w:r>
      <w:proofErr w:type="spellEnd"/>
      <w:r w:rsidRPr="003230B7">
        <w:rPr>
          <w:lang w:eastAsia="ja-JP"/>
        </w:rPr>
        <w:t xml:space="preserve"> </w:t>
      </w:r>
      <w:proofErr w:type="spellStart"/>
      <w:r w:rsidRPr="003230B7">
        <w:rPr>
          <w:lang w:eastAsia="ja-JP"/>
        </w:rPr>
        <w:t>viên</w:t>
      </w:r>
      <w:proofErr w:type="spellEnd"/>
      <w:r w:rsidRPr="003230B7">
        <w:rPr>
          <w:lang w:eastAsia="ja-JP"/>
        </w:rPr>
        <w:t xml:space="preserve"> </w:t>
      </w:r>
      <w:proofErr w:type="spellStart"/>
      <w:r w:rsidRPr="003230B7">
        <w:rPr>
          <w:lang w:eastAsia="ja-JP"/>
        </w:rPr>
        <w:t>trong</w:t>
      </w:r>
      <w:proofErr w:type="spellEnd"/>
      <w:r w:rsidRPr="003230B7">
        <w:rPr>
          <w:lang w:eastAsia="ja-JP"/>
        </w:rPr>
        <w:t xml:space="preserve"> </w:t>
      </w:r>
      <w:proofErr w:type="spellStart"/>
      <w:r w:rsidRPr="003230B7">
        <w:rPr>
          <w:lang w:eastAsia="ja-JP"/>
        </w:rPr>
        <w:t>nhóm</w:t>
      </w:r>
      <w:proofErr w:type="spellEnd"/>
      <w:r w:rsidRPr="003230B7">
        <w:rPr>
          <w:lang w:eastAsia="ja-JP"/>
        </w:rPr>
        <w:t xml:space="preserve"> (</w:t>
      </w:r>
      <w:proofErr w:type="spellStart"/>
      <w:r w:rsidRPr="003230B7">
        <w:rPr>
          <w:lang w:eastAsia="ja-JP"/>
        </w:rPr>
        <w:t>ví</w:t>
      </w:r>
      <w:proofErr w:type="spellEnd"/>
      <w:r w:rsidRPr="003230B7">
        <w:rPr>
          <w:lang w:eastAsia="ja-JP"/>
        </w:rPr>
        <w:t xml:space="preserve"> </w:t>
      </w:r>
      <w:proofErr w:type="spellStart"/>
      <w:r w:rsidRPr="003230B7">
        <w:rPr>
          <w:lang w:eastAsia="ja-JP"/>
        </w:rPr>
        <w:t>dụ</w:t>
      </w:r>
      <w:proofErr w:type="spellEnd"/>
      <w:r w:rsidRPr="003230B7">
        <w:rPr>
          <w:lang w:eastAsia="ja-JP"/>
        </w:rPr>
        <w:t>: member, admin).</w:t>
      </w:r>
    </w:p>
    <w:p w14:paraId="5C826C0F" w14:textId="77777777" w:rsidR="002752F8" w:rsidRDefault="00677616" w:rsidP="002752F8">
      <w:pPr>
        <w:keepNext/>
        <w:jc w:val="center"/>
      </w:pPr>
      <w:r w:rsidRPr="00677616">
        <w:rPr>
          <w:lang w:eastAsia="ja-JP"/>
        </w:rPr>
        <w:drawing>
          <wp:inline distT="0" distB="0" distL="0" distR="0" wp14:anchorId="5BBCE9C4" wp14:editId="39B0331A">
            <wp:extent cx="1204512" cy="22677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10453" cy="2278896"/>
                    </a:xfrm>
                    <a:prstGeom prst="rect">
                      <a:avLst/>
                    </a:prstGeom>
                  </pic:spPr>
                </pic:pic>
              </a:graphicData>
            </a:graphic>
          </wp:inline>
        </w:drawing>
      </w:r>
    </w:p>
    <w:p w14:paraId="6E80DB55" w14:textId="726E9B0B" w:rsidR="00677616" w:rsidRDefault="002752F8" w:rsidP="002752F8">
      <w:pPr>
        <w:pStyle w:val="Caption"/>
        <w:rPr>
          <w:lang w:eastAsia="ja-JP"/>
        </w:rPr>
      </w:pPr>
      <w:proofErr w:type="spellStart"/>
      <w:proofErr w:type="gramStart"/>
      <w:r>
        <w:t>Hình</w:t>
      </w:r>
      <w:proofErr w:type="spellEnd"/>
      <w:r>
        <w:t xml:space="preserve">  </w:t>
      </w:r>
      <w:r>
        <w:rPr>
          <w:rFonts w:hint="eastAsia"/>
          <w:lang w:eastAsia="ja-JP"/>
        </w:rPr>
        <w:t>1</w:t>
      </w:r>
      <w:proofErr w:type="gramEnd"/>
      <w:r>
        <w:fldChar w:fldCharType="begin"/>
      </w:r>
      <w:r>
        <w:instrText xml:space="preserve"> SEQ Hình_ \* ARABIC </w:instrText>
      </w:r>
      <w:r>
        <w:fldChar w:fldCharType="separate"/>
      </w:r>
      <w:r>
        <w:rPr>
          <w:noProof/>
        </w:rPr>
        <w:t>8</w:t>
      </w:r>
      <w:r>
        <w:fldChar w:fldCharType="end"/>
      </w:r>
      <w:r>
        <w:rPr>
          <w:rFonts w:hint="eastAsia"/>
          <w:lang w:eastAsia="ja-JP"/>
        </w:rPr>
        <w:t xml:space="preserve">. </w:t>
      </w:r>
      <w:proofErr w:type="spellStart"/>
      <w:r w:rsidRPr="002A4050">
        <w:rPr>
          <w:lang w:eastAsia="ja-JP"/>
        </w:rPr>
        <w:t>Bảng</w:t>
      </w:r>
      <w:proofErr w:type="spellEnd"/>
      <w:r w:rsidRPr="002A4050">
        <w:rPr>
          <w:lang w:eastAsia="ja-JP"/>
        </w:rPr>
        <w:t xml:space="preserve"> messages</w:t>
      </w:r>
    </w:p>
    <w:p w14:paraId="68F91210" w14:textId="77777777" w:rsidR="003230B7" w:rsidRPr="003230B7" w:rsidRDefault="003230B7" w:rsidP="003230B7">
      <w:pPr>
        <w:ind w:firstLine="567"/>
        <w:rPr>
          <w:lang w:eastAsia="ja-JP"/>
        </w:rPr>
      </w:pPr>
      <w:proofErr w:type="spellStart"/>
      <w:r w:rsidRPr="003230B7">
        <w:rPr>
          <w:lang w:eastAsia="ja-JP"/>
        </w:rPr>
        <w:t>Bảng</w:t>
      </w:r>
      <w:proofErr w:type="spellEnd"/>
      <w:r w:rsidRPr="003230B7">
        <w:rPr>
          <w:lang w:eastAsia="ja-JP"/>
        </w:rPr>
        <w:t xml:space="preserve"> messages </w:t>
      </w:r>
      <w:proofErr w:type="spellStart"/>
      <w:r w:rsidRPr="003230B7">
        <w:rPr>
          <w:lang w:eastAsia="ja-JP"/>
        </w:rPr>
        <w:t>lưu</w:t>
      </w:r>
      <w:proofErr w:type="spellEnd"/>
      <w:r w:rsidRPr="003230B7">
        <w:rPr>
          <w:lang w:eastAsia="ja-JP"/>
        </w:rPr>
        <w:t xml:space="preserve"> </w:t>
      </w:r>
      <w:proofErr w:type="spellStart"/>
      <w:r w:rsidRPr="003230B7">
        <w:rPr>
          <w:lang w:eastAsia="ja-JP"/>
        </w:rPr>
        <w:t>trữ</w:t>
      </w:r>
      <w:proofErr w:type="spellEnd"/>
      <w:r w:rsidRPr="003230B7">
        <w:rPr>
          <w:lang w:eastAsia="ja-JP"/>
        </w:rPr>
        <w:t xml:space="preserve"> </w:t>
      </w:r>
      <w:proofErr w:type="spellStart"/>
      <w:r w:rsidRPr="003230B7">
        <w:rPr>
          <w:lang w:eastAsia="ja-JP"/>
        </w:rPr>
        <w:t>toàn</w:t>
      </w:r>
      <w:proofErr w:type="spellEnd"/>
      <w:r w:rsidRPr="003230B7">
        <w:rPr>
          <w:lang w:eastAsia="ja-JP"/>
        </w:rPr>
        <w:t xml:space="preserve"> </w:t>
      </w:r>
      <w:proofErr w:type="spellStart"/>
      <w:r w:rsidRPr="003230B7">
        <w:rPr>
          <w:lang w:eastAsia="ja-JP"/>
        </w:rPr>
        <w:t>bộ</w:t>
      </w:r>
      <w:proofErr w:type="spellEnd"/>
      <w:r w:rsidRPr="003230B7">
        <w:rPr>
          <w:lang w:eastAsia="ja-JP"/>
        </w:rPr>
        <w:t xml:space="preserve"> </w:t>
      </w:r>
      <w:proofErr w:type="spellStart"/>
      <w:r w:rsidRPr="003230B7">
        <w:rPr>
          <w:lang w:eastAsia="ja-JP"/>
        </w:rPr>
        <w:t>nội</w:t>
      </w:r>
      <w:proofErr w:type="spellEnd"/>
      <w:r w:rsidRPr="003230B7">
        <w:rPr>
          <w:lang w:eastAsia="ja-JP"/>
        </w:rPr>
        <w:t xml:space="preserve"> dung tin </w:t>
      </w:r>
      <w:proofErr w:type="spellStart"/>
      <w:r w:rsidRPr="003230B7">
        <w:rPr>
          <w:lang w:eastAsia="ja-JP"/>
        </w:rPr>
        <w:t>nhắn</w:t>
      </w:r>
      <w:proofErr w:type="spellEnd"/>
      <w:r w:rsidRPr="003230B7">
        <w:rPr>
          <w:lang w:eastAsia="ja-JP"/>
        </w:rPr>
        <w:t xml:space="preserve"> </w:t>
      </w:r>
      <w:proofErr w:type="spellStart"/>
      <w:r w:rsidRPr="003230B7">
        <w:rPr>
          <w:lang w:eastAsia="ja-JP"/>
        </w:rPr>
        <w:t>trao</w:t>
      </w:r>
      <w:proofErr w:type="spellEnd"/>
      <w:r w:rsidRPr="003230B7">
        <w:rPr>
          <w:lang w:eastAsia="ja-JP"/>
        </w:rPr>
        <w:t xml:space="preserve"> </w:t>
      </w:r>
      <w:proofErr w:type="spellStart"/>
      <w:r w:rsidRPr="003230B7">
        <w:rPr>
          <w:lang w:eastAsia="ja-JP"/>
        </w:rPr>
        <w:t>đổi</w:t>
      </w:r>
      <w:proofErr w:type="spellEnd"/>
      <w:r w:rsidRPr="003230B7">
        <w:rPr>
          <w:lang w:eastAsia="ja-JP"/>
        </w:rPr>
        <w:t xml:space="preserve"> </w:t>
      </w:r>
      <w:proofErr w:type="spellStart"/>
      <w:r w:rsidRPr="003230B7">
        <w:rPr>
          <w:lang w:eastAsia="ja-JP"/>
        </w:rPr>
        <w:t>trong</w:t>
      </w:r>
      <w:proofErr w:type="spellEnd"/>
      <w:r w:rsidRPr="003230B7">
        <w:rPr>
          <w:lang w:eastAsia="ja-JP"/>
        </w:rPr>
        <w:t xml:space="preserve"> </w:t>
      </w:r>
      <w:proofErr w:type="spellStart"/>
      <w:r w:rsidRPr="003230B7">
        <w:rPr>
          <w:lang w:eastAsia="ja-JP"/>
        </w:rPr>
        <w:t>các</w:t>
      </w:r>
      <w:proofErr w:type="spellEnd"/>
      <w:r w:rsidRPr="003230B7">
        <w:rPr>
          <w:lang w:eastAsia="ja-JP"/>
        </w:rPr>
        <w:t xml:space="preserve"> </w:t>
      </w:r>
      <w:proofErr w:type="spellStart"/>
      <w:r w:rsidRPr="003230B7">
        <w:rPr>
          <w:lang w:eastAsia="ja-JP"/>
        </w:rPr>
        <w:t>nhóm</w:t>
      </w:r>
      <w:proofErr w:type="spellEnd"/>
      <w:r w:rsidRPr="003230B7">
        <w:rPr>
          <w:lang w:eastAsia="ja-JP"/>
        </w:rPr>
        <w:t xml:space="preserve"> chat </w:t>
      </w:r>
      <w:proofErr w:type="spellStart"/>
      <w:r w:rsidRPr="003230B7">
        <w:rPr>
          <w:lang w:eastAsia="ja-JP"/>
        </w:rPr>
        <w:t>hoặc</w:t>
      </w:r>
      <w:proofErr w:type="spellEnd"/>
      <w:r w:rsidRPr="003230B7">
        <w:rPr>
          <w:lang w:eastAsia="ja-JP"/>
        </w:rPr>
        <w:t xml:space="preserve"> </w:t>
      </w:r>
      <w:proofErr w:type="spellStart"/>
      <w:r w:rsidRPr="003230B7">
        <w:rPr>
          <w:lang w:eastAsia="ja-JP"/>
        </w:rPr>
        <w:t>giữa</w:t>
      </w:r>
      <w:proofErr w:type="spellEnd"/>
      <w:r w:rsidRPr="003230B7">
        <w:rPr>
          <w:lang w:eastAsia="ja-JP"/>
        </w:rPr>
        <w:t xml:space="preserve"> </w:t>
      </w:r>
      <w:proofErr w:type="spellStart"/>
      <w:r w:rsidRPr="003230B7">
        <w:rPr>
          <w:lang w:eastAsia="ja-JP"/>
        </w:rPr>
        <w:t>các</w:t>
      </w:r>
      <w:proofErr w:type="spellEnd"/>
      <w:r w:rsidRPr="003230B7">
        <w:rPr>
          <w:lang w:eastAsia="ja-JP"/>
        </w:rPr>
        <w:t xml:space="preserve"> </w:t>
      </w:r>
      <w:proofErr w:type="spellStart"/>
      <w:r w:rsidRPr="003230B7">
        <w:rPr>
          <w:lang w:eastAsia="ja-JP"/>
        </w:rPr>
        <w:t>người</w:t>
      </w:r>
      <w:proofErr w:type="spellEnd"/>
      <w:r w:rsidRPr="003230B7">
        <w:rPr>
          <w:lang w:eastAsia="ja-JP"/>
        </w:rPr>
        <w:t xml:space="preserve"> </w:t>
      </w:r>
      <w:proofErr w:type="spellStart"/>
      <w:r w:rsidRPr="003230B7">
        <w:rPr>
          <w:lang w:eastAsia="ja-JP"/>
        </w:rPr>
        <w:t>dùng</w:t>
      </w:r>
      <w:proofErr w:type="spellEnd"/>
      <w:r w:rsidRPr="003230B7">
        <w:rPr>
          <w:lang w:eastAsia="ja-JP"/>
        </w:rPr>
        <w:t xml:space="preserve"> </w:t>
      </w:r>
      <w:proofErr w:type="spellStart"/>
      <w:r w:rsidRPr="003230B7">
        <w:rPr>
          <w:lang w:eastAsia="ja-JP"/>
        </w:rPr>
        <w:t>cá</w:t>
      </w:r>
      <w:proofErr w:type="spellEnd"/>
      <w:r w:rsidRPr="003230B7">
        <w:rPr>
          <w:lang w:eastAsia="ja-JP"/>
        </w:rPr>
        <w:t xml:space="preserve"> </w:t>
      </w:r>
      <w:proofErr w:type="spellStart"/>
      <w:r w:rsidRPr="003230B7">
        <w:rPr>
          <w:lang w:eastAsia="ja-JP"/>
        </w:rPr>
        <w:t>nhân</w:t>
      </w:r>
      <w:proofErr w:type="spellEnd"/>
      <w:r w:rsidRPr="003230B7">
        <w:rPr>
          <w:lang w:eastAsia="ja-JP"/>
        </w:rPr>
        <w:t xml:space="preserve"> (</w:t>
      </w:r>
      <w:proofErr w:type="spellStart"/>
      <w:r w:rsidRPr="003230B7">
        <w:rPr>
          <w:lang w:eastAsia="ja-JP"/>
        </w:rPr>
        <w:t>nếu</w:t>
      </w:r>
      <w:proofErr w:type="spellEnd"/>
      <w:r w:rsidRPr="003230B7">
        <w:rPr>
          <w:lang w:eastAsia="ja-JP"/>
        </w:rPr>
        <w:t xml:space="preserve"> </w:t>
      </w:r>
      <w:proofErr w:type="spellStart"/>
      <w:r w:rsidRPr="003230B7">
        <w:rPr>
          <w:lang w:eastAsia="ja-JP"/>
        </w:rPr>
        <w:t>hệ</w:t>
      </w:r>
      <w:proofErr w:type="spellEnd"/>
      <w:r w:rsidRPr="003230B7">
        <w:rPr>
          <w:lang w:eastAsia="ja-JP"/>
        </w:rPr>
        <w:t xml:space="preserve"> </w:t>
      </w:r>
      <w:proofErr w:type="spellStart"/>
      <w:r w:rsidRPr="003230B7">
        <w:rPr>
          <w:lang w:eastAsia="ja-JP"/>
        </w:rPr>
        <w:t>thống</w:t>
      </w:r>
      <w:proofErr w:type="spellEnd"/>
      <w:r w:rsidRPr="003230B7">
        <w:rPr>
          <w:lang w:eastAsia="ja-JP"/>
        </w:rPr>
        <w:t xml:space="preserve"> </w:t>
      </w:r>
      <w:proofErr w:type="spellStart"/>
      <w:r w:rsidRPr="003230B7">
        <w:rPr>
          <w:lang w:eastAsia="ja-JP"/>
        </w:rPr>
        <w:t>hỗ</w:t>
      </w:r>
      <w:proofErr w:type="spellEnd"/>
      <w:r w:rsidRPr="003230B7">
        <w:rPr>
          <w:lang w:eastAsia="ja-JP"/>
        </w:rPr>
        <w:t xml:space="preserve"> </w:t>
      </w:r>
      <w:proofErr w:type="spellStart"/>
      <w:r w:rsidRPr="003230B7">
        <w:rPr>
          <w:lang w:eastAsia="ja-JP"/>
        </w:rPr>
        <w:t>trợ</w:t>
      </w:r>
      <w:proofErr w:type="spellEnd"/>
      <w:r w:rsidRPr="003230B7">
        <w:rPr>
          <w:lang w:eastAsia="ja-JP"/>
        </w:rPr>
        <w:t xml:space="preserve"> chat </w:t>
      </w:r>
      <w:proofErr w:type="spellStart"/>
      <w:r w:rsidRPr="003230B7">
        <w:rPr>
          <w:lang w:eastAsia="ja-JP"/>
        </w:rPr>
        <w:t>cá</w:t>
      </w:r>
      <w:proofErr w:type="spellEnd"/>
      <w:r w:rsidRPr="003230B7">
        <w:rPr>
          <w:lang w:eastAsia="ja-JP"/>
        </w:rPr>
        <w:t xml:space="preserve"> </w:t>
      </w:r>
      <w:proofErr w:type="spellStart"/>
      <w:r w:rsidRPr="003230B7">
        <w:rPr>
          <w:lang w:eastAsia="ja-JP"/>
        </w:rPr>
        <w:t>nhân</w:t>
      </w:r>
      <w:proofErr w:type="spellEnd"/>
      <w:r w:rsidRPr="003230B7">
        <w:rPr>
          <w:lang w:eastAsia="ja-JP"/>
        </w:rPr>
        <w:t xml:space="preserve">), </w:t>
      </w:r>
      <w:proofErr w:type="spellStart"/>
      <w:r w:rsidRPr="003230B7">
        <w:rPr>
          <w:lang w:eastAsia="ja-JP"/>
        </w:rPr>
        <w:t>phục</w:t>
      </w:r>
      <w:proofErr w:type="spellEnd"/>
      <w:r w:rsidRPr="003230B7">
        <w:rPr>
          <w:lang w:eastAsia="ja-JP"/>
        </w:rPr>
        <w:t xml:space="preserve"> </w:t>
      </w:r>
      <w:proofErr w:type="spellStart"/>
      <w:r w:rsidRPr="003230B7">
        <w:rPr>
          <w:lang w:eastAsia="ja-JP"/>
        </w:rPr>
        <w:t>vụ</w:t>
      </w:r>
      <w:proofErr w:type="spellEnd"/>
      <w:r w:rsidRPr="003230B7">
        <w:rPr>
          <w:lang w:eastAsia="ja-JP"/>
        </w:rPr>
        <w:t xml:space="preserve"> </w:t>
      </w:r>
      <w:proofErr w:type="spellStart"/>
      <w:r w:rsidRPr="003230B7">
        <w:rPr>
          <w:lang w:eastAsia="ja-JP"/>
        </w:rPr>
        <w:t>tính</w:t>
      </w:r>
      <w:proofErr w:type="spellEnd"/>
      <w:r w:rsidRPr="003230B7">
        <w:rPr>
          <w:lang w:eastAsia="ja-JP"/>
        </w:rPr>
        <w:t xml:space="preserve"> </w:t>
      </w:r>
      <w:proofErr w:type="spellStart"/>
      <w:r w:rsidRPr="003230B7">
        <w:rPr>
          <w:lang w:eastAsia="ja-JP"/>
        </w:rPr>
        <w:t>năng</w:t>
      </w:r>
      <w:proofErr w:type="spellEnd"/>
      <w:r w:rsidRPr="003230B7">
        <w:rPr>
          <w:lang w:eastAsia="ja-JP"/>
        </w:rPr>
        <w:t xml:space="preserve"> </w:t>
      </w:r>
      <w:proofErr w:type="spellStart"/>
      <w:r w:rsidRPr="003230B7">
        <w:rPr>
          <w:lang w:eastAsia="ja-JP"/>
        </w:rPr>
        <w:t>làm</w:t>
      </w:r>
      <w:proofErr w:type="spellEnd"/>
      <w:r w:rsidRPr="003230B7">
        <w:rPr>
          <w:lang w:eastAsia="ja-JP"/>
        </w:rPr>
        <w:t xml:space="preserve"> </w:t>
      </w:r>
      <w:proofErr w:type="spellStart"/>
      <w:r w:rsidRPr="003230B7">
        <w:rPr>
          <w:lang w:eastAsia="ja-JP"/>
        </w:rPr>
        <w:t>việc</w:t>
      </w:r>
      <w:proofErr w:type="spellEnd"/>
      <w:r w:rsidRPr="003230B7">
        <w:rPr>
          <w:lang w:eastAsia="ja-JP"/>
        </w:rPr>
        <w:t xml:space="preserve"> </w:t>
      </w:r>
      <w:proofErr w:type="spellStart"/>
      <w:r w:rsidRPr="003230B7">
        <w:rPr>
          <w:lang w:eastAsia="ja-JP"/>
        </w:rPr>
        <w:t>nhóm</w:t>
      </w:r>
      <w:proofErr w:type="spellEnd"/>
      <w:r w:rsidRPr="003230B7">
        <w:rPr>
          <w:lang w:eastAsia="ja-JP"/>
        </w:rPr>
        <w:t xml:space="preserve"> </w:t>
      </w:r>
      <w:proofErr w:type="spellStart"/>
      <w:r w:rsidRPr="003230B7">
        <w:rPr>
          <w:lang w:eastAsia="ja-JP"/>
        </w:rPr>
        <w:t>theo</w:t>
      </w:r>
      <w:proofErr w:type="spellEnd"/>
      <w:r w:rsidRPr="003230B7">
        <w:rPr>
          <w:lang w:eastAsia="ja-JP"/>
        </w:rPr>
        <w:t xml:space="preserve"> </w:t>
      </w:r>
      <w:proofErr w:type="spellStart"/>
      <w:r w:rsidRPr="003230B7">
        <w:rPr>
          <w:lang w:eastAsia="ja-JP"/>
        </w:rPr>
        <w:t>thời</w:t>
      </w:r>
      <w:proofErr w:type="spellEnd"/>
      <w:r w:rsidRPr="003230B7">
        <w:rPr>
          <w:lang w:eastAsia="ja-JP"/>
        </w:rPr>
        <w:t xml:space="preserve"> </w:t>
      </w:r>
      <w:proofErr w:type="spellStart"/>
      <w:r w:rsidRPr="003230B7">
        <w:rPr>
          <w:lang w:eastAsia="ja-JP"/>
        </w:rPr>
        <w:t>gian</w:t>
      </w:r>
      <w:proofErr w:type="spellEnd"/>
      <w:r w:rsidRPr="003230B7">
        <w:rPr>
          <w:lang w:eastAsia="ja-JP"/>
        </w:rPr>
        <w:t xml:space="preserve"> </w:t>
      </w:r>
      <w:proofErr w:type="spellStart"/>
      <w:r w:rsidRPr="003230B7">
        <w:rPr>
          <w:lang w:eastAsia="ja-JP"/>
        </w:rPr>
        <w:t>thực</w:t>
      </w:r>
      <w:proofErr w:type="spellEnd"/>
      <w:r w:rsidRPr="003230B7">
        <w:rPr>
          <w:lang w:eastAsia="ja-JP"/>
        </w:rPr>
        <w:t xml:space="preserve"> (real-time).</w:t>
      </w:r>
    </w:p>
    <w:p w14:paraId="3636DE42" w14:textId="77777777" w:rsidR="003230B7" w:rsidRPr="003230B7" w:rsidRDefault="003230B7" w:rsidP="003230B7">
      <w:pPr>
        <w:numPr>
          <w:ilvl w:val="0"/>
          <w:numId w:val="19"/>
        </w:numPr>
        <w:rPr>
          <w:lang w:eastAsia="ja-JP"/>
        </w:rPr>
      </w:pPr>
      <w:proofErr w:type="spellStart"/>
      <w:r w:rsidRPr="003230B7">
        <w:rPr>
          <w:b/>
          <w:bCs/>
          <w:lang w:eastAsia="ja-JP"/>
        </w:rPr>
        <w:t>message_id</w:t>
      </w:r>
      <w:proofErr w:type="spellEnd"/>
      <w:r w:rsidRPr="003230B7">
        <w:rPr>
          <w:lang w:eastAsia="ja-JP"/>
        </w:rPr>
        <w:t xml:space="preserve">: </w:t>
      </w:r>
      <w:proofErr w:type="spellStart"/>
      <w:r w:rsidRPr="003230B7">
        <w:rPr>
          <w:lang w:eastAsia="ja-JP"/>
        </w:rPr>
        <w:t>Mã</w:t>
      </w:r>
      <w:proofErr w:type="spellEnd"/>
      <w:r w:rsidRPr="003230B7">
        <w:rPr>
          <w:lang w:eastAsia="ja-JP"/>
        </w:rPr>
        <w:t xml:space="preserve"> </w:t>
      </w:r>
      <w:proofErr w:type="spellStart"/>
      <w:r w:rsidRPr="003230B7">
        <w:rPr>
          <w:lang w:eastAsia="ja-JP"/>
        </w:rPr>
        <w:t>định</w:t>
      </w:r>
      <w:proofErr w:type="spellEnd"/>
      <w:r w:rsidRPr="003230B7">
        <w:rPr>
          <w:lang w:eastAsia="ja-JP"/>
        </w:rPr>
        <w:t xml:space="preserve"> </w:t>
      </w:r>
      <w:proofErr w:type="spellStart"/>
      <w:r w:rsidRPr="003230B7">
        <w:rPr>
          <w:lang w:eastAsia="ja-JP"/>
        </w:rPr>
        <w:t>danh</w:t>
      </w:r>
      <w:proofErr w:type="spellEnd"/>
      <w:r w:rsidRPr="003230B7">
        <w:rPr>
          <w:lang w:eastAsia="ja-JP"/>
        </w:rPr>
        <w:t xml:space="preserve"> </w:t>
      </w:r>
      <w:proofErr w:type="spellStart"/>
      <w:r w:rsidRPr="003230B7">
        <w:rPr>
          <w:lang w:eastAsia="ja-JP"/>
        </w:rPr>
        <w:t>duy</w:t>
      </w:r>
      <w:proofErr w:type="spellEnd"/>
      <w:r w:rsidRPr="003230B7">
        <w:rPr>
          <w:lang w:eastAsia="ja-JP"/>
        </w:rPr>
        <w:t xml:space="preserve"> </w:t>
      </w:r>
      <w:proofErr w:type="spellStart"/>
      <w:r w:rsidRPr="003230B7">
        <w:rPr>
          <w:lang w:eastAsia="ja-JP"/>
        </w:rPr>
        <w:t>nhất</w:t>
      </w:r>
      <w:proofErr w:type="spellEnd"/>
      <w:r w:rsidRPr="003230B7">
        <w:rPr>
          <w:lang w:eastAsia="ja-JP"/>
        </w:rPr>
        <w:t xml:space="preserve"> </w:t>
      </w:r>
      <w:proofErr w:type="spellStart"/>
      <w:r w:rsidRPr="003230B7">
        <w:rPr>
          <w:lang w:eastAsia="ja-JP"/>
        </w:rPr>
        <w:t>của</w:t>
      </w:r>
      <w:proofErr w:type="spellEnd"/>
      <w:r w:rsidRPr="003230B7">
        <w:rPr>
          <w:lang w:eastAsia="ja-JP"/>
        </w:rPr>
        <w:t xml:space="preserve"> tin </w:t>
      </w:r>
      <w:proofErr w:type="spellStart"/>
      <w:r w:rsidRPr="003230B7">
        <w:rPr>
          <w:lang w:eastAsia="ja-JP"/>
        </w:rPr>
        <w:t>nhắn</w:t>
      </w:r>
      <w:proofErr w:type="spellEnd"/>
      <w:r w:rsidRPr="003230B7">
        <w:rPr>
          <w:lang w:eastAsia="ja-JP"/>
        </w:rPr>
        <w:t xml:space="preserve">. </w:t>
      </w:r>
      <w:proofErr w:type="spellStart"/>
      <w:r w:rsidRPr="003230B7">
        <w:rPr>
          <w:lang w:eastAsia="ja-JP"/>
        </w:rPr>
        <w:t>Đây</w:t>
      </w:r>
      <w:proofErr w:type="spellEnd"/>
      <w:r w:rsidRPr="003230B7">
        <w:rPr>
          <w:lang w:eastAsia="ja-JP"/>
        </w:rPr>
        <w:t xml:space="preserve"> </w:t>
      </w:r>
      <w:proofErr w:type="spellStart"/>
      <w:r w:rsidRPr="003230B7">
        <w:rPr>
          <w:lang w:eastAsia="ja-JP"/>
        </w:rPr>
        <w:t>là</w:t>
      </w:r>
      <w:proofErr w:type="spellEnd"/>
      <w:r w:rsidRPr="003230B7">
        <w:rPr>
          <w:lang w:eastAsia="ja-JP"/>
        </w:rPr>
        <w:t xml:space="preserve"> </w:t>
      </w:r>
      <w:proofErr w:type="spellStart"/>
      <w:r w:rsidRPr="003230B7">
        <w:rPr>
          <w:lang w:eastAsia="ja-JP"/>
        </w:rPr>
        <w:t>Khóa</w:t>
      </w:r>
      <w:proofErr w:type="spellEnd"/>
      <w:r w:rsidRPr="003230B7">
        <w:rPr>
          <w:lang w:eastAsia="ja-JP"/>
        </w:rPr>
        <w:t xml:space="preserve"> </w:t>
      </w:r>
      <w:proofErr w:type="spellStart"/>
      <w:r w:rsidRPr="003230B7">
        <w:rPr>
          <w:lang w:eastAsia="ja-JP"/>
        </w:rPr>
        <w:t>chính</w:t>
      </w:r>
      <w:proofErr w:type="spellEnd"/>
      <w:r w:rsidRPr="003230B7">
        <w:rPr>
          <w:lang w:eastAsia="ja-JP"/>
        </w:rPr>
        <w:t>.</w:t>
      </w:r>
    </w:p>
    <w:p w14:paraId="71F959C6" w14:textId="77777777" w:rsidR="003230B7" w:rsidRPr="003230B7" w:rsidRDefault="003230B7" w:rsidP="003230B7">
      <w:pPr>
        <w:numPr>
          <w:ilvl w:val="0"/>
          <w:numId w:val="19"/>
        </w:numPr>
        <w:rPr>
          <w:lang w:eastAsia="ja-JP"/>
        </w:rPr>
      </w:pPr>
      <w:proofErr w:type="spellStart"/>
      <w:r w:rsidRPr="003230B7">
        <w:rPr>
          <w:b/>
          <w:bCs/>
          <w:lang w:eastAsia="ja-JP"/>
        </w:rPr>
        <w:t>group_id</w:t>
      </w:r>
      <w:proofErr w:type="spellEnd"/>
      <w:r w:rsidRPr="003230B7">
        <w:rPr>
          <w:lang w:eastAsia="ja-JP"/>
        </w:rPr>
        <w:t xml:space="preserve">: </w:t>
      </w:r>
      <w:proofErr w:type="spellStart"/>
      <w:r w:rsidRPr="003230B7">
        <w:rPr>
          <w:lang w:eastAsia="ja-JP"/>
        </w:rPr>
        <w:t>Khóa</w:t>
      </w:r>
      <w:proofErr w:type="spellEnd"/>
      <w:r w:rsidRPr="003230B7">
        <w:rPr>
          <w:lang w:eastAsia="ja-JP"/>
        </w:rPr>
        <w:t xml:space="preserve"> </w:t>
      </w:r>
      <w:proofErr w:type="spellStart"/>
      <w:r w:rsidRPr="003230B7">
        <w:rPr>
          <w:lang w:eastAsia="ja-JP"/>
        </w:rPr>
        <w:t>ngoại</w:t>
      </w:r>
      <w:proofErr w:type="spellEnd"/>
      <w:r w:rsidRPr="003230B7">
        <w:rPr>
          <w:lang w:eastAsia="ja-JP"/>
        </w:rPr>
        <w:t xml:space="preserve"> </w:t>
      </w:r>
      <w:proofErr w:type="spellStart"/>
      <w:r w:rsidRPr="003230B7">
        <w:rPr>
          <w:lang w:eastAsia="ja-JP"/>
        </w:rPr>
        <w:t>liên</w:t>
      </w:r>
      <w:proofErr w:type="spellEnd"/>
      <w:r w:rsidRPr="003230B7">
        <w:rPr>
          <w:lang w:eastAsia="ja-JP"/>
        </w:rPr>
        <w:t xml:space="preserve"> </w:t>
      </w:r>
      <w:proofErr w:type="spellStart"/>
      <w:r w:rsidRPr="003230B7">
        <w:rPr>
          <w:lang w:eastAsia="ja-JP"/>
        </w:rPr>
        <w:t>kết</w:t>
      </w:r>
      <w:proofErr w:type="spellEnd"/>
      <w:r w:rsidRPr="003230B7">
        <w:rPr>
          <w:lang w:eastAsia="ja-JP"/>
        </w:rPr>
        <w:t xml:space="preserve"> </w:t>
      </w:r>
      <w:proofErr w:type="spellStart"/>
      <w:r w:rsidRPr="003230B7">
        <w:rPr>
          <w:lang w:eastAsia="ja-JP"/>
        </w:rPr>
        <w:t>với</w:t>
      </w:r>
      <w:proofErr w:type="spellEnd"/>
      <w:r w:rsidRPr="003230B7">
        <w:rPr>
          <w:lang w:eastAsia="ja-JP"/>
        </w:rPr>
        <w:t xml:space="preserve"> </w:t>
      </w:r>
      <w:proofErr w:type="spellStart"/>
      <w:r w:rsidRPr="003230B7">
        <w:rPr>
          <w:lang w:eastAsia="ja-JP"/>
        </w:rPr>
        <w:t>nhóm</w:t>
      </w:r>
      <w:proofErr w:type="spellEnd"/>
      <w:r w:rsidRPr="003230B7">
        <w:rPr>
          <w:lang w:eastAsia="ja-JP"/>
        </w:rPr>
        <w:t xml:space="preserve"> chat </w:t>
      </w:r>
      <w:proofErr w:type="spellStart"/>
      <w:r w:rsidRPr="003230B7">
        <w:rPr>
          <w:lang w:eastAsia="ja-JP"/>
        </w:rPr>
        <w:t>mà</w:t>
      </w:r>
      <w:proofErr w:type="spellEnd"/>
      <w:r w:rsidRPr="003230B7">
        <w:rPr>
          <w:lang w:eastAsia="ja-JP"/>
        </w:rPr>
        <w:t xml:space="preserve"> tin </w:t>
      </w:r>
      <w:proofErr w:type="spellStart"/>
      <w:r w:rsidRPr="003230B7">
        <w:rPr>
          <w:lang w:eastAsia="ja-JP"/>
        </w:rPr>
        <w:t>nhắn</w:t>
      </w:r>
      <w:proofErr w:type="spellEnd"/>
      <w:r w:rsidRPr="003230B7">
        <w:rPr>
          <w:lang w:eastAsia="ja-JP"/>
        </w:rPr>
        <w:t xml:space="preserve"> </w:t>
      </w:r>
      <w:proofErr w:type="spellStart"/>
      <w:r w:rsidRPr="003230B7">
        <w:rPr>
          <w:lang w:eastAsia="ja-JP"/>
        </w:rPr>
        <w:t>được</w:t>
      </w:r>
      <w:proofErr w:type="spellEnd"/>
      <w:r w:rsidRPr="003230B7">
        <w:rPr>
          <w:lang w:eastAsia="ja-JP"/>
        </w:rPr>
        <w:t xml:space="preserve"> </w:t>
      </w:r>
      <w:proofErr w:type="spellStart"/>
      <w:r w:rsidRPr="003230B7">
        <w:rPr>
          <w:lang w:eastAsia="ja-JP"/>
        </w:rPr>
        <w:t>gửi</w:t>
      </w:r>
      <w:proofErr w:type="spellEnd"/>
      <w:r w:rsidRPr="003230B7">
        <w:rPr>
          <w:lang w:eastAsia="ja-JP"/>
        </w:rPr>
        <w:t xml:space="preserve"> </w:t>
      </w:r>
      <w:proofErr w:type="spellStart"/>
      <w:r w:rsidRPr="003230B7">
        <w:rPr>
          <w:lang w:eastAsia="ja-JP"/>
        </w:rPr>
        <w:t>đến</w:t>
      </w:r>
      <w:proofErr w:type="spellEnd"/>
      <w:r w:rsidRPr="003230B7">
        <w:rPr>
          <w:lang w:eastAsia="ja-JP"/>
        </w:rPr>
        <w:t>.</w:t>
      </w:r>
    </w:p>
    <w:p w14:paraId="05F5EBEE" w14:textId="77777777" w:rsidR="003230B7" w:rsidRPr="003230B7" w:rsidRDefault="003230B7" w:rsidP="003230B7">
      <w:pPr>
        <w:numPr>
          <w:ilvl w:val="0"/>
          <w:numId w:val="19"/>
        </w:numPr>
        <w:rPr>
          <w:lang w:eastAsia="ja-JP"/>
        </w:rPr>
      </w:pPr>
      <w:proofErr w:type="spellStart"/>
      <w:r w:rsidRPr="003230B7">
        <w:rPr>
          <w:b/>
          <w:bCs/>
          <w:lang w:eastAsia="ja-JP"/>
        </w:rPr>
        <w:t>sender_id</w:t>
      </w:r>
      <w:proofErr w:type="spellEnd"/>
      <w:r w:rsidRPr="003230B7">
        <w:rPr>
          <w:lang w:eastAsia="ja-JP"/>
        </w:rPr>
        <w:t xml:space="preserve">: </w:t>
      </w:r>
      <w:proofErr w:type="spellStart"/>
      <w:r w:rsidRPr="003230B7">
        <w:rPr>
          <w:lang w:eastAsia="ja-JP"/>
        </w:rPr>
        <w:t>Khóa</w:t>
      </w:r>
      <w:proofErr w:type="spellEnd"/>
      <w:r w:rsidRPr="003230B7">
        <w:rPr>
          <w:lang w:eastAsia="ja-JP"/>
        </w:rPr>
        <w:t xml:space="preserve"> </w:t>
      </w:r>
      <w:proofErr w:type="spellStart"/>
      <w:r w:rsidRPr="003230B7">
        <w:rPr>
          <w:lang w:eastAsia="ja-JP"/>
        </w:rPr>
        <w:t>ngoại</w:t>
      </w:r>
      <w:proofErr w:type="spellEnd"/>
      <w:r w:rsidRPr="003230B7">
        <w:rPr>
          <w:lang w:eastAsia="ja-JP"/>
        </w:rPr>
        <w:t xml:space="preserve"> </w:t>
      </w:r>
      <w:proofErr w:type="spellStart"/>
      <w:r w:rsidRPr="003230B7">
        <w:rPr>
          <w:lang w:eastAsia="ja-JP"/>
        </w:rPr>
        <w:t>liên</w:t>
      </w:r>
      <w:proofErr w:type="spellEnd"/>
      <w:r w:rsidRPr="003230B7">
        <w:rPr>
          <w:lang w:eastAsia="ja-JP"/>
        </w:rPr>
        <w:t xml:space="preserve"> </w:t>
      </w:r>
      <w:proofErr w:type="spellStart"/>
      <w:r w:rsidRPr="003230B7">
        <w:rPr>
          <w:lang w:eastAsia="ja-JP"/>
        </w:rPr>
        <w:t>kết</w:t>
      </w:r>
      <w:proofErr w:type="spellEnd"/>
      <w:r w:rsidRPr="003230B7">
        <w:rPr>
          <w:lang w:eastAsia="ja-JP"/>
        </w:rPr>
        <w:t xml:space="preserve"> </w:t>
      </w:r>
      <w:proofErr w:type="spellStart"/>
      <w:r w:rsidRPr="003230B7">
        <w:rPr>
          <w:lang w:eastAsia="ja-JP"/>
        </w:rPr>
        <w:t>với</w:t>
      </w:r>
      <w:proofErr w:type="spellEnd"/>
      <w:r w:rsidRPr="003230B7">
        <w:rPr>
          <w:lang w:eastAsia="ja-JP"/>
        </w:rPr>
        <w:t xml:space="preserve"> </w:t>
      </w:r>
      <w:proofErr w:type="spellStart"/>
      <w:r w:rsidRPr="003230B7">
        <w:rPr>
          <w:lang w:eastAsia="ja-JP"/>
        </w:rPr>
        <w:t>người</w:t>
      </w:r>
      <w:proofErr w:type="spellEnd"/>
      <w:r w:rsidRPr="003230B7">
        <w:rPr>
          <w:lang w:eastAsia="ja-JP"/>
        </w:rPr>
        <w:t xml:space="preserve"> </w:t>
      </w:r>
      <w:proofErr w:type="spellStart"/>
      <w:r w:rsidRPr="003230B7">
        <w:rPr>
          <w:lang w:eastAsia="ja-JP"/>
        </w:rPr>
        <w:t>gửi</w:t>
      </w:r>
      <w:proofErr w:type="spellEnd"/>
      <w:r w:rsidRPr="003230B7">
        <w:rPr>
          <w:lang w:eastAsia="ja-JP"/>
        </w:rPr>
        <w:t xml:space="preserve"> tin </w:t>
      </w:r>
      <w:proofErr w:type="spellStart"/>
      <w:r w:rsidRPr="003230B7">
        <w:rPr>
          <w:lang w:eastAsia="ja-JP"/>
        </w:rPr>
        <w:t>nhắn</w:t>
      </w:r>
      <w:proofErr w:type="spellEnd"/>
      <w:r w:rsidRPr="003230B7">
        <w:rPr>
          <w:lang w:eastAsia="ja-JP"/>
        </w:rPr>
        <w:t>.</w:t>
      </w:r>
    </w:p>
    <w:p w14:paraId="4668CB9F" w14:textId="77777777" w:rsidR="003230B7" w:rsidRPr="003230B7" w:rsidRDefault="003230B7" w:rsidP="003230B7">
      <w:pPr>
        <w:numPr>
          <w:ilvl w:val="0"/>
          <w:numId w:val="19"/>
        </w:numPr>
        <w:rPr>
          <w:lang w:eastAsia="ja-JP"/>
        </w:rPr>
      </w:pPr>
      <w:r w:rsidRPr="003230B7">
        <w:rPr>
          <w:b/>
          <w:bCs/>
          <w:lang w:eastAsia="ja-JP"/>
        </w:rPr>
        <w:t>content</w:t>
      </w:r>
      <w:r w:rsidRPr="003230B7">
        <w:rPr>
          <w:lang w:eastAsia="ja-JP"/>
        </w:rPr>
        <w:t xml:space="preserve">: </w:t>
      </w:r>
      <w:proofErr w:type="spellStart"/>
      <w:r w:rsidRPr="003230B7">
        <w:rPr>
          <w:lang w:eastAsia="ja-JP"/>
        </w:rPr>
        <w:t>Nội</w:t>
      </w:r>
      <w:proofErr w:type="spellEnd"/>
      <w:r w:rsidRPr="003230B7">
        <w:rPr>
          <w:lang w:eastAsia="ja-JP"/>
        </w:rPr>
        <w:t xml:space="preserve"> dung </w:t>
      </w:r>
      <w:proofErr w:type="spellStart"/>
      <w:r w:rsidRPr="003230B7">
        <w:rPr>
          <w:lang w:eastAsia="ja-JP"/>
        </w:rPr>
        <w:t>của</w:t>
      </w:r>
      <w:proofErr w:type="spellEnd"/>
      <w:r w:rsidRPr="003230B7">
        <w:rPr>
          <w:lang w:eastAsia="ja-JP"/>
        </w:rPr>
        <w:t xml:space="preserve"> tin </w:t>
      </w:r>
      <w:proofErr w:type="spellStart"/>
      <w:r w:rsidRPr="003230B7">
        <w:rPr>
          <w:lang w:eastAsia="ja-JP"/>
        </w:rPr>
        <w:t>nhắn</w:t>
      </w:r>
      <w:proofErr w:type="spellEnd"/>
      <w:r w:rsidRPr="003230B7">
        <w:rPr>
          <w:lang w:eastAsia="ja-JP"/>
        </w:rPr>
        <w:t xml:space="preserve"> (text).</w:t>
      </w:r>
    </w:p>
    <w:p w14:paraId="3D587B83" w14:textId="77777777" w:rsidR="003230B7" w:rsidRPr="003230B7" w:rsidRDefault="003230B7" w:rsidP="003230B7">
      <w:pPr>
        <w:numPr>
          <w:ilvl w:val="0"/>
          <w:numId w:val="19"/>
        </w:numPr>
        <w:rPr>
          <w:lang w:eastAsia="ja-JP"/>
        </w:rPr>
      </w:pPr>
      <w:r w:rsidRPr="003230B7">
        <w:rPr>
          <w:b/>
          <w:bCs/>
          <w:lang w:eastAsia="ja-JP"/>
        </w:rPr>
        <w:t>attachments</w:t>
      </w:r>
      <w:r w:rsidRPr="003230B7">
        <w:rPr>
          <w:lang w:eastAsia="ja-JP"/>
        </w:rPr>
        <w:t xml:space="preserve">: </w:t>
      </w:r>
      <w:proofErr w:type="spellStart"/>
      <w:r w:rsidRPr="003230B7">
        <w:rPr>
          <w:lang w:eastAsia="ja-JP"/>
        </w:rPr>
        <w:t>Mảng</w:t>
      </w:r>
      <w:proofErr w:type="spellEnd"/>
      <w:r w:rsidRPr="003230B7">
        <w:rPr>
          <w:lang w:eastAsia="ja-JP"/>
        </w:rPr>
        <w:t xml:space="preserve"> </w:t>
      </w:r>
      <w:proofErr w:type="spellStart"/>
      <w:r w:rsidRPr="003230B7">
        <w:rPr>
          <w:lang w:eastAsia="ja-JP"/>
        </w:rPr>
        <w:t>các</w:t>
      </w:r>
      <w:proofErr w:type="spellEnd"/>
      <w:r w:rsidRPr="003230B7">
        <w:rPr>
          <w:lang w:eastAsia="ja-JP"/>
        </w:rPr>
        <w:t xml:space="preserve"> </w:t>
      </w:r>
      <w:proofErr w:type="spellStart"/>
      <w:r w:rsidRPr="003230B7">
        <w:rPr>
          <w:lang w:eastAsia="ja-JP"/>
        </w:rPr>
        <w:t>đường</w:t>
      </w:r>
      <w:proofErr w:type="spellEnd"/>
      <w:r w:rsidRPr="003230B7">
        <w:rPr>
          <w:lang w:eastAsia="ja-JP"/>
        </w:rPr>
        <w:t xml:space="preserve"> </w:t>
      </w:r>
      <w:proofErr w:type="spellStart"/>
      <w:r w:rsidRPr="003230B7">
        <w:rPr>
          <w:lang w:eastAsia="ja-JP"/>
        </w:rPr>
        <w:t>dẫn</w:t>
      </w:r>
      <w:proofErr w:type="spellEnd"/>
      <w:r w:rsidRPr="003230B7">
        <w:rPr>
          <w:lang w:eastAsia="ja-JP"/>
        </w:rPr>
        <w:t xml:space="preserve"> file </w:t>
      </w:r>
      <w:proofErr w:type="spellStart"/>
      <w:r w:rsidRPr="003230B7">
        <w:rPr>
          <w:lang w:eastAsia="ja-JP"/>
        </w:rPr>
        <w:t>đính</w:t>
      </w:r>
      <w:proofErr w:type="spellEnd"/>
      <w:r w:rsidRPr="003230B7">
        <w:rPr>
          <w:lang w:eastAsia="ja-JP"/>
        </w:rPr>
        <w:t xml:space="preserve"> </w:t>
      </w:r>
      <w:proofErr w:type="spellStart"/>
      <w:r w:rsidRPr="003230B7">
        <w:rPr>
          <w:lang w:eastAsia="ja-JP"/>
        </w:rPr>
        <w:t>kèm</w:t>
      </w:r>
      <w:proofErr w:type="spellEnd"/>
      <w:r w:rsidRPr="003230B7">
        <w:rPr>
          <w:lang w:eastAsia="ja-JP"/>
        </w:rPr>
        <w:t xml:space="preserve"> </w:t>
      </w:r>
      <w:proofErr w:type="spellStart"/>
      <w:r w:rsidRPr="003230B7">
        <w:rPr>
          <w:lang w:eastAsia="ja-JP"/>
        </w:rPr>
        <w:t>trong</w:t>
      </w:r>
      <w:proofErr w:type="spellEnd"/>
      <w:r w:rsidRPr="003230B7">
        <w:rPr>
          <w:lang w:eastAsia="ja-JP"/>
        </w:rPr>
        <w:t xml:space="preserve"> tin </w:t>
      </w:r>
      <w:proofErr w:type="spellStart"/>
      <w:r w:rsidRPr="003230B7">
        <w:rPr>
          <w:lang w:eastAsia="ja-JP"/>
        </w:rPr>
        <w:t>nhắn</w:t>
      </w:r>
      <w:proofErr w:type="spellEnd"/>
      <w:r w:rsidRPr="003230B7">
        <w:rPr>
          <w:lang w:eastAsia="ja-JP"/>
        </w:rPr>
        <w:t>.</w:t>
      </w:r>
    </w:p>
    <w:p w14:paraId="068727E3" w14:textId="77777777" w:rsidR="003230B7" w:rsidRPr="003230B7" w:rsidRDefault="003230B7" w:rsidP="003230B7">
      <w:pPr>
        <w:numPr>
          <w:ilvl w:val="0"/>
          <w:numId w:val="19"/>
        </w:numPr>
        <w:rPr>
          <w:lang w:eastAsia="ja-JP"/>
        </w:rPr>
      </w:pPr>
      <w:proofErr w:type="spellStart"/>
      <w:r w:rsidRPr="003230B7">
        <w:rPr>
          <w:b/>
          <w:bCs/>
          <w:lang w:eastAsia="ja-JP"/>
        </w:rPr>
        <w:lastRenderedPageBreak/>
        <w:t>sent_at</w:t>
      </w:r>
      <w:proofErr w:type="spellEnd"/>
      <w:r w:rsidRPr="003230B7">
        <w:rPr>
          <w:lang w:eastAsia="ja-JP"/>
        </w:rPr>
        <w:t xml:space="preserve">: </w:t>
      </w:r>
      <w:proofErr w:type="spellStart"/>
      <w:r w:rsidRPr="003230B7">
        <w:rPr>
          <w:lang w:eastAsia="ja-JP"/>
        </w:rPr>
        <w:t>Thời</w:t>
      </w:r>
      <w:proofErr w:type="spellEnd"/>
      <w:r w:rsidRPr="003230B7">
        <w:rPr>
          <w:lang w:eastAsia="ja-JP"/>
        </w:rPr>
        <w:t xml:space="preserve"> </w:t>
      </w:r>
      <w:proofErr w:type="spellStart"/>
      <w:r w:rsidRPr="003230B7">
        <w:rPr>
          <w:lang w:eastAsia="ja-JP"/>
        </w:rPr>
        <w:t>điểm</w:t>
      </w:r>
      <w:proofErr w:type="spellEnd"/>
      <w:r w:rsidRPr="003230B7">
        <w:rPr>
          <w:lang w:eastAsia="ja-JP"/>
        </w:rPr>
        <w:t xml:space="preserve"> tin </w:t>
      </w:r>
      <w:proofErr w:type="spellStart"/>
      <w:r w:rsidRPr="003230B7">
        <w:rPr>
          <w:lang w:eastAsia="ja-JP"/>
        </w:rPr>
        <w:t>nhắn</w:t>
      </w:r>
      <w:proofErr w:type="spellEnd"/>
      <w:r w:rsidRPr="003230B7">
        <w:rPr>
          <w:lang w:eastAsia="ja-JP"/>
        </w:rPr>
        <w:t xml:space="preserve"> </w:t>
      </w:r>
      <w:proofErr w:type="spellStart"/>
      <w:r w:rsidRPr="003230B7">
        <w:rPr>
          <w:lang w:eastAsia="ja-JP"/>
        </w:rPr>
        <w:t>được</w:t>
      </w:r>
      <w:proofErr w:type="spellEnd"/>
      <w:r w:rsidRPr="003230B7">
        <w:rPr>
          <w:lang w:eastAsia="ja-JP"/>
        </w:rPr>
        <w:t xml:space="preserve"> </w:t>
      </w:r>
      <w:proofErr w:type="spellStart"/>
      <w:r w:rsidRPr="003230B7">
        <w:rPr>
          <w:lang w:eastAsia="ja-JP"/>
        </w:rPr>
        <w:t>gửi</w:t>
      </w:r>
      <w:proofErr w:type="spellEnd"/>
      <w:r w:rsidRPr="003230B7">
        <w:rPr>
          <w:lang w:eastAsia="ja-JP"/>
        </w:rPr>
        <w:t xml:space="preserve"> </w:t>
      </w:r>
      <w:proofErr w:type="spellStart"/>
      <w:r w:rsidRPr="003230B7">
        <w:rPr>
          <w:lang w:eastAsia="ja-JP"/>
        </w:rPr>
        <w:t>đi</w:t>
      </w:r>
      <w:proofErr w:type="spellEnd"/>
      <w:r w:rsidRPr="003230B7">
        <w:rPr>
          <w:lang w:eastAsia="ja-JP"/>
        </w:rPr>
        <w:t>.</w:t>
      </w:r>
    </w:p>
    <w:p w14:paraId="64C17B08" w14:textId="12408B4E" w:rsidR="00075788" w:rsidRPr="00677616" w:rsidRDefault="003230B7" w:rsidP="003230B7">
      <w:pPr>
        <w:numPr>
          <w:ilvl w:val="0"/>
          <w:numId w:val="19"/>
        </w:numPr>
        <w:rPr>
          <w:lang w:eastAsia="ja-JP"/>
        </w:rPr>
      </w:pPr>
      <w:proofErr w:type="spellStart"/>
      <w:r w:rsidRPr="003230B7">
        <w:rPr>
          <w:b/>
          <w:bCs/>
          <w:lang w:eastAsia="ja-JP"/>
        </w:rPr>
        <w:t>is_edited</w:t>
      </w:r>
      <w:proofErr w:type="spellEnd"/>
      <w:r w:rsidRPr="003230B7">
        <w:rPr>
          <w:lang w:eastAsia="ja-JP"/>
        </w:rPr>
        <w:t xml:space="preserve">: </w:t>
      </w:r>
      <w:proofErr w:type="spellStart"/>
      <w:r w:rsidRPr="003230B7">
        <w:rPr>
          <w:lang w:eastAsia="ja-JP"/>
        </w:rPr>
        <w:t>Trạng</w:t>
      </w:r>
      <w:proofErr w:type="spellEnd"/>
      <w:r w:rsidRPr="003230B7">
        <w:rPr>
          <w:lang w:eastAsia="ja-JP"/>
        </w:rPr>
        <w:t xml:space="preserve"> </w:t>
      </w:r>
      <w:proofErr w:type="spellStart"/>
      <w:r w:rsidRPr="003230B7">
        <w:rPr>
          <w:lang w:eastAsia="ja-JP"/>
        </w:rPr>
        <w:t>thái</w:t>
      </w:r>
      <w:proofErr w:type="spellEnd"/>
      <w:r w:rsidRPr="003230B7">
        <w:rPr>
          <w:lang w:eastAsia="ja-JP"/>
        </w:rPr>
        <w:t xml:space="preserve"> </w:t>
      </w:r>
      <w:proofErr w:type="spellStart"/>
      <w:r w:rsidRPr="003230B7">
        <w:rPr>
          <w:lang w:eastAsia="ja-JP"/>
        </w:rPr>
        <w:t>xác</w:t>
      </w:r>
      <w:proofErr w:type="spellEnd"/>
      <w:r w:rsidRPr="003230B7">
        <w:rPr>
          <w:lang w:eastAsia="ja-JP"/>
        </w:rPr>
        <w:t xml:space="preserve"> </w:t>
      </w:r>
      <w:proofErr w:type="spellStart"/>
      <w:r w:rsidRPr="003230B7">
        <w:rPr>
          <w:lang w:eastAsia="ja-JP"/>
        </w:rPr>
        <w:t>định</w:t>
      </w:r>
      <w:proofErr w:type="spellEnd"/>
      <w:r w:rsidRPr="003230B7">
        <w:rPr>
          <w:lang w:eastAsia="ja-JP"/>
        </w:rPr>
        <w:t xml:space="preserve"> tin </w:t>
      </w:r>
      <w:proofErr w:type="spellStart"/>
      <w:r w:rsidRPr="003230B7">
        <w:rPr>
          <w:lang w:eastAsia="ja-JP"/>
        </w:rPr>
        <w:t>nhắn</w:t>
      </w:r>
      <w:proofErr w:type="spellEnd"/>
      <w:r w:rsidRPr="003230B7">
        <w:rPr>
          <w:lang w:eastAsia="ja-JP"/>
        </w:rPr>
        <w:t xml:space="preserve"> </w:t>
      </w:r>
      <w:proofErr w:type="spellStart"/>
      <w:r w:rsidRPr="003230B7">
        <w:rPr>
          <w:lang w:eastAsia="ja-JP"/>
        </w:rPr>
        <w:t>đã</w:t>
      </w:r>
      <w:proofErr w:type="spellEnd"/>
      <w:r w:rsidRPr="003230B7">
        <w:rPr>
          <w:lang w:eastAsia="ja-JP"/>
        </w:rPr>
        <w:t xml:space="preserve"> </w:t>
      </w:r>
      <w:proofErr w:type="spellStart"/>
      <w:r w:rsidRPr="003230B7">
        <w:rPr>
          <w:lang w:eastAsia="ja-JP"/>
        </w:rPr>
        <w:t>bị</w:t>
      </w:r>
      <w:proofErr w:type="spellEnd"/>
      <w:r w:rsidRPr="003230B7">
        <w:rPr>
          <w:lang w:eastAsia="ja-JP"/>
        </w:rPr>
        <w:t xml:space="preserve"> </w:t>
      </w:r>
      <w:proofErr w:type="spellStart"/>
      <w:r w:rsidRPr="003230B7">
        <w:rPr>
          <w:lang w:eastAsia="ja-JP"/>
        </w:rPr>
        <w:t>chỉnh</w:t>
      </w:r>
      <w:proofErr w:type="spellEnd"/>
      <w:r w:rsidRPr="003230B7">
        <w:rPr>
          <w:lang w:eastAsia="ja-JP"/>
        </w:rPr>
        <w:t xml:space="preserve"> </w:t>
      </w:r>
      <w:proofErr w:type="spellStart"/>
      <w:r w:rsidRPr="003230B7">
        <w:rPr>
          <w:lang w:eastAsia="ja-JP"/>
        </w:rPr>
        <w:t>sửa</w:t>
      </w:r>
      <w:proofErr w:type="spellEnd"/>
      <w:r w:rsidRPr="003230B7">
        <w:rPr>
          <w:lang w:eastAsia="ja-JP"/>
        </w:rPr>
        <w:t xml:space="preserve"> hay </w:t>
      </w:r>
      <w:proofErr w:type="spellStart"/>
      <w:r w:rsidRPr="003230B7">
        <w:rPr>
          <w:lang w:eastAsia="ja-JP"/>
        </w:rPr>
        <w:t>chưa</w:t>
      </w:r>
      <w:proofErr w:type="spellEnd"/>
      <w:r w:rsidRPr="003230B7">
        <w:rPr>
          <w:lang w:eastAsia="ja-JP"/>
        </w:rPr>
        <w:t>.</w:t>
      </w:r>
    </w:p>
    <w:p w14:paraId="7F24935E" w14:textId="77777777" w:rsidR="002752F8" w:rsidRDefault="00677616" w:rsidP="002752F8">
      <w:pPr>
        <w:keepNext/>
        <w:jc w:val="center"/>
      </w:pPr>
      <w:r w:rsidRPr="00677616">
        <w:rPr>
          <w:lang w:eastAsia="ja-JP"/>
        </w:rPr>
        <w:drawing>
          <wp:inline distT="0" distB="0" distL="0" distR="0" wp14:anchorId="42A9179B" wp14:editId="5DD29001">
            <wp:extent cx="1287145" cy="5186477"/>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294587" cy="5216462"/>
                    </a:xfrm>
                    <a:prstGeom prst="rect">
                      <a:avLst/>
                    </a:prstGeom>
                  </pic:spPr>
                </pic:pic>
              </a:graphicData>
            </a:graphic>
          </wp:inline>
        </w:drawing>
      </w:r>
    </w:p>
    <w:p w14:paraId="78DDE701" w14:textId="6E8EABA4" w:rsidR="00075788" w:rsidRDefault="002752F8" w:rsidP="002752F8">
      <w:pPr>
        <w:pStyle w:val="Caption"/>
        <w:rPr>
          <w:lang w:eastAsia="ja-JP"/>
        </w:rPr>
      </w:pPr>
      <w:proofErr w:type="spellStart"/>
      <w:proofErr w:type="gramStart"/>
      <w:r>
        <w:t>Hình</w:t>
      </w:r>
      <w:proofErr w:type="spellEnd"/>
      <w:r>
        <w:t xml:space="preserve">  </w:t>
      </w:r>
      <w:r>
        <w:rPr>
          <w:rFonts w:hint="eastAsia"/>
          <w:lang w:eastAsia="ja-JP"/>
        </w:rPr>
        <w:t>1</w:t>
      </w:r>
      <w:proofErr w:type="gramEnd"/>
      <w:r>
        <w:fldChar w:fldCharType="begin"/>
      </w:r>
      <w:r>
        <w:instrText xml:space="preserve"> SEQ Hình_ \* ARABIC </w:instrText>
      </w:r>
      <w:r>
        <w:fldChar w:fldCharType="separate"/>
      </w:r>
      <w:r>
        <w:rPr>
          <w:noProof/>
        </w:rPr>
        <w:t>9</w:t>
      </w:r>
      <w:r>
        <w:fldChar w:fldCharType="end"/>
      </w:r>
      <w:r>
        <w:rPr>
          <w:rFonts w:hint="eastAsia"/>
          <w:lang w:eastAsia="ja-JP"/>
        </w:rPr>
        <w:t xml:space="preserve">. </w:t>
      </w:r>
      <w:proofErr w:type="spellStart"/>
      <w:r w:rsidRPr="00E5629C">
        <w:rPr>
          <w:lang w:eastAsia="ja-JP"/>
        </w:rPr>
        <w:t>Bảng</w:t>
      </w:r>
      <w:proofErr w:type="spellEnd"/>
      <w:r w:rsidRPr="00E5629C">
        <w:rPr>
          <w:lang w:eastAsia="ja-JP"/>
        </w:rPr>
        <w:t xml:space="preserve"> messages</w:t>
      </w:r>
    </w:p>
    <w:p w14:paraId="10D56760" w14:textId="77777777" w:rsidR="003230B7" w:rsidRPr="003230B7" w:rsidRDefault="003230B7" w:rsidP="003230B7">
      <w:pPr>
        <w:ind w:firstLine="567"/>
        <w:rPr>
          <w:lang w:eastAsia="ja-JP"/>
        </w:rPr>
      </w:pPr>
      <w:proofErr w:type="spellStart"/>
      <w:r w:rsidRPr="003230B7">
        <w:rPr>
          <w:lang w:eastAsia="ja-JP"/>
        </w:rPr>
        <w:t>Bảng</w:t>
      </w:r>
      <w:proofErr w:type="spellEnd"/>
      <w:r w:rsidRPr="003230B7">
        <w:rPr>
          <w:lang w:eastAsia="ja-JP"/>
        </w:rPr>
        <w:t xml:space="preserve"> events </w:t>
      </w:r>
      <w:proofErr w:type="spellStart"/>
      <w:r w:rsidRPr="003230B7">
        <w:rPr>
          <w:lang w:eastAsia="ja-JP"/>
        </w:rPr>
        <w:t>là</w:t>
      </w:r>
      <w:proofErr w:type="spellEnd"/>
      <w:r w:rsidRPr="003230B7">
        <w:rPr>
          <w:lang w:eastAsia="ja-JP"/>
        </w:rPr>
        <w:t xml:space="preserve"> </w:t>
      </w:r>
      <w:proofErr w:type="spellStart"/>
      <w:r w:rsidRPr="003230B7">
        <w:rPr>
          <w:lang w:eastAsia="ja-JP"/>
        </w:rPr>
        <w:t>bảng</w:t>
      </w:r>
      <w:proofErr w:type="spellEnd"/>
      <w:r w:rsidRPr="003230B7">
        <w:rPr>
          <w:lang w:eastAsia="ja-JP"/>
        </w:rPr>
        <w:t xml:space="preserve"> </w:t>
      </w:r>
      <w:proofErr w:type="spellStart"/>
      <w:r w:rsidRPr="003230B7">
        <w:rPr>
          <w:lang w:eastAsia="ja-JP"/>
        </w:rPr>
        <w:t>cốt</w:t>
      </w:r>
      <w:proofErr w:type="spellEnd"/>
      <w:r w:rsidRPr="003230B7">
        <w:rPr>
          <w:lang w:eastAsia="ja-JP"/>
        </w:rPr>
        <w:t xml:space="preserve"> </w:t>
      </w:r>
      <w:proofErr w:type="spellStart"/>
      <w:r w:rsidRPr="003230B7">
        <w:rPr>
          <w:lang w:eastAsia="ja-JP"/>
        </w:rPr>
        <w:t>lõi</w:t>
      </w:r>
      <w:proofErr w:type="spellEnd"/>
      <w:r w:rsidRPr="003230B7">
        <w:rPr>
          <w:lang w:eastAsia="ja-JP"/>
        </w:rPr>
        <w:t xml:space="preserve">, </w:t>
      </w:r>
      <w:proofErr w:type="spellStart"/>
      <w:r w:rsidRPr="003230B7">
        <w:rPr>
          <w:lang w:eastAsia="ja-JP"/>
        </w:rPr>
        <w:t>lưu</w:t>
      </w:r>
      <w:proofErr w:type="spellEnd"/>
      <w:r w:rsidRPr="003230B7">
        <w:rPr>
          <w:lang w:eastAsia="ja-JP"/>
        </w:rPr>
        <w:t xml:space="preserve"> </w:t>
      </w:r>
      <w:proofErr w:type="spellStart"/>
      <w:r w:rsidRPr="003230B7">
        <w:rPr>
          <w:lang w:eastAsia="ja-JP"/>
        </w:rPr>
        <w:t>trữ</w:t>
      </w:r>
      <w:proofErr w:type="spellEnd"/>
      <w:r w:rsidRPr="003230B7">
        <w:rPr>
          <w:lang w:eastAsia="ja-JP"/>
        </w:rPr>
        <w:t xml:space="preserve"> </w:t>
      </w:r>
      <w:proofErr w:type="spellStart"/>
      <w:r w:rsidRPr="003230B7">
        <w:rPr>
          <w:lang w:eastAsia="ja-JP"/>
        </w:rPr>
        <w:t>thông</w:t>
      </w:r>
      <w:proofErr w:type="spellEnd"/>
      <w:r w:rsidRPr="003230B7">
        <w:rPr>
          <w:lang w:eastAsia="ja-JP"/>
        </w:rPr>
        <w:t xml:space="preserve"> tin </w:t>
      </w:r>
      <w:proofErr w:type="spellStart"/>
      <w:r w:rsidRPr="003230B7">
        <w:rPr>
          <w:lang w:eastAsia="ja-JP"/>
        </w:rPr>
        <w:t>về</w:t>
      </w:r>
      <w:proofErr w:type="spellEnd"/>
      <w:r w:rsidRPr="003230B7">
        <w:rPr>
          <w:lang w:eastAsia="ja-JP"/>
        </w:rPr>
        <w:t xml:space="preserve"> </w:t>
      </w:r>
      <w:proofErr w:type="spellStart"/>
      <w:r w:rsidRPr="003230B7">
        <w:rPr>
          <w:lang w:eastAsia="ja-JP"/>
        </w:rPr>
        <w:t>các</w:t>
      </w:r>
      <w:proofErr w:type="spellEnd"/>
      <w:r w:rsidRPr="003230B7">
        <w:rPr>
          <w:lang w:eastAsia="ja-JP"/>
        </w:rPr>
        <w:t xml:space="preserve"> </w:t>
      </w:r>
      <w:proofErr w:type="spellStart"/>
      <w:r w:rsidRPr="003230B7">
        <w:rPr>
          <w:lang w:eastAsia="ja-JP"/>
        </w:rPr>
        <w:t>sự</w:t>
      </w:r>
      <w:proofErr w:type="spellEnd"/>
      <w:r w:rsidRPr="003230B7">
        <w:rPr>
          <w:lang w:eastAsia="ja-JP"/>
        </w:rPr>
        <w:t xml:space="preserve"> </w:t>
      </w:r>
      <w:proofErr w:type="spellStart"/>
      <w:r w:rsidRPr="003230B7">
        <w:rPr>
          <w:lang w:eastAsia="ja-JP"/>
        </w:rPr>
        <w:t>kiện</w:t>
      </w:r>
      <w:proofErr w:type="spellEnd"/>
      <w:r w:rsidRPr="003230B7">
        <w:rPr>
          <w:lang w:eastAsia="ja-JP"/>
        </w:rPr>
        <w:t xml:space="preserve"> </w:t>
      </w:r>
      <w:proofErr w:type="spellStart"/>
      <w:r w:rsidRPr="003230B7">
        <w:rPr>
          <w:lang w:eastAsia="ja-JP"/>
        </w:rPr>
        <w:t>lịch</w:t>
      </w:r>
      <w:proofErr w:type="spellEnd"/>
      <w:r w:rsidRPr="003230B7">
        <w:rPr>
          <w:lang w:eastAsia="ja-JP"/>
        </w:rPr>
        <w:t xml:space="preserve"> </w:t>
      </w:r>
      <w:proofErr w:type="spellStart"/>
      <w:r w:rsidRPr="003230B7">
        <w:rPr>
          <w:lang w:eastAsia="ja-JP"/>
        </w:rPr>
        <w:t>trình</w:t>
      </w:r>
      <w:proofErr w:type="spellEnd"/>
      <w:r w:rsidRPr="003230B7">
        <w:rPr>
          <w:lang w:eastAsia="ja-JP"/>
        </w:rPr>
        <w:t xml:space="preserve"> (Event) </w:t>
      </w:r>
      <w:proofErr w:type="spellStart"/>
      <w:r w:rsidRPr="003230B7">
        <w:rPr>
          <w:lang w:eastAsia="ja-JP"/>
        </w:rPr>
        <w:t>có</w:t>
      </w:r>
      <w:proofErr w:type="spellEnd"/>
      <w:r w:rsidRPr="003230B7">
        <w:rPr>
          <w:lang w:eastAsia="ja-JP"/>
        </w:rPr>
        <w:t xml:space="preserve"> </w:t>
      </w:r>
      <w:proofErr w:type="spellStart"/>
      <w:r w:rsidRPr="003230B7">
        <w:rPr>
          <w:lang w:eastAsia="ja-JP"/>
        </w:rPr>
        <w:t>thời</w:t>
      </w:r>
      <w:proofErr w:type="spellEnd"/>
      <w:r w:rsidRPr="003230B7">
        <w:rPr>
          <w:lang w:eastAsia="ja-JP"/>
        </w:rPr>
        <w:t xml:space="preserve"> </w:t>
      </w:r>
      <w:proofErr w:type="spellStart"/>
      <w:r w:rsidRPr="003230B7">
        <w:rPr>
          <w:lang w:eastAsia="ja-JP"/>
        </w:rPr>
        <w:t>gian</w:t>
      </w:r>
      <w:proofErr w:type="spellEnd"/>
      <w:r w:rsidRPr="003230B7">
        <w:rPr>
          <w:lang w:eastAsia="ja-JP"/>
        </w:rPr>
        <w:t xml:space="preserve"> </w:t>
      </w:r>
      <w:proofErr w:type="spellStart"/>
      <w:r w:rsidRPr="003230B7">
        <w:rPr>
          <w:lang w:eastAsia="ja-JP"/>
        </w:rPr>
        <w:t>xác</w:t>
      </w:r>
      <w:proofErr w:type="spellEnd"/>
      <w:r w:rsidRPr="003230B7">
        <w:rPr>
          <w:lang w:eastAsia="ja-JP"/>
        </w:rPr>
        <w:t xml:space="preserve"> </w:t>
      </w:r>
      <w:proofErr w:type="spellStart"/>
      <w:r w:rsidRPr="003230B7">
        <w:rPr>
          <w:lang w:eastAsia="ja-JP"/>
        </w:rPr>
        <w:t>định</w:t>
      </w:r>
      <w:proofErr w:type="spellEnd"/>
      <w:r w:rsidRPr="003230B7">
        <w:rPr>
          <w:lang w:eastAsia="ja-JP"/>
        </w:rPr>
        <w:t xml:space="preserve">, </w:t>
      </w:r>
      <w:proofErr w:type="spellStart"/>
      <w:r w:rsidRPr="003230B7">
        <w:rPr>
          <w:lang w:eastAsia="ja-JP"/>
        </w:rPr>
        <w:t>là</w:t>
      </w:r>
      <w:proofErr w:type="spellEnd"/>
      <w:r w:rsidRPr="003230B7">
        <w:rPr>
          <w:lang w:eastAsia="ja-JP"/>
        </w:rPr>
        <w:t xml:space="preserve"> </w:t>
      </w:r>
      <w:proofErr w:type="spellStart"/>
      <w:r w:rsidRPr="003230B7">
        <w:rPr>
          <w:lang w:eastAsia="ja-JP"/>
        </w:rPr>
        <w:t>nền</w:t>
      </w:r>
      <w:proofErr w:type="spellEnd"/>
      <w:r w:rsidRPr="003230B7">
        <w:rPr>
          <w:lang w:eastAsia="ja-JP"/>
        </w:rPr>
        <w:t xml:space="preserve"> </w:t>
      </w:r>
      <w:proofErr w:type="spellStart"/>
      <w:r w:rsidRPr="003230B7">
        <w:rPr>
          <w:lang w:eastAsia="ja-JP"/>
        </w:rPr>
        <w:t>tảng</w:t>
      </w:r>
      <w:proofErr w:type="spellEnd"/>
      <w:r w:rsidRPr="003230B7">
        <w:rPr>
          <w:lang w:eastAsia="ja-JP"/>
        </w:rPr>
        <w:t xml:space="preserve"> </w:t>
      </w:r>
      <w:proofErr w:type="spellStart"/>
      <w:r w:rsidRPr="003230B7">
        <w:rPr>
          <w:lang w:eastAsia="ja-JP"/>
        </w:rPr>
        <w:t>cho</w:t>
      </w:r>
      <w:proofErr w:type="spellEnd"/>
      <w:r w:rsidRPr="003230B7">
        <w:rPr>
          <w:lang w:eastAsia="ja-JP"/>
        </w:rPr>
        <w:t xml:space="preserve"> </w:t>
      </w:r>
      <w:proofErr w:type="spellStart"/>
      <w:r w:rsidRPr="003230B7">
        <w:rPr>
          <w:lang w:eastAsia="ja-JP"/>
        </w:rPr>
        <w:t>chức</w:t>
      </w:r>
      <w:proofErr w:type="spellEnd"/>
      <w:r w:rsidRPr="003230B7">
        <w:rPr>
          <w:lang w:eastAsia="ja-JP"/>
        </w:rPr>
        <w:t xml:space="preserve"> </w:t>
      </w:r>
      <w:proofErr w:type="spellStart"/>
      <w:r w:rsidRPr="003230B7">
        <w:rPr>
          <w:lang w:eastAsia="ja-JP"/>
        </w:rPr>
        <w:t>năng</w:t>
      </w:r>
      <w:proofErr w:type="spellEnd"/>
      <w:r w:rsidRPr="003230B7">
        <w:rPr>
          <w:lang w:eastAsia="ja-JP"/>
        </w:rPr>
        <w:t xml:space="preserve"> </w:t>
      </w:r>
      <w:proofErr w:type="spellStart"/>
      <w:r w:rsidRPr="003230B7">
        <w:rPr>
          <w:lang w:eastAsia="ja-JP"/>
        </w:rPr>
        <w:t>lịch</w:t>
      </w:r>
      <w:proofErr w:type="spellEnd"/>
      <w:r w:rsidRPr="003230B7">
        <w:rPr>
          <w:lang w:eastAsia="ja-JP"/>
        </w:rPr>
        <w:t xml:space="preserve"> </w:t>
      </w:r>
      <w:proofErr w:type="spellStart"/>
      <w:r w:rsidRPr="003230B7">
        <w:rPr>
          <w:lang w:eastAsia="ja-JP"/>
        </w:rPr>
        <w:t>và</w:t>
      </w:r>
      <w:proofErr w:type="spellEnd"/>
      <w:r w:rsidRPr="003230B7">
        <w:rPr>
          <w:lang w:eastAsia="ja-JP"/>
        </w:rPr>
        <w:t xml:space="preserve"> </w:t>
      </w:r>
      <w:proofErr w:type="spellStart"/>
      <w:r w:rsidRPr="003230B7">
        <w:rPr>
          <w:lang w:eastAsia="ja-JP"/>
        </w:rPr>
        <w:t>nhắc</w:t>
      </w:r>
      <w:proofErr w:type="spellEnd"/>
      <w:r w:rsidRPr="003230B7">
        <w:rPr>
          <w:lang w:eastAsia="ja-JP"/>
        </w:rPr>
        <w:t xml:space="preserve"> </w:t>
      </w:r>
      <w:proofErr w:type="spellStart"/>
      <w:r w:rsidRPr="003230B7">
        <w:rPr>
          <w:lang w:eastAsia="ja-JP"/>
        </w:rPr>
        <w:t>nhở</w:t>
      </w:r>
      <w:proofErr w:type="spellEnd"/>
      <w:r w:rsidRPr="003230B7">
        <w:rPr>
          <w:lang w:eastAsia="ja-JP"/>
        </w:rPr>
        <w:t xml:space="preserve"> </w:t>
      </w:r>
      <w:proofErr w:type="spellStart"/>
      <w:r w:rsidRPr="003230B7">
        <w:rPr>
          <w:lang w:eastAsia="ja-JP"/>
        </w:rPr>
        <w:t>chính</w:t>
      </w:r>
      <w:proofErr w:type="spellEnd"/>
      <w:r w:rsidRPr="003230B7">
        <w:rPr>
          <w:lang w:eastAsia="ja-JP"/>
        </w:rPr>
        <w:t xml:space="preserve"> </w:t>
      </w:r>
      <w:proofErr w:type="spellStart"/>
      <w:r w:rsidRPr="003230B7">
        <w:rPr>
          <w:lang w:eastAsia="ja-JP"/>
        </w:rPr>
        <w:t>của</w:t>
      </w:r>
      <w:proofErr w:type="spellEnd"/>
      <w:r w:rsidRPr="003230B7">
        <w:rPr>
          <w:lang w:eastAsia="ja-JP"/>
        </w:rPr>
        <w:t xml:space="preserve"> website.</w:t>
      </w:r>
    </w:p>
    <w:p w14:paraId="65EB98A7" w14:textId="77777777" w:rsidR="003230B7" w:rsidRPr="003230B7" w:rsidRDefault="003230B7" w:rsidP="003230B7">
      <w:pPr>
        <w:numPr>
          <w:ilvl w:val="0"/>
          <w:numId w:val="20"/>
        </w:numPr>
        <w:rPr>
          <w:lang w:eastAsia="ja-JP"/>
        </w:rPr>
      </w:pPr>
      <w:proofErr w:type="spellStart"/>
      <w:r w:rsidRPr="003230B7">
        <w:rPr>
          <w:b/>
          <w:bCs/>
          <w:lang w:eastAsia="ja-JP"/>
        </w:rPr>
        <w:t>event_id</w:t>
      </w:r>
      <w:proofErr w:type="spellEnd"/>
      <w:r w:rsidRPr="003230B7">
        <w:rPr>
          <w:lang w:eastAsia="ja-JP"/>
        </w:rPr>
        <w:t xml:space="preserve">: </w:t>
      </w:r>
      <w:proofErr w:type="spellStart"/>
      <w:r w:rsidRPr="003230B7">
        <w:rPr>
          <w:lang w:eastAsia="ja-JP"/>
        </w:rPr>
        <w:t>Mã</w:t>
      </w:r>
      <w:proofErr w:type="spellEnd"/>
      <w:r w:rsidRPr="003230B7">
        <w:rPr>
          <w:lang w:eastAsia="ja-JP"/>
        </w:rPr>
        <w:t xml:space="preserve"> </w:t>
      </w:r>
      <w:proofErr w:type="spellStart"/>
      <w:r w:rsidRPr="003230B7">
        <w:rPr>
          <w:lang w:eastAsia="ja-JP"/>
        </w:rPr>
        <w:t>định</w:t>
      </w:r>
      <w:proofErr w:type="spellEnd"/>
      <w:r w:rsidRPr="003230B7">
        <w:rPr>
          <w:lang w:eastAsia="ja-JP"/>
        </w:rPr>
        <w:t xml:space="preserve"> </w:t>
      </w:r>
      <w:proofErr w:type="spellStart"/>
      <w:r w:rsidRPr="003230B7">
        <w:rPr>
          <w:lang w:eastAsia="ja-JP"/>
        </w:rPr>
        <w:t>danh</w:t>
      </w:r>
      <w:proofErr w:type="spellEnd"/>
      <w:r w:rsidRPr="003230B7">
        <w:rPr>
          <w:lang w:eastAsia="ja-JP"/>
        </w:rPr>
        <w:t xml:space="preserve"> </w:t>
      </w:r>
      <w:proofErr w:type="spellStart"/>
      <w:r w:rsidRPr="003230B7">
        <w:rPr>
          <w:lang w:eastAsia="ja-JP"/>
        </w:rPr>
        <w:t>duy</w:t>
      </w:r>
      <w:proofErr w:type="spellEnd"/>
      <w:r w:rsidRPr="003230B7">
        <w:rPr>
          <w:lang w:eastAsia="ja-JP"/>
        </w:rPr>
        <w:t xml:space="preserve"> </w:t>
      </w:r>
      <w:proofErr w:type="spellStart"/>
      <w:r w:rsidRPr="003230B7">
        <w:rPr>
          <w:lang w:eastAsia="ja-JP"/>
        </w:rPr>
        <w:t>nhất</w:t>
      </w:r>
      <w:proofErr w:type="spellEnd"/>
      <w:r w:rsidRPr="003230B7">
        <w:rPr>
          <w:lang w:eastAsia="ja-JP"/>
        </w:rPr>
        <w:t xml:space="preserve"> </w:t>
      </w:r>
      <w:proofErr w:type="spellStart"/>
      <w:r w:rsidRPr="003230B7">
        <w:rPr>
          <w:lang w:eastAsia="ja-JP"/>
        </w:rPr>
        <w:t>của</w:t>
      </w:r>
      <w:proofErr w:type="spellEnd"/>
      <w:r w:rsidRPr="003230B7">
        <w:rPr>
          <w:lang w:eastAsia="ja-JP"/>
        </w:rPr>
        <w:t xml:space="preserve"> </w:t>
      </w:r>
      <w:proofErr w:type="spellStart"/>
      <w:r w:rsidRPr="003230B7">
        <w:rPr>
          <w:lang w:eastAsia="ja-JP"/>
        </w:rPr>
        <w:t>sự</w:t>
      </w:r>
      <w:proofErr w:type="spellEnd"/>
      <w:r w:rsidRPr="003230B7">
        <w:rPr>
          <w:lang w:eastAsia="ja-JP"/>
        </w:rPr>
        <w:t xml:space="preserve"> </w:t>
      </w:r>
      <w:proofErr w:type="spellStart"/>
      <w:r w:rsidRPr="003230B7">
        <w:rPr>
          <w:lang w:eastAsia="ja-JP"/>
        </w:rPr>
        <w:t>kiện</w:t>
      </w:r>
      <w:proofErr w:type="spellEnd"/>
      <w:r w:rsidRPr="003230B7">
        <w:rPr>
          <w:lang w:eastAsia="ja-JP"/>
        </w:rPr>
        <w:t xml:space="preserve">. </w:t>
      </w:r>
      <w:proofErr w:type="spellStart"/>
      <w:r w:rsidRPr="003230B7">
        <w:rPr>
          <w:lang w:eastAsia="ja-JP"/>
        </w:rPr>
        <w:t>Đây</w:t>
      </w:r>
      <w:proofErr w:type="spellEnd"/>
      <w:r w:rsidRPr="003230B7">
        <w:rPr>
          <w:lang w:eastAsia="ja-JP"/>
        </w:rPr>
        <w:t xml:space="preserve"> </w:t>
      </w:r>
      <w:proofErr w:type="spellStart"/>
      <w:r w:rsidRPr="003230B7">
        <w:rPr>
          <w:lang w:eastAsia="ja-JP"/>
        </w:rPr>
        <w:t>là</w:t>
      </w:r>
      <w:proofErr w:type="spellEnd"/>
      <w:r w:rsidRPr="003230B7">
        <w:rPr>
          <w:lang w:eastAsia="ja-JP"/>
        </w:rPr>
        <w:t xml:space="preserve"> </w:t>
      </w:r>
      <w:proofErr w:type="spellStart"/>
      <w:r w:rsidRPr="003230B7">
        <w:rPr>
          <w:lang w:eastAsia="ja-JP"/>
        </w:rPr>
        <w:t>Khóa</w:t>
      </w:r>
      <w:proofErr w:type="spellEnd"/>
      <w:r w:rsidRPr="003230B7">
        <w:rPr>
          <w:lang w:eastAsia="ja-JP"/>
        </w:rPr>
        <w:t xml:space="preserve"> </w:t>
      </w:r>
      <w:proofErr w:type="spellStart"/>
      <w:r w:rsidRPr="003230B7">
        <w:rPr>
          <w:lang w:eastAsia="ja-JP"/>
        </w:rPr>
        <w:t>chính</w:t>
      </w:r>
      <w:proofErr w:type="spellEnd"/>
      <w:r w:rsidRPr="003230B7">
        <w:rPr>
          <w:lang w:eastAsia="ja-JP"/>
        </w:rPr>
        <w:t>.</w:t>
      </w:r>
    </w:p>
    <w:p w14:paraId="1A4C2326" w14:textId="77777777" w:rsidR="003230B7" w:rsidRPr="003230B7" w:rsidRDefault="003230B7" w:rsidP="003230B7">
      <w:pPr>
        <w:numPr>
          <w:ilvl w:val="0"/>
          <w:numId w:val="20"/>
        </w:numPr>
        <w:rPr>
          <w:lang w:eastAsia="ja-JP"/>
        </w:rPr>
      </w:pPr>
      <w:proofErr w:type="spellStart"/>
      <w:r w:rsidRPr="003230B7">
        <w:rPr>
          <w:b/>
          <w:bCs/>
          <w:lang w:eastAsia="ja-JP"/>
        </w:rPr>
        <w:t>user_id</w:t>
      </w:r>
      <w:proofErr w:type="spellEnd"/>
      <w:r w:rsidRPr="003230B7">
        <w:rPr>
          <w:lang w:eastAsia="ja-JP"/>
        </w:rPr>
        <w:t xml:space="preserve">: </w:t>
      </w:r>
      <w:proofErr w:type="spellStart"/>
      <w:r w:rsidRPr="003230B7">
        <w:rPr>
          <w:lang w:eastAsia="ja-JP"/>
        </w:rPr>
        <w:t>Khóa</w:t>
      </w:r>
      <w:proofErr w:type="spellEnd"/>
      <w:r w:rsidRPr="003230B7">
        <w:rPr>
          <w:lang w:eastAsia="ja-JP"/>
        </w:rPr>
        <w:t xml:space="preserve"> </w:t>
      </w:r>
      <w:proofErr w:type="spellStart"/>
      <w:r w:rsidRPr="003230B7">
        <w:rPr>
          <w:lang w:eastAsia="ja-JP"/>
        </w:rPr>
        <w:t>ngoại</w:t>
      </w:r>
      <w:proofErr w:type="spellEnd"/>
      <w:r w:rsidRPr="003230B7">
        <w:rPr>
          <w:lang w:eastAsia="ja-JP"/>
        </w:rPr>
        <w:t xml:space="preserve"> </w:t>
      </w:r>
      <w:proofErr w:type="spellStart"/>
      <w:r w:rsidRPr="003230B7">
        <w:rPr>
          <w:lang w:eastAsia="ja-JP"/>
        </w:rPr>
        <w:t>liên</w:t>
      </w:r>
      <w:proofErr w:type="spellEnd"/>
      <w:r w:rsidRPr="003230B7">
        <w:rPr>
          <w:lang w:eastAsia="ja-JP"/>
        </w:rPr>
        <w:t xml:space="preserve"> </w:t>
      </w:r>
      <w:proofErr w:type="spellStart"/>
      <w:r w:rsidRPr="003230B7">
        <w:rPr>
          <w:lang w:eastAsia="ja-JP"/>
        </w:rPr>
        <w:t>kết</w:t>
      </w:r>
      <w:proofErr w:type="spellEnd"/>
      <w:r w:rsidRPr="003230B7">
        <w:rPr>
          <w:lang w:eastAsia="ja-JP"/>
        </w:rPr>
        <w:t xml:space="preserve"> </w:t>
      </w:r>
      <w:proofErr w:type="spellStart"/>
      <w:r w:rsidRPr="003230B7">
        <w:rPr>
          <w:lang w:eastAsia="ja-JP"/>
        </w:rPr>
        <w:t>với</w:t>
      </w:r>
      <w:proofErr w:type="spellEnd"/>
      <w:r w:rsidRPr="003230B7">
        <w:rPr>
          <w:lang w:eastAsia="ja-JP"/>
        </w:rPr>
        <w:t xml:space="preserve"> </w:t>
      </w:r>
      <w:proofErr w:type="spellStart"/>
      <w:r w:rsidRPr="003230B7">
        <w:rPr>
          <w:lang w:eastAsia="ja-JP"/>
        </w:rPr>
        <w:t>người</w:t>
      </w:r>
      <w:proofErr w:type="spellEnd"/>
      <w:r w:rsidRPr="003230B7">
        <w:rPr>
          <w:lang w:eastAsia="ja-JP"/>
        </w:rPr>
        <w:t xml:space="preserve"> </w:t>
      </w:r>
      <w:proofErr w:type="spellStart"/>
      <w:r w:rsidRPr="003230B7">
        <w:rPr>
          <w:lang w:eastAsia="ja-JP"/>
        </w:rPr>
        <w:t>tạo</w:t>
      </w:r>
      <w:proofErr w:type="spellEnd"/>
      <w:r w:rsidRPr="003230B7">
        <w:rPr>
          <w:lang w:eastAsia="ja-JP"/>
        </w:rPr>
        <w:t xml:space="preserve"> </w:t>
      </w:r>
      <w:proofErr w:type="spellStart"/>
      <w:r w:rsidRPr="003230B7">
        <w:rPr>
          <w:lang w:eastAsia="ja-JP"/>
        </w:rPr>
        <w:t>sự</w:t>
      </w:r>
      <w:proofErr w:type="spellEnd"/>
      <w:r w:rsidRPr="003230B7">
        <w:rPr>
          <w:lang w:eastAsia="ja-JP"/>
        </w:rPr>
        <w:t xml:space="preserve"> </w:t>
      </w:r>
      <w:proofErr w:type="spellStart"/>
      <w:r w:rsidRPr="003230B7">
        <w:rPr>
          <w:lang w:eastAsia="ja-JP"/>
        </w:rPr>
        <w:t>kiện</w:t>
      </w:r>
      <w:proofErr w:type="spellEnd"/>
      <w:r w:rsidRPr="003230B7">
        <w:rPr>
          <w:lang w:eastAsia="ja-JP"/>
        </w:rPr>
        <w:t>.</w:t>
      </w:r>
    </w:p>
    <w:p w14:paraId="75ED3288" w14:textId="77777777" w:rsidR="003230B7" w:rsidRPr="003230B7" w:rsidRDefault="003230B7" w:rsidP="003230B7">
      <w:pPr>
        <w:numPr>
          <w:ilvl w:val="0"/>
          <w:numId w:val="20"/>
        </w:numPr>
        <w:rPr>
          <w:lang w:eastAsia="ja-JP"/>
        </w:rPr>
      </w:pPr>
      <w:proofErr w:type="spellStart"/>
      <w:r w:rsidRPr="003230B7">
        <w:rPr>
          <w:b/>
          <w:bCs/>
          <w:lang w:eastAsia="ja-JP"/>
        </w:rPr>
        <w:t>category_id</w:t>
      </w:r>
      <w:proofErr w:type="spellEnd"/>
      <w:r w:rsidRPr="003230B7">
        <w:rPr>
          <w:lang w:eastAsia="ja-JP"/>
        </w:rPr>
        <w:t xml:space="preserve">: </w:t>
      </w:r>
      <w:proofErr w:type="spellStart"/>
      <w:r w:rsidRPr="003230B7">
        <w:rPr>
          <w:lang w:eastAsia="ja-JP"/>
        </w:rPr>
        <w:t>Khóa</w:t>
      </w:r>
      <w:proofErr w:type="spellEnd"/>
      <w:r w:rsidRPr="003230B7">
        <w:rPr>
          <w:lang w:eastAsia="ja-JP"/>
        </w:rPr>
        <w:t xml:space="preserve"> </w:t>
      </w:r>
      <w:proofErr w:type="spellStart"/>
      <w:r w:rsidRPr="003230B7">
        <w:rPr>
          <w:lang w:eastAsia="ja-JP"/>
        </w:rPr>
        <w:t>ngoại</w:t>
      </w:r>
      <w:proofErr w:type="spellEnd"/>
      <w:r w:rsidRPr="003230B7">
        <w:rPr>
          <w:lang w:eastAsia="ja-JP"/>
        </w:rPr>
        <w:t xml:space="preserve"> </w:t>
      </w:r>
      <w:proofErr w:type="spellStart"/>
      <w:r w:rsidRPr="003230B7">
        <w:rPr>
          <w:lang w:eastAsia="ja-JP"/>
        </w:rPr>
        <w:t>liên</w:t>
      </w:r>
      <w:proofErr w:type="spellEnd"/>
      <w:r w:rsidRPr="003230B7">
        <w:rPr>
          <w:lang w:eastAsia="ja-JP"/>
        </w:rPr>
        <w:t xml:space="preserve"> </w:t>
      </w:r>
      <w:proofErr w:type="spellStart"/>
      <w:r w:rsidRPr="003230B7">
        <w:rPr>
          <w:lang w:eastAsia="ja-JP"/>
        </w:rPr>
        <w:t>kết</w:t>
      </w:r>
      <w:proofErr w:type="spellEnd"/>
      <w:r w:rsidRPr="003230B7">
        <w:rPr>
          <w:lang w:eastAsia="ja-JP"/>
        </w:rPr>
        <w:t xml:space="preserve"> </w:t>
      </w:r>
      <w:proofErr w:type="spellStart"/>
      <w:r w:rsidRPr="003230B7">
        <w:rPr>
          <w:lang w:eastAsia="ja-JP"/>
        </w:rPr>
        <w:t>với</w:t>
      </w:r>
      <w:proofErr w:type="spellEnd"/>
      <w:r w:rsidRPr="003230B7">
        <w:rPr>
          <w:lang w:eastAsia="ja-JP"/>
        </w:rPr>
        <w:t xml:space="preserve"> </w:t>
      </w:r>
      <w:proofErr w:type="spellStart"/>
      <w:r w:rsidRPr="003230B7">
        <w:rPr>
          <w:lang w:eastAsia="ja-JP"/>
        </w:rPr>
        <w:t>danh</w:t>
      </w:r>
      <w:proofErr w:type="spellEnd"/>
      <w:r w:rsidRPr="003230B7">
        <w:rPr>
          <w:lang w:eastAsia="ja-JP"/>
        </w:rPr>
        <w:t xml:space="preserve"> </w:t>
      </w:r>
      <w:proofErr w:type="spellStart"/>
      <w:r w:rsidRPr="003230B7">
        <w:rPr>
          <w:lang w:eastAsia="ja-JP"/>
        </w:rPr>
        <w:t>mục</w:t>
      </w:r>
      <w:proofErr w:type="spellEnd"/>
      <w:r w:rsidRPr="003230B7">
        <w:rPr>
          <w:lang w:eastAsia="ja-JP"/>
        </w:rPr>
        <w:t xml:space="preserve"> </w:t>
      </w:r>
      <w:proofErr w:type="spellStart"/>
      <w:r w:rsidRPr="003230B7">
        <w:rPr>
          <w:lang w:eastAsia="ja-JP"/>
        </w:rPr>
        <w:t>của</w:t>
      </w:r>
      <w:proofErr w:type="spellEnd"/>
      <w:r w:rsidRPr="003230B7">
        <w:rPr>
          <w:lang w:eastAsia="ja-JP"/>
        </w:rPr>
        <w:t xml:space="preserve"> </w:t>
      </w:r>
      <w:proofErr w:type="spellStart"/>
      <w:r w:rsidRPr="003230B7">
        <w:rPr>
          <w:lang w:eastAsia="ja-JP"/>
        </w:rPr>
        <w:t>sự</w:t>
      </w:r>
      <w:proofErr w:type="spellEnd"/>
      <w:r w:rsidRPr="003230B7">
        <w:rPr>
          <w:lang w:eastAsia="ja-JP"/>
        </w:rPr>
        <w:t xml:space="preserve"> </w:t>
      </w:r>
      <w:proofErr w:type="spellStart"/>
      <w:r w:rsidRPr="003230B7">
        <w:rPr>
          <w:lang w:eastAsia="ja-JP"/>
        </w:rPr>
        <w:t>kiện</w:t>
      </w:r>
      <w:proofErr w:type="spellEnd"/>
      <w:r w:rsidRPr="003230B7">
        <w:rPr>
          <w:lang w:eastAsia="ja-JP"/>
        </w:rPr>
        <w:t>.</w:t>
      </w:r>
    </w:p>
    <w:p w14:paraId="27B8816C" w14:textId="77777777" w:rsidR="003230B7" w:rsidRPr="003230B7" w:rsidRDefault="003230B7" w:rsidP="003230B7">
      <w:pPr>
        <w:numPr>
          <w:ilvl w:val="0"/>
          <w:numId w:val="20"/>
        </w:numPr>
        <w:rPr>
          <w:lang w:eastAsia="ja-JP"/>
        </w:rPr>
      </w:pPr>
      <w:r w:rsidRPr="003230B7">
        <w:rPr>
          <w:b/>
          <w:bCs/>
          <w:lang w:eastAsia="ja-JP"/>
        </w:rPr>
        <w:t>title</w:t>
      </w:r>
      <w:r w:rsidRPr="003230B7">
        <w:rPr>
          <w:lang w:eastAsia="ja-JP"/>
        </w:rPr>
        <w:t xml:space="preserve">: </w:t>
      </w:r>
      <w:proofErr w:type="spellStart"/>
      <w:r w:rsidRPr="003230B7">
        <w:rPr>
          <w:lang w:eastAsia="ja-JP"/>
        </w:rPr>
        <w:t>Tiêu</w:t>
      </w:r>
      <w:proofErr w:type="spellEnd"/>
      <w:r w:rsidRPr="003230B7">
        <w:rPr>
          <w:lang w:eastAsia="ja-JP"/>
        </w:rPr>
        <w:t xml:space="preserve"> </w:t>
      </w:r>
      <w:proofErr w:type="spellStart"/>
      <w:r w:rsidRPr="003230B7">
        <w:rPr>
          <w:lang w:eastAsia="ja-JP"/>
        </w:rPr>
        <w:t>đề</w:t>
      </w:r>
      <w:proofErr w:type="spellEnd"/>
      <w:r w:rsidRPr="003230B7">
        <w:rPr>
          <w:lang w:eastAsia="ja-JP"/>
        </w:rPr>
        <w:t xml:space="preserve"> </w:t>
      </w:r>
      <w:proofErr w:type="spellStart"/>
      <w:r w:rsidRPr="003230B7">
        <w:rPr>
          <w:lang w:eastAsia="ja-JP"/>
        </w:rPr>
        <w:t>sự</w:t>
      </w:r>
      <w:proofErr w:type="spellEnd"/>
      <w:r w:rsidRPr="003230B7">
        <w:rPr>
          <w:lang w:eastAsia="ja-JP"/>
        </w:rPr>
        <w:t xml:space="preserve"> </w:t>
      </w:r>
      <w:proofErr w:type="spellStart"/>
      <w:r w:rsidRPr="003230B7">
        <w:rPr>
          <w:lang w:eastAsia="ja-JP"/>
        </w:rPr>
        <w:t>kiện</w:t>
      </w:r>
      <w:proofErr w:type="spellEnd"/>
      <w:r w:rsidRPr="003230B7">
        <w:rPr>
          <w:lang w:eastAsia="ja-JP"/>
        </w:rPr>
        <w:t>.</w:t>
      </w:r>
    </w:p>
    <w:p w14:paraId="6C49C301" w14:textId="77777777" w:rsidR="003230B7" w:rsidRPr="003230B7" w:rsidRDefault="003230B7" w:rsidP="003230B7">
      <w:pPr>
        <w:numPr>
          <w:ilvl w:val="0"/>
          <w:numId w:val="20"/>
        </w:numPr>
        <w:rPr>
          <w:lang w:eastAsia="ja-JP"/>
        </w:rPr>
      </w:pPr>
      <w:r w:rsidRPr="003230B7">
        <w:rPr>
          <w:b/>
          <w:bCs/>
          <w:lang w:eastAsia="ja-JP"/>
        </w:rPr>
        <w:t>description</w:t>
      </w:r>
      <w:r w:rsidRPr="003230B7">
        <w:rPr>
          <w:lang w:eastAsia="ja-JP"/>
        </w:rPr>
        <w:t xml:space="preserve">: </w:t>
      </w:r>
      <w:proofErr w:type="spellStart"/>
      <w:r w:rsidRPr="003230B7">
        <w:rPr>
          <w:lang w:eastAsia="ja-JP"/>
        </w:rPr>
        <w:t>Mô</w:t>
      </w:r>
      <w:proofErr w:type="spellEnd"/>
      <w:r w:rsidRPr="003230B7">
        <w:rPr>
          <w:lang w:eastAsia="ja-JP"/>
        </w:rPr>
        <w:t xml:space="preserve"> </w:t>
      </w:r>
      <w:proofErr w:type="spellStart"/>
      <w:r w:rsidRPr="003230B7">
        <w:rPr>
          <w:lang w:eastAsia="ja-JP"/>
        </w:rPr>
        <w:t>tả</w:t>
      </w:r>
      <w:proofErr w:type="spellEnd"/>
      <w:r w:rsidRPr="003230B7">
        <w:rPr>
          <w:lang w:eastAsia="ja-JP"/>
        </w:rPr>
        <w:t xml:space="preserve"> chi </w:t>
      </w:r>
      <w:proofErr w:type="spellStart"/>
      <w:r w:rsidRPr="003230B7">
        <w:rPr>
          <w:lang w:eastAsia="ja-JP"/>
        </w:rPr>
        <w:t>tiết</w:t>
      </w:r>
      <w:proofErr w:type="spellEnd"/>
      <w:r w:rsidRPr="003230B7">
        <w:rPr>
          <w:lang w:eastAsia="ja-JP"/>
        </w:rPr>
        <w:t>.</w:t>
      </w:r>
    </w:p>
    <w:p w14:paraId="64CAF519" w14:textId="77777777" w:rsidR="003230B7" w:rsidRPr="003230B7" w:rsidRDefault="003230B7" w:rsidP="003230B7">
      <w:pPr>
        <w:numPr>
          <w:ilvl w:val="0"/>
          <w:numId w:val="20"/>
        </w:numPr>
        <w:rPr>
          <w:lang w:eastAsia="ja-JP"/>
        </w:rPr>
      </w:pPr>
      <w:proofErr w:type="spellStart"/>
      <w:r w:rsidRPr="003230B7">
        <w:rPr>
          <w:b/>
          <w:bCs/>
          <w:lang w:eastAsia="ja-JP"/>
        </w:rPr>
        <w:t>start_time</w:t>
      </w:r>
      <w:proofErr w:type="spellEnd"/>
      <w:r w:rsidRPr="003230B7">
        <w:rPr>
          <w:lang w:eastAsia="ja-JP"/>
        </w:rPr>
        <w:t xml:space="preserve">: </w:t>
      </w:r>
      <w:proofErr w:type="spellStart"/>
      <w:r w:rsidRPr="003230B7">
        <w:rPr>
          <w:lang w:eastAsia="ja-JP"/>
        </w:rPr>
        <w:t>Thời</w:t>
      </w:r>
      <w:proofErr w:type="spellEnd"/>
      <w:r w:rsidRPr="003230B7">
        <w:rPr>
          <w:lang w:eastAsia="ja-JP"/>
        </w:rPr>
        <w:t xml:space="preserve"> </w:t>
      </w:r>
      <w:proofErr w:type="spellStart"/>
      <w:r w:rsidRPr="003230B7">
        <w:rPr>
          <w:lang w:eastAsia="ja-JP"/>
        </w:rPr>
        <w:t>gian</w:t>
      </w:r>
      <w:proofErr w:type="spellEnd"/>
      <w:r w:rsidRPr="003230B7">
        <w:rPr>
          <w:lang w:eastAsia="ja-JP"/>
        </w:rPr>
        <w:t xml:space="preserve"> </w:t>
      </w:r>
      <w:proofErr w:type="spellStart"/>
      <w:r w:rsidRPr="003230B7">
        <w:rPr>
          <w:lang w:eastAsia="ja-JP"/>
        </w:rPr>
        <w:t>bắt</w:t>
      </w:r>
      <w:proofErr w:type="spellEnd"/>
      <w:r w:rsidRPr="003230B7">
        <w:rPr>
          <w:lang w:eastAsia="ja-JP"/>
        </w:rPr>
        <w:t xml:space="preserve"> </w:t>
      </w:r>
      <w:proofErr w:type="spellStart"/>
      <w:r w:rsidRPr="003230B7">
        <w:rPr>
          <w:lang w:eastAsia="ja-JP"/>
        </w:rPr>
        <w:t>đầu</w:t>
      </w:r>
      <w:proofErr w:type="spellEnd"/>
      <w:r w:rsidRPr="003230B7">
        <w:rPr>
          <w:lang w:eastAsia="ja-JP"/>
        </w:rPr>
        <w:t xml:space="preserve"> (</w:t>
      </w:r>
      <w:proofErr w:type="spellStart"/>
      <w:r w:rsidRPr="003230B7">
        <w:rPr>
          <w:lang w:eastAsia="ja-JP"/>
        </w:rPr>
        <w:t>bắt</w:t>
      </w:r>
      <w:proofErr w:type="spellEnd"/>
      <w:r w:rsidRPr="003230B7">
        <w:rPr>
          <w:lang w:eastAsia="ja-JP"/>
        </w:rPr>
        <w:t xml:space="preserve"> </w:t>
      </w:r>
      <w:proofErr w:type="spellStart"/>
      <w:r w:rsidRPr="003230B7">
        <w:rPr>
          <w:lang w:eastAsia="ja-JP"/>
        </w:rPr>
        <w:t>buộc</w:t>
      </w:r>
      <w:proofErr w:type="spellEnd"/>
      <w:r w:rsidRPr="003230B7">
        <w:rPr>
          <w:lang w:eastAsia="ja-JP"/>
        </w:rPr>
        <w:t>).</w:t>
      </w:r>
    </w:p>
    <w:p w14:paraId="5929A41C" w14:textId="77777777" w:rsidR="003230B7" w:rsidRPr="003230B7" w:rsidRDefault="003230B7" w:rsidP="003230B7">
      <w:pPr>
        <w:numPr>
          <w:ilvl w:val="0"/>
          <w:numId w:val="20"/>
        </w:numPr>
        <w:rPr>
          <w:lang w:eastAsia="ja-JP"/>
        </w:rPr>
      </w:pPr>
      <w:proofErr w:type="spellStart"/>
      <w:r w:rsidRPr="003230B7">
        <w:rPr>
          <w:b/>
          <w:bCs/>
          <w:lang w:eastAsia="ja-JP"/>
        </w:rPr>
        <w:t>end_time</w:t>
      </w:r>
      <w:proofErr w:type="spellEnd"/>
      <w:r w:rsidRPr="003230B7">
        <w:rPr>
          <w:lang w:eastAsia="ja-JP"/>
        </w:rPr>
        <w:t xml:space="preserve">: </w:t>
      </w:r>
      <w:proofErr w:type="spellStart"/>
      <w:r w:rsidRPr="003230B7">
        <w:rPr>
          <w:lang w:eastAsia="ja-JP"/>
        </w:rPr>
        <w:t>Thời</w:t>
      </w:r>
      <w:proofErr w:type="spellEnd"/>
      <w:r w:rsidRPr="003230B7">
        <w:rPr>
          <w:lang w:eastAsia="ja-JP"/>
        </w:rPr>
        <w:t xml:space="preserve"> </w:t>
      </w:r>
      <w:proofErr w:type="spellStart"/>
      <w:r w:rsidRPr="003230B7">
        <w:rPr>
          <w:lang w:eastAsia="ja-JP"/>
        </w:rPr>
        <w:t>gian</w:t>
      </w:r>
      <w:proofErr w:type="spellEnd"/>
      <w:r w:rsidRPr="003230B7">
        <w:rPr>
          <w:lang w:eastAsia="ja-JP"/>
        </w:rPr>
        <w:t xml:space="preserve"> </w:t>
      </w:r>
      <w:proofErr w:type="spellStart"/>
      <w:r w:rsidRPr="003230B7">
        <w:rPr>
          <w:lang w:eastAsia="ja-JP"/>
        </w:rPr>
        <w:t>kết</w:t>
      </w:r>
      <w:proofErr w:type="spellEnd"/>
      <w:r w:rsidRPr="003230B7">
        <w:rPr>
          <w:lang w:eastAsia="ja-JP"/>
        </w:rPr>
        <w:t xml:space="preserve"> </w:t>
      </w:r>
      <w:proofErr w:type="spellStart"/>
      <w:r w:rsidRPr="003230B7">
        <w:rPr>
          <w:lang w:eastAsia="ja-JP"/>
        </w:rPr>
        <w:t>thúc</w:t>
      </w:r>
      <w:proofErr w:type="spellEnd"/>
      <w:r w:rsidRPr="003230B7">
        <w:rPr>
          <w:lang w:eastAsia="ja-JP"/>
        </w:rPr>
        <w:t xml:space="preserve"> (</w:t>
      </w:r>
      <w:proofErr w:type="spellStart"/>
      <w:r w:rsidRPr="003230B7">
        <w:rPr>
          <w:lang w:eastAsia="ja-JP"/>
        </w:rPr>
        <w:t>bắt</w:t>
      </w:r>
      <w:proofErr w:type="spellEnd"/>
      <w:r w:rsidRPr="003230B7">
        <w:rPr>
          <w:lang w:eastAsia="ja-JP"/>
        </w:rPr>
        <w:t xml:space="preserve"> </w:t>
      </w:r>
      <w:proofErr w:type="spellStart"/>
      <w:r w:rsidRPr="003230B7">
        <w:rPr>
          <w:lang w:eastAsia="ja-JP"/>
        </w:rPr>
        <w:t>buộc</w:t>
      </w:r>
      <w:proofErr w:type="spellEnd"/>
      <w:r w:rsidRPr="003230B7">
        <w:rPr>
          <w:lang w:eastAsia="ja-JP"/>
        </w:rPr>
        <w:t>).</w:t>
      </w:r>
    </w:p>
    <w:p w14:paraId="2D89B2D2" w14:textId="77777777" w:rsidR="003230B7" w:rsidRPr="003230B7" w:rsidRDefault="003230B7" w:rsidP="003230B7">
      <w:pPr>
        <w:numPr>
          <w:ilvl w:val="0"/>
          <w:numId w:val="20"/>
        </w:numPr>
        <w:rPr>
          <w:lang w:eastAsia="ja-JP"/>
        </w:rPr>
      </w:pPr>
      <w:proofErr w:type="spellStart"/>
      <w:r w:rsidRPr="003230B7">
        <w:rPr>
          <w:b/>
          <w:bCs/>
          <w:lang w:eastAsia="ja-JP"/>
        </w:rPr>
        <w:t>is_all_day</w:t>
      </w:r>
      <w:proofErr w:type="spellEnd"/>
      <w:r w:rsidRPr="003230B7">
        <w:rPr>
          <w:lang w:eastAsia="ja-JP"/>
        </w:rPr>
        <w:t xml:space="preserve">: </w:t>
      </w:r>
      <w:proofErr w:type="spellStart"/>
      <w:r w:rsidRPr="003230B7">
        <w:rPr>
          <w:lang w:eastAsia="ja-JP"/>
        </w:rPr>
        <w:t>Xác</w:t>
      </w:r>
      <w:proofErr w:type="spellEnd"/>
      <w:r w:rsidRPr="003230B7">
        <w:rPr>
          <w:lang w:eastAsia="ja-JP"/>
        </w:rPr>
        <w:t xml:space="preserve"> </w:t>
      </w:r>
      <w:proofErr w:type="spellStart"/>
      <w:r w:rsidRPr="003230B7">
        <w:rPr>
          <w:lang w:eastAsia="ja-JP"/>
        </w:rPr>
        <w:t>định</w:t>
      </w:r>
      <w:proofErr w:type="spellEnd"/>
      <w:r w:rsidRPr="003230B7">
        <w:rPr>
          <w:lang w:eastAsia="ja-JP"/>
        </w:rPr>
        <w:t xml:space="preserve"> </w:t>
      </w:r>
      <w:proofErr w:type="spellStart"/>
      <w:r w:rsidRPr="003230B7">
        <w:rPr>
          <w:lang w:eastAsia="ja-JP"/>
        </w:rPr>
        <w:t>sự</w:t>
      </w:r>
      <w:proofErr w:type="spellEnd"/>
      <w:r w:rsidRPr="003230B7">
        <w:rPr>
          <w:lang w:eastAsia="ja-JP"/>
        </w:rPr>
        <w:t xml:space="preserve"> </w:t>
      </w:r>
      <w:proofErr w:type="spellStart"/>
      <w:r w:rsidRPr="003230B7">
        <w:rPr>
          <w:lang w:eastAsia="ja-JP"/>
        </w:rPr>
        <w:t>kiện</w:t>
      </w:r>
      <w:proofErr w:type="spellEnd"/>
      <w:r w:rsidRPr="003230B7">
        <w:rPr>
          <w:lang w:eastAsia="ja-JP"/>
        </w:rPr>
        <w:t xml:space="preserve"> </w:t>
      </w:r>
      <w:proofErr w:type="spellStart"/>
      <w:r w:rsidRPr="003230B7">
        <w:rPr>
          <w:lang w:eastAsia="ja-JP"/>
        </w:rPr>
        <w:t>kéo</w:t>
      </w:r>
      <w:proofErr w:type="spellEnd"/>
      <w:r w:rsidRPr="003230B7">
        <w:rPr>
          <w:lang w:eastAsia="ja-JP"/>
        </w:rPr>
        <w:t xml:space="preserve"> </w:t>
      </w:r>
      <w:proofErr w:type="spellStart"/>
      <w:r w:rsidRPr="003230B7">
        <w:rPr>
          <w:lang w:eastAsia="ja-JP"/>
        </w:rPr>
        <w:t>dài</w:t>
      </w:r>
      <w:proofErr w:type="spellEnd"/>
      <w:r w:rsidRPr="003230B7">
        <w:rPr>
          <w:lang w:eastAsia="ja-JP"/>
        </w:rPr>
        <w:t xml:space="preserve"> </w:t>
      </w:r>
      <w:proofErr w:type="spellStart"/>
      <w:r w:rsidRPr="003230B7">
        <w:rPr>
          <w:lang w:eastAsia="ja-JP"/>
        </w:rPr>
        <w:t>cả</w:t>
      </w:r>
      <w:proofErr w:type="spellEnd"/>
      <w:r w:rsidRPr="003230B7">
        <w:rPr>
          <w:lang w:eastAsia="ja-JP"/>
        </w:rPr>
        <w:t xml:space="preserve"> </w:t>
      </w:r>
      <w:proofErr w:type="spellStart"/>
      <w:r w:rsidRPr="003230B7">
        <w:rPr>
          <w:lang w:eastAsia="ja-JP"/>
        </w:rPr>
        <w:t>ngày</w:t>
      </w:r>
      <w:proofErr w:type="spellEnd"/>
      <w:r w:rsidRPr="003230B7">
        <w:rPr>
          <w:lang w:eastAsia="ja-JP"/>
        </w:rPr>
        <w:t>.</w:t>
      </w:r>
    </w:p>
    <w:p w14:paraId="169DE44E" w14:textId="77777777" w:rsidR="003230B7" w:rsidRPr="003230B7" w:rsidRDefault="003230B7" w:rsidP="003230B7">
      <w:pPr>
        <w:numPr>
          <w:ilvl w:val="0"/>
          <w:numId w:val="20"/>
        </w:numPr>
        <w:rPr>
          <w:lang w:eastAsia="ja-JP"/>
        </w:rPr>
      </w:pPr>
      <w:proofErr w:type="spellStart"/>
      <w:r w:rsidRPr="003230B7">
        <w:rPr>
          <w:b/>
          <w:bCs/>
          <w:lang w:eastAsia="ja-JP"/>
        </w:rPr>
        <w:lastRenderedPageBreak/>
        <w:t>repeat_type</w:t>
      </w:r>
      <w:proofErr w:type="spellEnd"/>
      <w:r w:rsidRPr="003230B7">
        <w:rPr>
          <w:lang w:eastAsia="ja-JP"/>
        </w:rPr>
        <w:t xml:space="preserve">: </w:t>
      </w:r>
      <w:proofErr w:type="spellStart"/>
      <w:r w:rsidRPr="003230B7">
        <w:rPr>
          <w:lang w:eastAsia="ja-JP"/>
        </w:rPr>
        <w:t>Loại</w:t>
      </w:r>
      <w:proofErr w:type="spellEnd"/>
      <w:r w:rsidRPr="003230B7">
        <w:rPr>
          <w:lang w:eastAsia="ja-JP"/>
        </w:rPr>
        <w:t xml:space="preserve"> </w:t>
      </w:r>
      <w:proofErr w:type="spellStart"/>
      <w:r w:rsidRPr="003230B7">
        <w:rPr>
          <w:lang w:eastAsia="ja-JP"/>
        </w:rPr>
        <w:t>lặp</w:t>
      </w:r>
      <w:proofErr w:type="spellEnd"/>
      <w:r w:rsidRPr="003230B7">
        <w:rPr>
          <w:lang w:eastAsia="ja-JP"/>
        </w:rPr>
        <w:t xml:space="preserve"> </w:t>
      </w:r>
      <w:proofErr w:type="spellStart"/>
      <w:r w:rsidRPr="003230B7">
        <w:rPr>
          <w:lang w:eastAsia="ja-JP"/>
        </w:rPr>
        <w:t>lại</w:t>
      </w:r>
      <w:proofErr w:type="spellEnd"/>
      <w:r w:rsidRPr="003230B7">
        <w:rPr>
          <w:lang w:eastAsia="ja-JP"/>
        </w:rPr>
        <w:t xml:space="preserve"> </w:t>
      </w:r>
      <w:proofErr w:type="spellStart"/>
      <w:r w:rsidRPr="003230B7">
        <w:rPr>
          <w:lang w:eastAsia="ja-JP"/>
        </w:rPr>
        <w:t>của</w:t>
      </w:r>
      <w:proofErr w:type="spellEnd"/>
      <w:r w:rsidRPr="003230B7">
        <w:rPr>
          <w:lang w:eastAsia="ja-JP"/>
        </w:rPr>
        <w:t xml:space="preserve"> </w:t>
      </w:r>
      <w:proofErr w:type="spellStart"/>
      <w:r w:rsidRPr="003230B7">
        <w:rPr>
          <w:lang w:eastAsia="ja-JP"/>
        </w:rPr>
        <w:t>sự</w:t>
      </w:r>
      <w:proofErr w:type="spellEnd"/>
      <w:r w:rsidRPr="003230B7">
        <w:rPr>
          <w:lang w:eastAsia="ja-JP"/>
        </w:rPr>
        <w:t xml:space="preserve"> </w:t>
      </w:r>
      <w:proofErr w:type="spellStart"/>
      <w:r w:rsidRPr="003230B7">
        <w:rPr>
          <w:lang w:eastAsia="ja-JP"/>
        </w:rPr>
        <w:t>kiện</w:t>
      </w:r>
      <w:proofErr w:type="spellEnd"/>
      <w:r w:rsidRPr="003230B7">
        <w:rPr>
          <w:lang w:eastAsia="ja-JP"/>
        </w:rPr>
        <w:t xml:space="preserve"> (</w:t>
      </w:r>
      <w:proofErr w:type="spellStart"/>
      <w:r w:rsidRPr="003230B7">
        <w:rPr>
          <w:lang w:eastAsia="ja-JP"/>
        </w:rPr>
        <w:t>ví</w:t>
      </w:r>
      <w:proofErr w:type="spellEnd"/>
      <w:r w:rsidRPr="003230B7">
        <w:rPr>
          <w:lang w:eastAsia="ja-JP"/>
        </w:rPr>
        <w:t xml:space="preserve"> </w:t>
      </w:r>
      <w:proofErr w:type="spellStart"/>
      <w:r w:rsidRPr="003230B7">
        <w:rPr>
          <w:lang w:eastAsia="ja-JP"/>
        </w:rPr>
        <w:t>dụ</w:t>
      </w:r>
      <w:proofErr w:type="spellEnd"/>
      <w:r w:rsidRPr="003230B7">
        <w:rPr>
          <w:lang w:eastAsia="ja-JP"/>
        </w:rPr>
        <w:t>: daily, weekly).</w:t>
      </w:r>
    </w:p>
    <w:p w14:paraId="424C38C9" w14:textId="77777777" w:rsidR="003230B7" w:rsidRPr="003230B7" w:rsidRDefault="003230B7" w:rsidP="003230B7">
      <w:pPr>
        <w:numPr>
          <w:ilvl w:val="0"/>
          <w:numId w:val="20"/>
        </w:numPr>
        <w:rPr>
          <w:lang w:eastAsia="ja-JP"/>
        </w:rPr>
      </w:pPr>
      <w:proofErr w:type="spellStart"/>
      <w:r w:rsidRPr="003230B7">
        <w:rPr>
          <w:b/>
          <w:bCs/>
          <w:lang w:eastAsia="ja-JP"/>
        </w:rPr>
        <w:t>alarm_enabled</w:t>
      </w:r>
      <w:proofErr w:type="spellEnd"/>
      <w:r w:rsidRPr="003230B7">
        <w:rPr>
          <w:lang w:eastAsia="ja-JP"/>
        </w:rPr>
        <w:t xml:space="preserve">: </w:t>
      </w:r>
      <w:proofErr w:type="spellStart"/>
      <w:r w:rsidRPr="003230B7">
        <w:rPr>
          <w:lang w:eastAsia="ja-JP"/>
        </w:rPr>
        <w:t>Bật</w:t>
      </w:r>
      <w:proofErr w:type="spellEnd"/>
      <w:r w:rsidRPr="003230B7">
        <w:rPr>
          <w:lang w:eastAsia="ja-JP"/>
        </w:rPr>
        <w:t>/</w:t>
      </w:r>
      <w:proofErr w:type="spellStart"/>
      <w:r w:rsidRPr="003230B7">
        <w:rPr>
          <w:lang w:eastAsia="ja-JP"/>
        </w:rPr>
        <w:t>tắt</w:t>
      </w:r>
      <w:proofErr w:type="spellEnd"/>
      <w:r w:rsidRPr="003230B7">
        <w:rPr>
          <w:lang w:eastAsia="ja-JP"/>
        </w:rPr>
        <w:t xml:space="preserve"> </w:t>
      </w:r>
      <w:proofErr w:type="spellStart"/>
      <w:r w:rsidRPr="003230B7">
        <w:rPr>
          <w:lang w:eastAsia="ja-JP"/>
        </w:rPr>
        <w:t>tính</w:t>
      </w:r>
      <w:proofErr w:type="spellEnd"/>
      <w:r w:rsidRPr="003230B7">
        <w:rPr>
          <w:lang w:eastAsia="ja-JP"/>
        </w:rPr>
        <w:t xml:space="preserve"> </w:t>
      </w:r>
      <w:proofErr w:type="spellStart"/>
      <w:r w:rsidRPr="003230B7">
        <w:rPr>
          <w:lang w:eastAsia="ja-JP"/>
        </w:rPr>
        <w:t>năng</w:t>
      </w:r>
      <w:proofErr w:type="spellEnd"/>
      <w:r w:rsidRPr="003230B7">
        <w:rPr>
          <w:lang w:eastAsia="ja-JP"/>
        </w:rPr>
        <w:t xml:space="preserve"> </w:t>
      </w:r>
      <w:proofErr w:type="spellStart"/>
      <w:r w:rsidRPr="003230B7">
        <w:rPr>
          <w:lang w:eastAsia="ja-JP"/>
        </w:rPr>
        <w:t>báo</w:t>
      </w:r>
      <w:proofErr w:type="spellEnd"/>
      <w:r w:rsidRPr="003230B7">
        <w:rPr>
          <w:lang w:eastAsia="ja-JP"/>
        </w:rPr>
        <w:t xml:space="preserve"> </w:t>
      </w:r>
      <w:proofErr w:type="spellStart"/>
      <w:r w:rsidRPr="003230B7">
        <w:rPr>
          <w:lang w:eastAsia="ja-JP"/>
        </w:rPr>
        <w:t>thức</w:t>
      </w:r>
      <w:proofErr w:type="spellEnd"/>
      <w:r w:rsidRPr="003230B7">
        <w:rPr>
          <w:lang w:eastAsia="ja-JP"/>
        </w:rPr>
        <w:t>.</w:t>
      </w:r>
    </w:p>
    <w:p w14:paraId="012B568F" w14:textId="77777777" w:rsidR="003230B7" w:rsidRPr="003230B7" w:rsidRDefault="003230B7" w:rsidP="003230B7">
      <w:pPr>
        <w:numPr>
          <w:ilvl w:val="0"/>
          <w:numId w:val="20"/>
        </w:numPr>
        <w:rPr>
          <w:lang w:eastAsia="ja-JP"/>
        </w:rPr>
      </w:pPr>
      <w:proofErr w:type="spellStart"/>
      <w:r w:rsidRPr="003230B7">
        <w:rPr>
          <w:b/>
          <w:bCs/>
          <w:lang w:eastAsia="ja-JP"/>
        </w:rPr>
        <w:t>alarm_time</w:t>
      </w:r>
      <w:proofErr w:type="spellEnd"/>
      <w:r w:rsidRPr="003230B7">
        <w:rPr>
          <w:lang w:eastAsia="ja-JP"/>
        </w:rPr>
        <w:t xml:space="preserve">: </w:t>
      </w:r>
      <w:proofErr w:type="spellStart"/>
      <w:r w:rsidRPr="003230B7">
        <w:rPr>
          <w:lang w:eastAsia="ja-JP"/>
        </w:rPr>
        <w:t>Thời</w:t>
      </w:r>
      <w:proofErr w:type="spellEnd"/>
      <w:r w:rsidRPr="003230B7">
        <w:rPr>
          <w:lang w:eastAsia="ja-JP"/>
        </w:rPr>
        <w:t xml:space="preserve"> </w:t>
      </w:r>
      <w:proofErr w:type="spellStart"/>
      <w:r w:rsidRPr="003230B7">
        <w:rPr>
          <w:lang w:eastAsia="ja-JP"/>
        </w:rPr>
        <w:t>điểm</w:t>
      </w:r>
      <w:proofErr w:type="spellEnd"/>
      <w:r w:rsidRPr="003230B7">
        <w:rPr>
          <w:lang w:eastAsia="ja-JP"/>
        </w:rPr>
        <w:t xml:space="preserve"> </w:t>
      </w:r>
      <w:proofErr w:type="spellStart"/>
      <w:r w:rsidRPr="003230B7">
        <w:rPr>
          <w:lang w:eastAsia="ja-JP"/>
        </w:rPr>
        <w:t>chuông</w:t>
      </w:r>
      <w:proofErr w:type="spellEnd"/>
      <w:r w:rsidRPr="003230B7">
        <w:rPr>
          <w:lang w:eastAsia="ja-JP"/>
        </w:rPr>
        <w:t xml:space="preserve"> </w:t>
      </w:r>
      <w:proofErr w:type="spellStart"/>
      <w:r w:rsidRPr="003230B7">
        <w:rPr>
          <w:lang w:eastAsia="ja-JP"/>
        </w:rPr>
        <w:t>báo</w:t>
      </w:r>
      <w:proofErr w:type="spellEnd"/>
      <w:r w:rsidRPr="003230B7">
        <w:rPr>
          <w:lang w:eastAsia="ja-JP"/>
        </w:rPr>
        <w:t xml:space="preserve"> </w:t>
      </w:r>
      <w:proofErr w:type="spellStart"/>
      <w:r w:rsidRPr="003230B7">
        <w:rPr>
          <w:lang w:eastAsia="ja-JP"/>
        </w:rPr>
        <w:t>thức</w:t>
      </w:r>
      <w:proofErr w:type="spellEnd"/>
      <w:r w:rsidRPr="003230B7">
        <w:rPr>
          <w:lang w:eastAsia="ja-JP"/>
        </w:rPr>
        <w:t xml:space="preserve"> </w:t>
      </w:r>
      <w:proofErr w:type="spellStart"/>
      <w:r w:rsidRPr="003230B7">
        <w:rPr>
          <w:lang w:eastAsia="ja-JP"/>
        </w:rPr>
        <w:t>reo</w:t>
      </w:r>
      <w:proofErr w:type="spellEnd"/>
      <w:r w:rsidRPr="003230B7">
        <w:rPr>
          <w:lang w:eastAsia="ja-JP"/>
        </w:rPr>
        <w:t>.</w:t>
      </w:r>
    </w:p>
    <w:p w14:paraId="76A44FC3" w14:textId="77777777" w:rsidR="003230B7" w:rsidRPr="003230B7" w:rsidRDefault="003230B7" w:rsidP="003230B7">
      <w:pPr>
        <w:numPr>
          <w:ilvl w:val="0"/>
          <w:numId w:val="20"/>
        </w:numPr>
        <w:rPr>
          <w:lang w:eastAsia="ja-JP"/>
        </w:rPr>
      </w:pPr>
      <w:proofErr w:type="spellStart"/>
      <w:r w:rsidRPr="003230B7">
        <w:rPr>
          <w:b/>
          <w:bCs/>
          <w:lang w:eastAsia="ja-JP"/>
        </w:rPr>
        <w:t>alarm_sound_url</w:t>
      </w:r>
      <w:proofErr w:type="spellEnd"/>
      <w:r w:rsidRPr="003230B7">
        <w:rPr>
          <w:lang w:eastAsia="ja-JP"/>
        </w:rPr>
        <w:t xml:space="preserve">: </w:t>
      </w:r>
      <w:proofErr w:type="spellStart"/>
      <w:r w:rsidRPr="003230B7">
        <w:rPr>
          <w:lang w:eastAsia="ja-JP"/>
        </w:rPr>
        <w:t>Đường</w:t>
      </w:r>
      <w:proofErr w:type="spellEnd"/>
      <w:r w:rsidRPr="003230B7">
        <w:rPr>
          <w:lang w:eastAsia="ja-JP"/>
        </w:rPr>
        <w:t xml:space="preserve"> </w:t>
      </w:r>
      <w:proofErr w:type="spellStart"/>
      <w:r w:rsidRPr="003230B7">
        <w:rPr>
          <w:lang w:eastAsia="ja-JP"/>
        </w:rPr>
        <w:t>dẫn</w:t>
      </w:r>
      <w:proofErr w:type="spellEnd"/>
      <w:r w:rsidRPr="003230B7">
        <w:rPr>
          <w:lang w:eastAsia="ja-JP"/>
        </w:rPr>
        <w:t xml:space="preserve"> file </w:t>
      </w:r>
      <w:proofErr w:type="spellStart"/>
      <w:r w:rsidRPr="003230B7">
        <w:rPr>
          <w:lang w:eastAsia="ja-JP"/>
        </w:rPr>
        <w:t>âm</w:t>
      </w:r>
      <w:proofErr w:type="spellEnd"/>
      <w:r w:rsidRPr="003230B7">
        <w:rPr>
          <w:lang w:eastAsia="ja-JP"/>
        </w:rPr>
        <w:t xml:space="preserve"> </w:t>
      </w:r>
      <w:proofErr w:type="spellStart"/>
      <w:r w:rsidRPr="003230B7">
        <w:rPr>
          <w:lang w:eastAsia="ja-JP"/>
        </w:rPr>
        <w:t>thanh</w:t>
      </w:r>
      <w:proofErr w:type="spellEnd"/>
      <w:r w:rsidRPr="003230B7">
        <w:rPr>
          <w:lang w:eastAsia="ja-JP"/>
        </w:rPr>
        <w:t xml:space="preserve"> </w:t>
      </w:r>
      <w:proofErr w:type="spellStart"/>
      <w:r w:rsidRPr="003230B7">
        <w:rPr>
          <w:lang w:eastAsia="ja-JP"/>
        </w:rPr>
        <w:t>báo</w:t>
      </w:r>
      <w:proofErr w:type="spellEnd"/>
      <w:r w:rsidRPr="003230B7">
        <w:rPr>
          <w:lang w:eastAsia="ja-JP"/>
        </w:rPr>
        <w:t xml:space="preserve"> </w:t>
      </w:r>
      <w:proofErr w:type="spellStart"/>
      <w:r w:rsidRPr="003230B7">
        <w:rPr>
          <w:lang w:eastAsia="ja-JP"/>
        </w:rPr>
        <w:t>thức</w:t>
      </w:r>
      <w:proofErr w:type="spellEnd"/>
      <w:r w:rsidRPr="003230B7">
        <w:rPr>
          <w:lang w:eastAsia="ja-JP"/>
        </w:rPr>
        <w:t>.</w:t>
      </w:r>
    </w:p>
    <w:p w14:paraId="1894E54D" w14:textId="77777777" w:rsidR="003230B7" w:rsidRPr="003230B7" w:rsidRDefault="003230B7" w:rsidP="003230B7">
      <w:pPr>
        <w:numPr>
          <w:ilvl w:val="0"/>
          <w:numId w:val="20"/>
        </w:numPr>
        <w:rPr>
          <w:lang w:eastAsia="ja-JP"/>
        </w:rPr>
      </w:pPr>
      <w:r w:rsidRPr="003230B7">
        <w:rPr>
          <w:b/>
          <w:bCs/>
          <w:lang w:eastAsia="ja-JP"/>
        </w:rPr>
        <w:t>color</w:t>
      </w:r>
      <w:r w:rsidRPr="003230B7">
        <w:rPr>
          <w:lang w:eastAsia="ja-JP"/>
        </w:rPr>
        <w:t xml:space="preserve">: </w:t>
      </w:r>
      <w:proofErr w:type="spellStart"/>
      <w:r w:rsidRPr="003230B7">
        <w:rPr>
          <w:lang w:eastAsia="ja-JP"/>
        </w:rPr>
        <w:t>Mã</w:t>
      </w:r>
      <w:proofErr w:type="spellEnd"/>
      <w:r w:rsidRPr="003230B7">
        <w:rPr>
          <w:lang w:eastAsia="ja-JP"/>
        </w:rPr>
        <w:t xml:space="preserve"> </w:t>
      </w:r>
      <w:proofErr w:type="spellStart"/>
      <w:r w:rsidRPr="003230B7">
        <w:rPr>
          <w:lang w:eastAsia="ja-JP"/>
        </w:rPr>
        <w:t>màu</w:t>
      </w:r>
      <w:proofErr w:type="spellEnd"/>
      <w:r w:rsidRPr="003230B7">
        <w:rPr>
          <w:lang w:eastAsia="ja-JP"/>
        </w:rPr>
        <w:t xml:space="preserve"> </w:t>
      </w:r>
      <w:proofErr w:type="spellStart"/>
      <w:r w:rsidRPr="003230B7">
        <w:rPr>
          <w:lang w:eastAsia="ja-JP"/>
        </w:rPr>
        <w:t>hiển</w:t>
      </w:r>
      <w:proofErr w:type="spellEnd"/>
      <w:r w:rsidRPr="003230B7">
        <w:rPr>
          <w:lang w:eastAsia="ja-JP"/>
        </w:rPr>
        <w:t xml:space="preserve"> </w:t>
      </w:r>
      <w:proofErr w:type="spellStart"/>
      <w:r w:rsidRPr="003230B7">
        <w:rPr>
          <w:lang w:eastAsia="ja-JP"/>
        </w:rPr>
        <w:t>thị</w:t>
      </w:r>
      <w:proofErr w:type="spellEnd"/>
      <w:r w:rsidRPr="003230B7">
        <w:rPr>
          <w:lang w:eastAsia="ja-JP"/>
        </w:rPr>
        <w:t xml:space="preserve"> </w:t>
      </w:r>
      <w:proofErr w:type="spellStart"/>
      <w:r w:rsidRPr="003230B7">
        <w:rPr>
          <w:lang w:eastAsia="ja-JP"/>
        </w:rPr>
        <w:t>trên</w:t>
      </w:r>
      <w:proofErr w:type="spellEnd"/>
      <w:r w:rsidRPr="003230B7">
        <w:rPr>
          <w:lang w:eastAsia="ja-JP"/>
        </w:rPr>
        <w:t xml:space="preserve"> </w:t>
      </w:r>
      <w:proofErr w:type="spellStart"/>
      <w:r w:rsidRPr="003230B7">
        <w:rPr>
          <w:lang w:eastAsia="ja-JP"/>
        </w:rPr>
        <w:t>lịch</w:t>
      </w:r>
      <w:proofErr w:type="spellEnd"/>
      <w:r w:rsidRPr="003230B7">
        <w:rPr>
          <w:lang w:eastAsia="ja-JP"/>
        </w:rPr>
        <w:t>.</w:t>
      </w:r>
    </w:p>
    <w:p w14:paraId="232D8AEC" w14:textId="77777777" w:rsidR="003230B7" w:rsidRPr="003230B7" w:rsidRDefault="003230B7" w:rsidP="003230B7">
      <w:pPr>
        <w:numPr>
          <w:ilvl w:val="0"/>
          <w:numId w:val="20"/>
        </w:numPr>
        <w:rPr>
          <w:lang w:eastAsia="ja-JP"/>
        </w:rPr>
      </w:pPr>
      <w:proofErr w:type="spellStart"/>
      <w:r w:rsidRPr="003230B7">
        <w:rPr>
          <w:b/>
          <w:bCs/>
          <w:lang w:eastAsia="ja-JP"/>
        </w:rPr>
        <w:t>location_text</w:t>
      </w:r>
      <w:proofErr w:type="spellEnd"/>
      <w:r w:rsidRPr="003230B7">
        <w:rPr>
          <w:lang w:eastAsia="ja-JP"/>
        </w:rPr>
        <w:t xml:space="preserve">: </w:t>
      </w:r>
      <w:proofErr w:type="spellStart"/>
      <w:r w:rsidRPr="003230B7">
        <w:rPr>
          <w:lang w:eastAsia="ja-JP"/>
        </w:rPr>
        <w:t>Tên</w:t>
      </w:r>
      <w:proofErr w:type="spellEnd"/>
      <w:r w:rsidRPr="003230B7">
        <w:rPr>
          <w:lang w:eastAsia="ja-JP"/>
        </w:rPr>
        <w:t xml:space="preserve"> </w:t>
      </w:r>
      <w:proofErr w:type="spellStart"/>
      <w:r w:rsidRPr="003230B7">
        <w:rPr>
          <w:lang w:eastAsia="ja-JP"/>
        </w:rPr>
        <w:t>địa</w:t>
      </w:r>
      <w:proofErr w:type="spellEnd"/>
      <w:r w:rsidRPr="003230B7">
        <w:rPr>
          <w:lang w:eastAsia="ja-JP"/>
        </w:rPr>
        <w:t xml:space="preserve"> </w:t>
      </w:r>
      <w:proofErr w:type="spellStart"/>
      <w:r w:rsidRPr="003230B7">
        <w:rPr>
          <w:lang w:eastAsia="ja-JP"/>
        </w:rPr>
        <w:t>điểm</w:t>
      </w:r>
      <w:proofErr w:type="spellEnd"/>
      <w:r w:rsidRPr="003230B7">
        <w:rPr>
          <w:lang w:eastAsia="ja-JP"/>
        </w:rPr>
        <w:t xml:space="preserve"> (</w:t>
      </w:r>
      <w:proofErr w:type="spellStart"/>
      <w:r w:rsidRPr="003230B7">
        <w:rPr>
          <w:lang w:eastAsia="ja-JP"/>
        </w:rPr>
        <w:t>dạng</w:t>
      </w:r>
      <w:proofErr w:type="spellEnd"/>
      <w:r w:rsidRPr="003230B7">
        <w:rPr>
          <w:lang w:eastAsia="ja-JP"/>
        </w:rPr>
        <w:t xml:space="preserve"> </w:t>
      </w:r>
      <w:proofErr w:type="spellStart"/>
      <w:r w:rsidRPr="003230B7">
        <w:rPr>
          <w:lang w:eastAsia="ja-JP"/>
        </w:rPr>
        <w:t>văn</w:t>
      </w:r>
      <w:proofErr w:type="spellEnd"/>
      <w:r w:rsidRPr="003230B7">
        <w:rPr>
          <w:lang w:eastAsia="ja-JP"/>
        </w:rPr>
        <w:t xml:space="preserve"> </w:t>
      </w:r>
      <w:proofErr w:type="spellStart"/>
      <w:r w:rsidRPr="003230B7">
        <w:rPr>
          <w:lang w:eastAsia="ja-JP"/>
        </w:rPr>
        <w:t>bản</w:t>
      </w:r>
      <w:proofErr w:type="spellEnd"/>
      <w:r w:rsidRPr="003230B7">
        <w:rPr>
          <w:lang w:eastAsia="ja-JP"/>
        </w:rPr>
        <w:t>).</w:t>
      </w:r>
    </w:p>
    <w:p w14:paraId="2537524F" w14:textId="77777777" w:rsidR="003230B7" w:rsidRPr="003230B7" w:rsidRDefault="003230B7" w:rsidP="003230B7">
      <w:pPr>
        <w:numPr>
          <w:ilvl w:val="0"/>
          <w:numId w:val="20"/>
        </w:numPr>
        <w:rPr>
          <w:lang w:eastAsia="ja-JP"/>
        </w:rPr>
      </w:pPr>
      <w:proofErr w:type="spellStart"/>
      <w:r w:rsidRPr="003230B7">
        <w:rPr>
          <w:b/>
          <w:bCs/>
          <w:lang w:eastAsia="ja-JP"/>
        </w:rPr>
        <w:t>meeting_link</w:t>
      </w:r>
      <w:proofErr w:type="spellEnd"/>
      <w:r w:rsidRPr="003230B7">
        <w:rPr>
          <w:lang w:eastAsia="ja-JP"/>
        </w:rPr>
        <w:t xml:space="preserve">: Liên </w:t>
      </w:r>
      <w:proofErr w:type="spellStart"/>
      <w:r w:rsidRPr="003230B7">
        <w:rPr>
          <w:lang w:eastAsia="ja-JP"/>
        </w:rPr>
        <w:t>kết</w:t>
      </w:r>
      <w:proofErr w:type="spellEnd"/>
      <w:r w:rsidRPr="003230B7">
        <w:rPr>
          <w:lang w:eastAsia="ja-JP"/>
        </w:rPr>
        <w:t xml:space="preserve"> </w:t>
      </w:r>
      <w:proofErr w:type="spellStart"/>
      <w:r w:rsidRPr="003230B7">
        <w:rPr>
          <w:lang w:eastAsia="ja-JP"/>
        </w:rPr>
        <w:t>họp</w:t>
      </w:r>
      <w:proofErr w:type="spellEnd"/>
      <w:r w:rsidRPr="003230B7">
        <w:rPr>
          <w:lang w:eastAsia="ja-JP"/>
        </w:rPr>
        <w:t xml:space="preserve"> </w:t>
      </w:r>
      <w:proofErr w:type="spellStart"/>
      <w:r w:rsidRPr="003230B7">
        <w:rPr>
          <w:lang w:eastAsia="ja-JP"/>
        </w:rPr>
        <w:t>trực</w:t>
      </w:r>
      <w:proofErr w:type="spellEnd"/>
      <w:r w:rsidRPr="003230B7">
        <w:rPr>
          <w:lang w:eastAsia="ja-JP"/>
        </w:rPr>
        <w:t xml:space="preserve"> </w:t>
      </w:r>
      <w:proofErr w:type="spellStart"/>
      <w:r w:rsidRPr="003230B7">
        <w:rPr>
          <w:lang w:eastAsia="ja-JP"/>
        </w:rPr>
        <w:t>tuyến</w:t>
      </w:r>
      <w:proofErr w:type="spellEnd"/>
      <w:r w:rsidRPr="003230B7">
        <w:rPr>
          <w:lang w:eastAsia="ja-JP"/>
        </w:rPr>
        <w:t xml:space="preserve"> (</w:t>
      </w:r>
      <w:proofErr w:type="spellStart"/>
      <w:r w:rsidRPr="003230B7">
        <w:rPr>
          <w:lang w:eastAsia="ja-JP"/>
        </w:rPr>
        <w:t>nếu</w:t>
      </w:r>
      <w:proofErr w:type="spellEnd"/>
      <w:r w:rsidRPr="003230B7">
        <w:rPr>
          <w:lang w:eastAsia="ja-JP"/>
        </w:rPr>
        <w:t xml:space="preserve"> </w:t>
      </w:r>
      <w:proofErr w:type="spellStart"/>
      <w:r w:rsidRPr="003230B7">
        <w:rPr>
          <w:lang w:eastAsia="ja-JP"/>
        </w:rPr>
        <w:t>có</w:t>
      </w:r>
      <w:proofErr w:type="spellEnd"/>
      <w:r w:rsidRPr="003230B7">
        <w:rPr>
          <w:lang w:eastAsia="ja-JP"/>
        </w:rPr>
        <w:t>).</w:t>
      </w:r>
    </w:p>
    <w:p w14:paraId="565D5A9E" w14:textId="77777777" w:rsidR="003230B7" w:rsidRPr="003230B7" w:rsidRDefault="003230B7" w:rsidP="003230B7">
      <w:pPr>
        <w:numPr>
          <w:ilvl w:val="0"/>
          <w:numId w:val="20"/>
        </w:numPr>
        <w:rPr>
          <w:lang w:eastAsia="ja-JP"/>
        </w:rPr>
      </w:pPr>
      <w:proofErr w:type="spellStart"/>
      <w:r w:rsidRPr="003230B7">
        <w:rPr>
          <w:b/>
          <w:bCs/>
          <w:lang w:eastAsia="ja-JP"/>
        </w:rPr>
        <w:t>attachment_urls</w:t>
      </w:r>
      <w:proofErr w:type="spellEnd"/>
      <w:r w:rsidRPr="003230B7">
        <w:rPr>
          <w:lang w:eastAsia="ja-JP"/>
        </w:rPr>
        <w:t xml:space="preserve">: </w:t>
      </w:r>
      <w:proofErr w:type="spellStart"/>
      <w:r w:rsidRPr="003230B7">
        <w:rPr>
          <w:lang w:eastAsia="ja-JP"/>
        </w:rPr>
        <w:t>Mảng</w:t>
      </w:r>
      <w:proofErr w:type="spellEnd"/>
      <w:r w:rsidRPr="003230B7">
        <w:rPr>
          <w:lang w:eastAsia="ja-JP"/>
        </w:rPr>
        <w:t xml:space="preserve"> </w:t>
      </w:r>
      <w:proofErr w:type="spellStart"/>
      <w:r w:rsidRPr="003230B7">
        <w:rPr>
          <w:lang w:eastAsia="ja-JP"/>
        </w:rPr>
        <w:t>các</w:t>
      </w:r>
      <w:proofErr w:type="spellEnd"/>
      <w:r w:rsidRPr="003230B7">
        <w:rPr>
          <w:lang w:eastAsia="ja-JP"/>
        </w:rPr>
        <w:t xml:space="preserve"> </w:t>
      </w:r>
      <w:proofErr w:type="spellStart"/>
      <w:r w:rsidRPr="003230B7">
        <w:rPr>
          <w:lang w:eastAsia="ja-JP"/>
        </w:rPr>
        <w:t>đường</w:t>
      </w:r>
      <w:proofErr w:type="spellEnd"/>
      <w:r w:rsidRPr="003230B7">
        <w:rPr>
          <w:lang w:eastAsia="ja-JP"/>
        </w:rPr>
        <w:t xml:space="preserve"> </w:t>
      </w:r>
      <w:proofErr w:type="spellStart"/>
      <w:r w:rsidRPr="003230B7">
        <w:rPr>
          <w:lang w:eastAsia="ja-JP"/>
        </w:rPr>
        <w:t>dẫn</w:t>
      </w:r>
      <w:proofErr w:type="spellEnd"/>
      <w:r w:rsidRPr="003230B7">
        <w:rPr>
          <w:lang w:eastAsia="ja-JP"/>
        </w:rPr>
        <w:t xml:space="preserve"> file </w:t>
      </w:r>
      <w:proofErr w:type="spellStart"/>
      <w:r w:rsidRPr="003230B7">
        <w:rPr>
          <w:lang w:eastAsia="ja-JP"/>
        </w:rPr>
        <w:t>đính</w:t>
      </w:r>
      <w:proofErr w:type="spellEnd"/>
      <w:r w:rsidRPr="003230B7">
        <w:rPr>
          <w:lang w:eastAsia="ja-JP"/>
        </w:rPr>
        <w:t xml:space="preserve"> </w:t>
      </w:r>
      <w:proofErr w:type="spellStart"/>
      <w:r w:rsidRPr="003230B7">
        <w:rPr>
          <w:lang w:eastAsia="ja-JP"/>
        </w:rPr>
        <w:t>kèm</w:t>
      </w:r>
      <w:proofErr w:type="spellEnd"/>
      <w:r w:rsidRPr="003230B7">
        <w:rPr>
          <w:lang w:eastAsia="ja-JP"/>
        </w:rPr>
        <w:t>.</w:t>
      </w:r>
    </w:p>
    <w:p w14:paraId="566A48E5" w14:textId="77777777" w:rsidR="003230B7" w:rsidRPr="003230B7" w:rsidRDefault="003230B7" w:rsidP="003230B7">
      <w:pPr>
        <w:numPr>
          <w:ilvl w:val="0"/>
          <w:numId w:val="20"/>
        </w:numPr>
        <w:rPr>
          <w:lang w:eastAsia="ja-JP"/>
        </w:rPr>
      </w:pPr>
      <w:r w:rsidRPr="003230B7">
        <w:rPr>
          <w:b/>
          <w:bCs/>
          <w:lang w:eastAsia="ja-JP"/>
        </w:rPr>
        <w:t>tags</w:t>
      </w:r>
      <w:r w:rsidRPr="003230B7">
        <w:rPr>
          <w:lang w:eastAsia="ja-JP"/>
        </w:rPr>
        <w:t xml:space="preserve">: Danh </w:t>
      </w:r>
      <w:proofErr w:type="spellStart"/>
      <w:r w:rsidRPr="003230B7">
        <w:rPr>
          <w:lang w:eastAsia="ja-JP"/>
        </w:rPr>
        <w:t>sách</w:t>
      </w:r>
      <w:proofErr w:type="spellEnd"/>
      <w:r w:rsidRPr="003230B7">
        <w:rPr>
          <w:lang w:eastAsia="ja-JP"/>
        </w:rPr>
        <w:t xml:space="preserve"> tag/</w:t>
      </w:r>
      <w:proofErr w:type="spellStart"/>
      <w:r w:rsidRPr="003230B7">
        <w:rPr>
          <w:lang w:eastAsia="ja-JP"/>
        </w:rPr>
        <w:t>nhãn</w:t>
      </w:r>
      <w:proofErr w:type="spellEnd"/>
      <w:r w:rsidRPr="003230B7">
        <w:rPr>
          <w:lang w:eastAsia="ja-JP"/>
        </w:rPr>
        <w:t>.</w:t>
      </w:r>
    </w:p>
    <w:p w14:paraId="467B6FCE" w14:textId="77777777" w:rsidR="003230B7" w:rsidRPr="003230B7" w:rsidRDefault="003230B7" w:rsidP="003230B7">
      <w:pPr>
        <w:numPr>
          <w:ilvl w:val="0"/>
          <w:numId w:val="20"/>
        </w:numPr>
        <w:rPr>
          <w:lang w:eastAsia="ja-JP"/>
        </w:rPr>
      </w:pPr>
      <w:proofErr w:type="spellStart"/>
      <w:r w:rsidRPr="003230B7">
        <w:rPr>
          <w:b/>
          <w:bCs/>
          <w:lang w:eastAsia="ja-JP"/>
        </w:rPr>
        <w:t>created_at</w:t>
      </w:r>
      <w:proofErr w:type="spellEnd"/>
      <w:r w:rsidRPr="003230B7">
        <w:rPr>
          <w:lang w:eastAsia="ja-JP"/>
        </w:rPr>
        <w:t xml:space="preserve">: </w:t>
      </w:r>
      <w:proofErr w:type="spellStart"/>
      <w:r w:rsidRPr="003230B7">
        <w:rPr>
          <w:lang w:eastAsia="ja-JP"/>
        </w:rPr>
        <w:t>Thời</w:t>
      </w:r>
      <w:proofErr w:type="spellEnd"/>
      <w:r w:rsidRPr="003230B7">
        <w:rPr>
          <w:lang w:eastAsia="ja-JP"/>
        </w:rPr>
        <w:t xml:space="preserve"> </w:t>
      </w:r>
      <w:proofErr w:type="spellStart"/>
      <w:r w:rsidRPr="003230B7">
        <w:rPr>
          <w:lang w:eastAsia="ja-JP"/>
        </w:rPr>
        <w:t>điểm</w:t>
      </w:r>
      <w:proofErr w:type="spellEnd"/>
      <w:r w:rsidRPr="003230B7">
        <w:rPr>
          <w:lang w:eastAsia="ja-JP"/>
        </w:rPr>
        <w:t xml:space="preserve"> </w:t>
      </w:r>
      <w:proofErr w:type="spellStart"/>
      <w:r w:rsidRPr="003230B7">
        <w:rPr>
          <w:lang w:eastAsia="ja-JP"/>
        </w:rPr>
        <w:t>tạo</w:t>
      </w:r>
      <w:proofErr w:type="spellEnd"/>
      <w:r w:rsidRPr="003230B7">
        <w:rPr>
          <w:lang w:eastAsia="ja-JP"/>
        </w:rPr>
        <w:t xml:space="preserve"> </w:t>
      </w:r>
      <w:proofErr w:type="spellStart"/>
      <w:r w:rsidRPr="003230B7">
        <w:rPr>
          <w:lang w:eastAsia="ja-JP"/>
        </w:rPr>
        <w:t>sự</w:t>
      </w:r>
      <w:proofErr w:type="spellEnd"/>
      <w:r w:rsidRPr="003230B7">
        <w:rPr>
          <w:lang w:eastAsia="ja-JP"/>
        </w:rPr>
        <w:t xml:space="preserve"> </w:t>
      </w:r>
      <w:proofErr w:type="spellStart"/>
      <w:r w:rsidRPr="003230B7">
        <w:rPr>
          <w:lang w:eastAsia="ja-JP"/>
        </w:rPr>
        <w:t>kiện</w:t>
      </w:r>
      <w:proofErr w:type="spellEnd"/>
      <w:r w:rsidRPr="003230B7">
        <w:rPr>
          <w:lang w:eastAsia="ja-JP"/>
        </w:rPr>
        <w:t>.</w:t>
      </w:r>
    </w:p>
    <w:p w14:paraId="41E398C9" w14:textId="6351D6A7" w:rsidR="003230B7" w:rsidRPr="00677616" w:rsidRDefault="003230B7" w:rsidP="003230B7">
      <w:pPr>
        <w:numPr>
          <w:ilvl w:val="0"/>
          <w:numId w:val="20"/>
        </w:numPr>
        <w:rPr>
          <w:lang w:eastAsia="ja-JP"/>
        </w:rPr>
      </w:pPr>
      <w:proofErr w:type="spellStart"/>
      <w:r w:rsidRPr="003230B7">
        <w:rPr>
          <w:b/>
          <w:bCs/>
          <w:lang w:eastAsia="ja-JP"/>
        </w:rPr>
        <w:t>updated_at</w:t>
      </w:r>
      <w:proofErr w:type="spellEnd"/>
      <w:r w:rsidRPr="003230B7">
        <w:rPr>
          <w:lang w:eastAsia="ja-JP"/>
        </w:rPr>
        <w:t xml:space="preserve">: </w:t>
      </w:r>
      <w:proofErr w:type="spellStart"/>
      <w:r w:rsidRPr="003230B7">
        <w:rPr>
          <w:lang w:eastAsia="ja-JP"/>
        </w:rPr>
        <w:t>Thời</w:t>
      </w:r>
      <w:proofErr w:type="spellEnd"/>
      <w:r w:rsidRPr="003230B7">
        <w:rPr>
          <w:lang w:eastAsia="ja-JP"/>
        </w:rPr>
        <w:t xml:space="preserve"> </w:t>
      </w:r>
      <w:proofErr w:type="spellStart"/>
      <w:r w:rsidRPr="003230B7">
        <w:rPr>
          <w:lang w:eastAsia="ja-JP"/>
        </w:rPr>
        <w:t>điểm</w:t>
      </w:r>
      <w:proofErr w:type="spellEnd"/>
      <w:r w:rsidRPr="003230B7">
        <w:rPr>
          <w:lang w:eastAsia="ja-JP"/>
        </w:rPr>
        <w:t xml:space="preserve"> </w:t>
      </w:r>
      <w:proofErr w:type="spellStart"/>
      <w:r w:rsidRPr="003230B7">
        <w:rPr>
          <w:lang w:eastAsia="ja-JP"/>
        </w:rPr>
        <w:t>cập</w:t>
      </w:r>
      <w:proofErr w:type="spellEnd"/>
      <w:r w:rsidRPr="003230B7">
        <w:rPr>
          <w:lang w:eastAsia="ja-JP"/>
        </w:rPr>
        <w:t xml:space="preserve"> </w:t>
      </w:r>
      <w:proofErr w:type="spellStart"/>
      <w:r w:rsidRPr="003230B7">
        <w:rPr>
          <w:lang w:eastAsia="ja-JP"/>
        </w:rPr>
        <w:t>nhật</w:t>
      </w:r>
      <w:proofErr w:type="spellEnd"/>
      <w:r w:rsidRPr="003230B7">
        <w:rPr>
          <w:lang w:eastAsia="ja-JP"/>
        </w:rPr>
        <w:t xml:space="preserve"> </w:t>
      </w:r>
      <w:proofErr w:type="spellStart"/>
      <w:r w:rsidRPr="003230B7">
        <w:rPr>
          <w:lang w:eastAsia="ja-JP"/>
        </w:rPr>
        <w:t>cuối</w:t>
      </w:r>
      <w:proofErr w:type="spellEnd"/>
      <w:r w:rsidRPr="003230B7">
        <w:rPr>
          <w:lang w:eastAsia="ja-JP"/>
        </w:rPr>
        <w:t xml:space="preserve"> </w:t>
      </w:r>
      <w:proofErr w:type="spellStart"/>
      <w:r w:rsidRPr="003230B7">
        <w:rPr>
          <w:lang w:eastAsia="ja-JP"/>
        </w:rPr>
        <w:t>cùng</w:t>
      </w:r>
      <w:proofErr w:type="spellEnd"/>
      <w:r w:rsidRPr="003230B7">
        <w:rPr>
          <w:lang w:eastAsia="ja-JP"/>
        </w:rPr>
        <w:t>.</w:t>
      </w:r>
    </w:p>
    <w:p w14:paraId="23CD4384" w14:textId="77777777" w:rsidR="002752F8" w:rsidRDefault="004A330F" w:rsidP="002752F8">
      <w:pPr>
        <w:keepNext/>
        <w:jc w:val="center"/>
      </w:pPr>
      <w:r w:rsidRPr="004A330F">
        <w:rPr>
          <w:lang w:eastAsia="ja-JP"/>
        </w:rPr>
        <w:drawing>
          <wp:inline distT="0" distB="0" distL="0" distR="0" wp14:anchorId="666F2EA8" wp14:editId="7EF395E4">
            <wp:extent cx="1219525" cy="2494483"/>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22484" cy="2500535"/>
                    </a:xfrm>
                    <a:prstGeom prst="rect">
                      <a:avLst/>
                    </a:prstGeom>
                  </pic:spPr>
                </pic:pic>
              </a:graphicData>
            </a:graphic>
          </wp:inline>
        </w:drawing>
      </w:r>
    </w:p>
    <w:p w14:paraId="7C296909" w14:textId="26D48F5B" w:rsidR="004A330F" w:rsidRDefault="002752F8" w:rsidP="002752F8">
      <w:pPr>
        <w:pStyle w:val="Caption"/>
        <w:rPr>
          <w:lang w:eastAsia="ja-JP"/>
        </w:rPr>
      </w:pPr>
      <w:proofErr w:type="spellStart"/>
      <w:r>
        <w:t>Hình</w:t>
      </w:r>
      <w:proofErr w:type="spellEnd"/>
      <w:r>
        <w:t xml:space="preserve">  </w:t>
      </w:r>
      <w:r>
        <w:fldChar w:fldCharType="begin"/>
      </w:r>
      <w:r>
        <w:instrText xml:space="preserve"> SEQ Hình_ \* ARABIC </w:instrText>
      </w:r>
      <w:r>
        <w:fldChar w:fldCharType="separate"/>
      </w:r>
      <w:r w:rsidR="00ED3B48">
        <w:rPr>
          <w:rFonts w:hint="eastAsia"/>
          <w:noProof/>
          <w:lang w:eastAsia="ja-JP"/>
        </w:rPr>
        <w:t>2</w:t>
      </w:r>
      <w:r>
        <w:rPr>
          <w:noProof/>
        </w:rPr>
        <w:t>0</w:t>
      </w:r>
      <w:r>
        <w:fldChar w:fldCharType="end"/>
      </w:r>
      <w:r>
        <w:rPr>
          <w:rFonts w:hint="eastAsia"/>
          <w:lang w:eastAsia="ja-JP"/>
        </w:rPr>
        <w:t xml:space="preserve">. </w:t>
      </w:r>
      <w:proofErr w:type="spellStart"/>
      <w:r w:rsidRPr="00B539D6">
        <w:rPr>
          <w:lang w:eastAsia="ja-JP"/>
        </w:rPr>
        <w:t>Bảng</w:t>
      </w:r>
      <w:proofErr w:type="spellEnd"/>
      <w:r w:rsidRPr="00B539D6">
        <w:rPr>
          <w:lang w:eastAsia="ja-JP"/>
        </w:rPr>
        <w:t xml:space="preserve"> messages</w:t>
      </w:r>
    </w:p>
    <w:p w14:paraId="751EC02D" w14:textId="77777777" w:rsidR="003230B7" w:rsidRPr="003230B7" w:rsidRDefault="003230B7" w:rsidP="003230B7">
      <w:pPr>
        <w:ind w:firstLine="567"/>
        <w:rPr>
          <w:lang w:eastAsia="ja-JP"/>
        </w:rPr>
      </w:pPr>
      <w:proofErr w:type="spellStart"/>
      <w:r w:rsidRPr="003230B7">
        <w:rPr>
          <w:lang w:eastAsia="ja-JP"/>
        </w:rPr>
        <w:t>Bảng</w:t>
      </w:r>
      <w:proofErr w:type="spellEnd"/>
      <w:r w:rsidRPr="003230B7">
        <w:rPr>
          <w:lang w:eastAsia="ja-JP"/>
        </w:rPr>
        <w:t xml:space="preserve"> </w:t>
      </w:r>
      <w:proofErr w:type="spellStart"/>
      <w:r w:rsidRPr="003230B7">
        <w:rPr>
          <w:lang w:eastAsia="ja-JP"/>
        </w:rPr>
        <w:t>otp_codes</w:t>
      </w:r>
      <w:proofErr w:type="spellEnd"/>
      <w:r w:rsidRPr="003230B7">
        <w:rPr>
          <w:lang w:eastAsia="ja-JP"/>
        </w:rPr>
        <w:t xml:space="preserve"> </w:t>
      </w:r>
      <w:proofErr w:type="spellStart"/>
      <w:r w:rsidRPr="003230B7">
        <w:rPr>
          <w:lang w:eastAsia="ja-JP"/>
        </w:rPr>
        <w:t>được</w:t>
      </w:r>
      <w:proofErr w:type="spellEnd"/>
      <w:r w:rsidRPr="003230B7">
        <w:rPr>
          <w:lang w:eastAsia="ja-JP"/>
        </w:rPr>
        <w:t xml:space="preserve"> </w:t>
      </w:r>
      <w:proofErr w:type="spellStart"/>
      <w:r w:rsidRPr="003230B7">
        <w:rPr>
          <w:lang w:eastAsia="ja-JP"/>
        </w:rPr>
        <w:t>sử</w:t>
      </w:r>
      <w:proofErr w:type="spellEnd"/>
      <w:r w:rsidRPr="003230B7">
        <w:rPr>
          <w:lang w:eastAsia="ja-JP"/>
        </w:rPr>
        <w:t xml:space="preserve"> </w:t>
      </w:r>
      <w:proofErr w:type="spellStart"/>
      <w:r w:rsidRPr="003230B7">
        <w:rPr>
          <w:lang w:eastAsia="ja-JP"/>
        </w:rPr>
        <w:t>dụng</w:t>
      </w:r>
      <w:proofErr w:type="spellEnd"/>
      <w:r w:rsidRPr="003230B7">
        <w:rPr>
          <w:lang w:eastAsia="ja-JP"/>
        </w:rPr>
        <w:t xml:space="preserve"> </w:t>
      </w:r>
      <w:proofErr w:type="spellStart"/>
      <w:r w:rsidRPr="003230B7">
        <w:rPr>
          <w:lang w:eastAsia="ja-JP"/>
        </w:rPr>
        <w:t>để</w:t>
      </w:r>
      <w:proofErr w:type="spellEnd"/>
      <w:r w:rsidRPr="003230B7">
        <w:rPr>
          <w:lang w:eastAsia="ja-JP"/>
        </w:rPr>
        <w:t xml:space="preserve"> </w:t>
      </w:r>
      <w:proofErr w:type="spellStart"/>
      <w:r w:rsidRPr="003230B7">
        <w:rPr>
          <w:lang w:eastAsia="ja-JP"/>
        </w:rPr>
        <w:t>lưu</w:t>
      </w:r>
      <w:proofErr w:type="spellEnd"/>
      <w:r w:rsidRPr="003230B7">
        <w:rPr>
          <w:lang w:eastAsia="ja-JP"/>
        </w:rPr>
        <w:t xml:space="preserve"> </w:t>
      </w:r>
      <w:proofErr w:type="spellStart"/>
      <w:r w:rsidRPr="003230B7">
        <w:rPr>
          <w:lang w:eastAsia="ja-JP"/>
        </w:rPr>
        <w:t>trữ</w:t>
      </w:r>
      <w:proofErr w:type="spellEnd"/>
      <w:r w:rsidRPr="003230B7">
        <w:rPr>
          <w:lang w:eastAsia="ja-JP"/>
        </w:rPr>
        <w:t xml:space="preserve"> </w:t>
      </w:r>
      <w:proofErr w:type="spellStart"/>
      <w:r w:rsidRPr="003230B7">
        <w:rPr>
          <w:lang w:eastAsia="ja-JP"/>
        </w:rPr>
        <w:t>mã</w:t>
      </w:r>
      <w:proofErr w:type="spellEnd"/>
      <w:r w:rsidRPr="003230B7">
        <w:rPr>
          <w:lang w:eastAsia="ja-JP"/>
        </w:rPr>
        <w:t xml:space="preserve"> </w:t>
      </w:r>
      <w:proofErr w:type="spellStart"/>
      <w:r w:rsidRPr="003230B7">
        <w:rPr>
          <w:lang w:eastAsia="ja-JP"/>
        </w:rPr>
        <w:t>xác</w:t>
      </w:r>
      <w:proofErr w:type="spellEnd"/>
      <w:r w:rsidRPr="003230B7">
        <w:rPr>
          <w:lang w:eastAsia="ja-JP"/>
        </w:rPr>
        <w:t xml:space="preserve"> </w:t>
      </w:r>
      <w:proofErr w:type="spellStart"/>
      <w:r w:rsidRPr="003230B7">
        <w:rPr>
          <w:lang w:eastAsia="ja-JP"/>
        </w:rPr>
        <w:t>thực</w:t>
      </w:r>
      <w:proofErr w:type="spellEnd"/>
      <w:r w:rsidRPr="003230B7">
        <w:rPr>
          <w:lang w:eastAsia="ja-JP"/>
        </w:rPr>
        <w:t xml:space="preserve"> </w:t>
      </w:r>
      <w:proofErr w:type="spellStart"/>
      <w:r w:rsidRPr="003230B7">
        <w:rPr>
          <w:lang w:eastAsia="ja-JP"/>
        </w:rPr>
        <w:t>một</w:t>
      </w:r>
      <w:proofErr w:type="spellEnd"/>
      <w:r w:rsidRPr="003230B7">
        <w:rPr>
          <w:lang w:eastAsia="ja-JP"/>
        </w:rPr>
        <w:t xml:space="preserve"> </w:t>
      </w:r>
      <w:proofErr w:type="spellStart"/>
      <w:r w:rsidRPr="003230B7">
        <w:rPr>
          <w:lang w:eastAsia="ja-JP"/>
        </w:rPr>
        <w:t>lần</w:t>
      </w:r>
      <w:proofErr w:type="spellEnd"/>
      <w:r w:rsidRPr="003230B7">
        <w:rPr>
          <w:lang w:eastAsia="ja-JP"/>
        </w:rPr>
        <w:t xml:space="preserve"> (One-Time Password - OTP) </w:t>
      </w:r>
      <w:proofErr w:type="spellStart"/>
      <w:r w:rsidRPr="003230B7">
        <w:rPr>
          <w:lang w:eastAsia="ja-JP"/>
        </w:rPr>
        <w:t>cho</w:t>
      </w:r>
      <w:proofErr w:type="spellEnd"/>
      <w:r w:rsidRPr="003230B7">
        <w:rPr>
          <w:lang w:eastAsia="ja-JP"/>
        </w:rPr>
        <w:t xml:space="preserve"> </w:t>
      </w:r>
      <w:proofErr w:type="spellStart"/>
      <w:r w:rsidRPr="003230B7">
        <w:rPr>
          <w:lang w:eastAsia="ja-JP"/>
        </w:rPr>
        <w:t>các</w:t>
      </w:r>
      <w:proofErr w:type="spellEnd"/>
      <w:r w:rsidRPr="003230B7">
        <w:rPr>
          <w:lang w:eastAsia="ja-JP"/>
        </w:rPr>
        <w:t xml:space="preserve"> </w:t>
      </w:r>
      <w:proofErr w:type="spellStart"/>
      <w:r w:rsidRPr="003230B7">
        <w:rPr>
          <w:lang w:eastAsia="ja-JP"/>
        </w:rPr>
        <w:t>nghiệp</w:t>
      </w:r>
      <w:proofErr w:type="spellEnd"/>
      <w:r w:rsidRPr="003230B7">
        <w:rPr>
          <w:lang w:eastAsia="ja-JP"/>
        </w:rPr>
        <w:t xml:space="preserve"> </w:t>
      </w:r>
      <w:proofErr w:type="spellStart"/>
      <w:r w:rsidRPr="003230B7">
        <w:rPr>
          <w:lang w:eastAsia="ja-JP"/>
        </w:rPr>
        <w:t>vụ</w:t>
      </w:r>
      <w:proofErr w:type="spellEnd"/>
      <w:r w:rsidRPr="003230B7">
        <w:rPr>
          <w:lang w:eastAsia="ja-JP"/>
        </w:rPr>
        <w:t xml:space="preserve"> </w:t>
      </w:r>
      <w:proofErr w:type="spellStart"/>
      <w:r w:rsidRPr="003230B7">
        <w:rPr>
          <w:lang w:eastAsia="ja-JP"/>
        </w:rPr>
        <w:t>yêu</w:t>
      </w:r>
      <w:proofErr w:type="spellEnd"/>
      <w:r w:rsidRPr="003230B7">
        <w:rPr>
          <w:lang w:eastAsia="ja-JP"/>
        </w:rPr>
        <w:t xml:space="preserve"> </w:t>
      </w:r>
      <w:proofErr w:type="spellStart"/>
      <w:r w:rsidRPr="003230B7">
        <w:rPr>
          <w:lang w:eastAsia="ja-JP"/>
        </w:rPr>
        <w:t>cầu</w:t>
      </w:r>
      <w:proofErr w:type="spellEnd"/>
      <w:r w:rsidRPr="003230B7">
        <w:rPr>
          <w:lang w:eastAsia="ja-JP"/>
        </w:rPr>
        <w:t xml:space="preserve"> </w:t>
      </w:r>
      <w:proofErr w:type="spellStart"/>
      <w:r w:rsidRPr="003230B7">
        <w:rPr>
          <w:lang w:eastAsia="ja-JP"/>
        </w:rPr>
        <w:t>bảo</w:t>
      </w:r>
      <w:proofErr w:type="spellEnd"/>
      <w:r w:rsidRPr="003230B7">
        <w:rPr>
          <w:lang w:eastAsia="ja-JP"/>
        </w:rPr>
        <w:t xml:space="preserve"> </w:t>
      </w:r>
      <w:proofErr w:type="spellStart"/>
      <w:r w:rsidRPr="003230B7">
        <w:rPr>
          <w:lang w:eastAsia="ja-JP"/>
        </w:rPr>
        <w:t>mật</w:t>
      </w:r>
      <w:proofErr w:type="spellEnd"/>
      <w:r w:rsidRPr="003230B7">
        <w:rPr>
          <w:lang w:eastAsia="ja-JP"/>
        </w:rPr>
        <w:t xml:space="preserve"> </w:t>
      </w:r>
      <w:proofErr w:type="spellStart"/>
      <w:r w:rsidRPr="003230B7">
        <w:rPr>
          <w:lang w:eastAsia="ja-JP"/>
        </w:rPr>
        <w:t>như</w:t>
      </w:r>
      <w:proofErr w:type="spellEnd"/>
      <w:r w:rsidRPr="003230B7">
        <w:rPr>
          <w:lang w:eastAsia="ja-JP"/>
        </w:rPr>
        <w:t xml:space="preserve"> </w:t>
      </w:r>
      <w:proofErr w:type="spellStart"/>
      <w:r w:rsidRPr="003230B7">
        <w:rPr>
          <w:lang w:eastAsia="ja-JP"/>
        </w:rPr>
        <w:t>đặt</w:t>
      </w:r>
      <w:proofErr w:type="spellEnd"/>
      <w:r w:rsidRPr="003230B7">
        <w:rPr>
          <w:lang w:eastAsia="ja-JP"/>
        </w:rPr>
        <w:t xml:space="preserve"> </w:t>
      </w:r>
      <w:proofErr w:type="spellStart"/>
      <w:r w:rsidRPr="003230B7">
        <w:rPr>
          <w:lang w:eastAsia="ja-JP"/>
        </w:rPr>
        <w:t>lại</w:t>
      </w:r>
      <w:proofErr w:type="spellEnd"/>
      <w:r w:rsidRPr="003230B7">
        <w:rPr>
          <w:lang w:eastAsia="ja-JP"/>
        </w:rPr>
        <w:t xml:space="preserve"> </w:t>
      </w:r>
      <w:proofErr w:type="spellStart"/>
      <w:r w:rsidRPr="003230B7">
        <w:rPr>
          <w:lang w:eastAsia="ja-JP"/>
        </w:rPr>
        <w:t>mật</w:t>
      </w:r>
      <w:proofErr w:type="spellEnd"/>
      <w:r w:rsidRPr="003230B7">
        <w:rPr>
          <w:lang w:eastAsia="ja-JP"/>
        </w:rPr>
        <w:t xml:space="preserve"> </w:t>
      </w:r>
      <w:proofErr w:type="spellStart"/>
      <w:r w:rsidRPr="003230B7">
        <w:rPr>
          <w:lang w:eastAsia="ja-JP"/>
        </w:rPr>
        <w:t>khẩu</w:t>
      </w:r>
      <w:proofErr w:type="spellEnd"/>
      <w:r w:rsidRPr="003230B7">
        <w:rPr>
          <w:lang w:eastAsia="ja-JP"/>
        </w:rPr>
        <w:t xml:space="preserve"> </w:t>
      </w:r>
      <w:proofErr w:type="spellStart"/>
      <w:r w:rsidRPr="003230B7">
        <w:rPr>
          <w:lang w:eastAsia="ja-JP"/>
        </w:rPr>
        <w:t>hoặc</w:t>
      </w:r>
      <w:proofErr w:type="spellEnd"/>
      <w:r w:rsidRPr="003230B7">
        <w:rPr>
          <w:lang w:eastAsia="ja-JP"/>
        </w:rPr>
        <w:t xml:space="preserve"> </w:t>
      </w:r>
      <w:proofErr w:type="spellStart"/>
      <w:r w:rsidRPr="003230B7">
        <w:rPr>
          <w:lang w:eastAsia="ja-JP"/>
        </w:rPr>
        <w:t>xác</w:t>
      </w:r>
      <w:proofErr w:type="spellEnd"/>
      <w:r w:rsidRPr="003230B7">
        <w:rPr>
          <w:lang w:eastAsia="ja-JP"/>
        </w:rPr>
        <w:t xml:space="preserve"> </w:t>
      </w:r>
      <w:proofErr w:type="spellStart"/>
      <w:r w:rsidRPr="003230B7">
        <w:rPr>
          <w:lang w:eastAsia="ja-JP"/>
        </w:rPr>
        <w:t>thực</w:t>
      </w:r>
      <w:proofErr w:type="spellEnd"/>
      <w:r w:rsidRPr="003230B7">
        <w:rPr>
          <w:lang w:eastAsia="ja-JP"/>
        </w:rPr>
        <w:t xml:space="preserve"> 2 </w:t>
      </w:r>
      <w:proofErr w:type="spellStart"/>
      <w:r w:rsidRPr="003230B7">
        <w:rPr>
          <w:lang w:eastAsia="ja-JP"/>
        </w:rPr>
        <w:t>bước</w:t>
      </w:r>
      <w:proofErr w:type="spellEnd"/>
      <w:r w:rsidRPr="003230B7">
        <w:rPr>
          <w:lang w:eastAsia="ja-JP"/>
        </w:rPr>
        <w:t xml:space="preserve"> (2FA).</w:t>
      </w:r>
    </w:p>
    <w:p w14:paraId="37BF6959" w14:textId="7E1F8D6F" w:rsidR="003230B7" w:rsidRPr="003230B7" w:rsidRDefault="003230B7" w:rsidP="003230B7">
      <w:pPr>
        <w:numPr>
          <w:ilvl w:val="0"/>
          <w:numId w:val="21"/>
        </w:numPr>
        <w:rPr>
          <w:lang w:eastAsia="ja-JP"/>
        </w:rPr>
      </w:pPr>
      <w:proofErr w:type="spellStart"/>
      <w:r w:rsidRPr="003230B7">
        <w:rPr>
          <w:b/>
          <w:bCs/>
          <w:lang w:eastAsia="ja-JP"/>
        </w:rPr>
        <w:t>otp</w:t>
      </w:r>
      <w:r w:rsidR="002752F8">
        <w:rPr>
          <w:rFonts w:hint="eastAsia"/>
          <w:b/>
          <w:bCs/>
          <w:lang w:eastAsia="ja-JP"/>
        </w:rPr>
        <w:t>_</w:t>
      </w:r>
      <w:r w:rsidRPr="003230B7">
        <w:rPr>
          <w:b/>
          <w:bCs/>
          <w:lang w:eastAsia="ja-JP"/>
        </w:rPr>
        <w:t>id</w:t>
      </w:r>
      <w:proofErr w:type="spellEnd"/>
      <w:r w:rsidRPr="003230B7">
        <w:rPr>
          <w:lang w:eastAsia="ja-JP"/>
        </w:rPr>
        <w:t xml:space="preserve">: </w:t>
      </w:r>
      <w:proofErr w:type="spellStart"/>
      <w:r w:rsidRPr="003230B7">
        <w:rPr>
          <w:lang w:eastAsia="ja-JP"/>
        </w:rPr>
        <w:t>Mã</w:t>
      </w:r>
      <w:proofErr w:type="spellEnd"/>
      <w:r w:rsidRPr="003230B7">
        <w:rPr>
          <w:lang w:eastAsia="ja-JP"/>
        </w:rPr>
        <w:t xml:space="preserve"> </w:t>
      </w:r>
      <w:proofErr w:type="spellStart"/>
      <w:r w:rsidRPr="003230B7">
        <w:rPr>
          <w:lang w:eastAsia="ja-JP"/>
        </w:rPr>
        <w:t>định</w:t>
      </w:r>
      <w:proofErr w:type="spellEnd"/>
      <w:r w:rsidRPr="003230B7">
        <w:rPr>
          <w:lang w:eastAsia="ja-JP"/>
        </w:rPr>
        <w:t xml:space="preserve"> </w:t>
      </w:r>
      <w:proofErr w:type="spellStart"/>
      <w:r w:rsidRPr="003230B7">
        <w:rPr>
          <w:lang w:eastAsia="ja-JP"/>
        </w:rPr>
        <w:t>danh</w:t>
      </w:r>
      <w:proofErr w:type="spellEnd"/>
      <w:r w:rsidRPr="003230B7">
        <w:rPr>
          <w:lang w:eastAsia="ja-JP"/>
        </w:rPr>
        <w:t xml:space="preserve"> </w:t>
      </w:r>
      <w:proofErr w:type="spellStart"/>
      <w:r w:rsidRPr="003230B7">
        <w:rPr>
          <w:lang w:eastAsia="ja-JP"/>
        </w:rPr>
        <w:t>duy</w:t>
      </w:r>
      <w:proofErr w:type="spellEnd"/>
      <w:r w:rsidRPr="003230B7">
        <w:rPr>
          <w:lang w:eastAsia="ja-JP"/>
        </w:rPr>
        <w:t xml:space="preserve"> </w:t>
      </w:r>
      <w:proofErr w:type="spellStart"/>
      <w:r w:rsidRPr="003230B7">
        <w:rPr>
          <w:lang w:eastAsia="ja-JP"/>
        </w:rPr>
        <w:t>nhất</w:t>
      </w:r>
      <w:proofErr w:type="spellEnd"/>
      <w:r w:rsidRPr="003230B7">
        <w:rPr>
          <w:lang w:eastAsia="ja-JP"/>
        </w:rPr>
        <w:t xml:space="preserve">. </w:t>
      </w:r>
      <w:proofErr w:type="spellStart"/>
      <w:r w:rsidRPr="003230B7">
        <w:rPr>
          <w:lang w:eastAsia="ja-JP"/>
        </w:rPr>
        <w:t>Đây</w:t>
      </w:r>
      <w:proofErr w:type="spellEnd"/>
      <w:r w:rsidRPr="003230B7">
        <w:rPr>
          <w:lang w:eastAsia="ja-JP"/>
        </w:rPr>
        <w:t xml:space="preserve"> </w:t>
      </w:r>
      <w:proofErr w:type="spellStart"/>
      <w:r w:rsidRPr="003230B7">
        <w:rPr>
          <w:lang w:eastAsia="ja-JP"/>
        </w:rPr>
        <w:t>là</w:t>
      </w:r>
      <w:proofErr w:type="spellEnd"/>
      <w:r w:rsidRPr="003230B7">
        <w:rPr>
          <w:lang w:eastAsia="ja-JP"/>
        </w:rPr>
        <w:t xml:space="preserve"> </w:t>
      </w:r>
      <w:proofErr w:type="spellStart"/>
      <w:r w:rsidRPr="003230B7">
        <w:rPr>
          <w:lang w:eastAsia="ja-JP"/>
        </w:rPr>
        <w:t>Khóa</w:t>
      </w:r>
      <w:proofErr w:type="spellEnd"/>
      <w:r w:rsidRPr="003230B7">
        <w:rPr>
          <w:lang w:eastAsia="ja-JP"/>
        </w:rPr>
        <w:t xml:space="preserve"> </w:t>
      </w:r>
      <w:proofErr w:type="spellStart"/>
      <w:r w:rsidRPr="003230B7">
        <w:rPr>
          <w:lang w:eastAsia="ja-JP"/>
        </w:rPr>
        <w:t>chính</w:t>
      </w:r>
      <w:proofErr w:type="spellEnd"/>
      <w:r w:rsidRPr="003230B7">
        <w:rPr>
          <w:lang w:eastAsia="ja-JP"/>
        </w:rPr>
        <w:t>.</w:t>
      </w:r>
    </w:p>
    <w:p w14:paraId="45393D7E" w14:textId="77777777" w:rsidR="003230B7" w:rsidRPr="003230B7" w:rsidRDefault="003230B7" w:rsidP="003230B7">
      <w:pPr>
        <w:numPr>
          <w:ilvl w:val="0"/>
          <w:numId w:val="21"/>
        </w:numPr>
        <w:rPr>
          <w:lang w:eastAsia="ja-JP"/>
        </w:rPr>
      </w:pPr>
      <w:proofErr w:type="spellStart"/>
      <w:r w:rsidRPr="003230B7">
        <w:rPr>
          <w:b/>
          <w:bCs/>
          <w:lang w:eastAsia="ja-JP"/>
        </w:rPr>
        <w:t>user_id</w:t>
      </w:r>
      <w:proofErr w:type="spellEnd"/>
      <w:r w:rsidRPr="003230B7">
        <w:rPr>
          <w:lang w:eastAsia="ja-JP"/>
        </w:rPr>
        <w:t xml:space="preserve">: </w:t>
      </w:r>
      <w:proofErr w:type="spellStart"/>
      <w:r w:rsidRPr="003230B7">
        <w:rPr>
          <w:lang w:eastAsia="ja-JP"/>
        </w:rPr>
        <w:t>Khóa</w:t>
      </w:r>
      <w:proofErr w:type="spellEnd"/>
      <w:r w:rsidRPr="003230B7">
        <w:rPr>
          <w:lang w:eastAsia="ja-JP"/>
        </w:rPr>
        <w:t xml:space="preserve"> </w:t>
      </w:r>
      <w:proofErr w:type="spellStart"/>
      <w:r w:rsidRPr="003230B7">
        <w:rPr>
          <w:lang w:eastAsia="ja-JP"/>
        </w:rPr>
        <w:t>ngoại</w:t>
      </w:r>
      <w:proofErr w:type="spellEnd"/>
      <w:r w:rsidRPr="003230B7">
        <w:rPr>
          <w:lang w:eastAsia="ja-JP"/>
        </w:rPr>
        <w:t xml:space="preserve"> </w:t>
      </w:r>
      <w:proofErr w:type="spellStart"/>
      <w:r w:rsidRPr="003230B7">
        <w:rPr>
          <w:lang w:eastAsia="ja-JP"/>
        </w:rPr>
        <w:t>liên</w:t>
      </w:r>
      <w:proofErr w:type="spellEnd"/>
      <w:r w:rsidRPr="003230B7">
        <w:rPr>
          <w:lang w:eastAsia="ja-JP"/>
        </w:rPr>
        <w:t xml:space="preserve"> </w:t>
      </w:r>
      <w:proofErr w:type="spellStart"/>
      <w:r w:rsidRPr="003230B7">
        <w:rPr>
          <w:lang w:eastAsia="ja-JP"/>
        </w:rPr>
        <w:t>kết</w:t>
      </w:r>
      <w:proofErr w:type="spellEnd"/>
      <w:r w:rsidRPr="003230B7">
        <w:rPr>
          <w:lang w:eastAsia="ja-JP"/>
        </w:rPr>
        <w:t xml:space="preserve"> </w:t>
      </w:r>
      <w:proofErr w:type="spellStart"/>
      <w:r w:rsidRPr="003230B7">
        <w:rPr>
          <w:lang w:eastAsia="ja-JP"/>
        </w:rPr>
        <w:t>với</w:t>
      </w:r>
      <w:proofErr w:type="spellEnd"/>
      <w:r w:rsidRPr="003230B7">
        <w:rPr>
          <w:lang w:eastAsia="ja-JP"/>
        </w:rPr>
        <w:t xml:space="preserve"> </w:t>
      </w:r>
      <w:proofErr w:type="spellStart"/>
      <w:r w:rsidRPr="003230B7">
        <w:rPr>
          <w:lang w:eastAsia="ja-JP"/>
        </w:rPr>
        <w:t>người</w:t>
      </w:r>
      <w:proofErr w:type="spellEnd"/>
      <w:r w:rsidRPr="003230B7">
        <w:rPr>
          <w:lang w:eastAsia="ja-JP"/>
        </w:rPr>
        <w:t xml:space="preserve"> </w:t>
      </w:r>
      <w:proofErr w:type="spellStart"/>
      <w:r w:rsidRPr="003230B7">
        <w:rPr>
          <w:lang w:eastAsia="ja-JP"/>
        </w:rPr>
        <w:t>dùng</w:t>
      </w:r>
      <w:proofErr w:type="spellEnd"/>
      <w:r w:rsidRPr="003230B7">
        <w:rPr>
          <w:lang w:eastAsia="ja-JP"/>
        </w:rPr>
        <w:t xml:space="preserve"> </w:t>
      </w:r>
      <w:proofErr w:type="spellStart"/>
      <w:r w:rsidRPr="003230B7">
        <w:rPr>
          <w:lang w:eastAsia="ja-JP"/>
        </w:rPr>
        <w:t>yêu</w:t>
      </w:r>
      <w:proofErr w:type="spellEnd"/>
      <w:r w:rsidRPr="003230B7">
        <w:rPr>
          <w:lang w:eastAsia="ja-JP"/>
        </w:rPr>
        <w:t xml:space="preserve"> </w:t>
      </w:r>
      <w:proofErr w:type="spellStart"/>
      <w:r w:rsidRPr="003230B7">
        <w:rPr>
          <w:lang w:eastAsia="ja-JP"/>
        </w:rPr>
        <w:t>cầu</w:t>
      </w:r>
      <w:proofErr w:type="spellEnd"/>
      <w:r w:rsidRPr="003230B7">
        <w:rPr>
          <w:lang w:eastAsia="ja-JP"/>
        </w:rPr>
        <w:t xml:space="preserve"> </w:t>
      </w:r>
      <w:proofErr w:type="spellStart"/>
      <w:r w:rsidRPr="003230B7">
        <w:rPr>
          <w:lang w:eastAsia="ja-JP"/>
        </w:rPr>
        <w:t>mã</w:t>
      </w:r>
      <w:proofErr w:type="spellEnd"/>
      <w:r w:rsidRPr="003230B7">
        <w:rPr>
          <w:lang w:eastAsia="ja-JP"/>
        </w:rPr>
        <w:t xml:space="preserve"> OTP.</w:t>
      </w:r>
    </w:p>
    <w:p w14:paraId="3FF8F386" w14:textId="77777777" w:rsidR="003230B7" w:rsidRPr="003230B7" w:rsidRDefault="003230B7" w:rsidP="003230B7">
      <w:pPr>
        <w:numPr>
          <w:ilvl w:val="0"/>
          <w:numId w:val="21"/>
        </w:numPr>
        <w:rPr>
          <w:lang w:eastAsia="ja-JP"/>
        </w:rPr>
      </w:pPr>
      <w:proofErr w:type="spellStart"/>
      <w:r w:rsidRPr="003230B7">
        <w:rPr>
          <w:b/>
          <w:bCs/>
          <w:lang w:eastAsia="ja-JP"/>
        </w:rPr>
        <w:t>otp_code</w:t>
      </w:r>
      <w:proofErr w:type="spellEnd"/>
      <w:r w:rsidRPr="003230B7">
        <w:rPr>
          <w:lang w:eastAsia="ja-JP"/>
        </w:rPr>
        <w:t xml:space="preserve">: </w:t>
      </w:r>
      <w:proofErr w:type="spellStart"/>
      <w:r w:rsidRPr="003230B7">
        <w:rPr>
          <w:lang w:eastAsia="ja-JP"/>
        </w:rPr>
        <w:t>Mã</w:t>
      </w:r>
      <w:proofErr w:type="spellEnd"/>
      <w:r w:rsidRPr="003230B7">
        <w:rPr>
          <w:lang w:eastAsia="ja-JP"/>
        </w:rPr>
        <w:t xml:space="preserve"> OTP </w:t>
      </w:r>
      <w:proofErr w:type="spellStart"/>
      <w:r w:rsidRPr="003230B7">
        <w:rPr>
          <w:lang w:eastAsia="ja-JP"/>
        </w:rPr>
        <w:t>được</w:t>
      </w:r>
      <w:proofErr w:type="spellEnd"/>
      <w:r w:rsidRPr="003230B7">
        <w:rPr>
          <w:lang w:eastAsia="ja-JP"/>
        </w:rPr>
        <w:t xml:space="preserve"> </w:t>
      </w:r>
      <w:proofErr w:type="spellStart"/>
      <w:r w:rsidRPr="003230B7">
        <w:rPr>
          <w:lang w:eastAsia="ja-JP"/>
        </w:rPr>
        <w:t>tạo</w:t>
      </w:r>
      <w:proofErr w:type="spellEnd"/>
      <w:r w:rsidRPr="003230B7">
        <w:rPr>
          <w:lang w:eastAsia="ja-JP"/>
        </w:rPr>
        <w:t xml:space="preserve"> </w:t>
      </w:r>
      <w:proofErr w:type="spellStart"/>
      <w:r w:rsidRPr="003230B7">
        <w:rPr>
          <w:lang w:eastAsia="ja-JP"/>
        </w:rPr>
        <w:t>ra.</w:t>
      </w:r>
      <w:proofErr w:type="spellEnd"/>
    </w:p>
    <w:p w14:paraId="4CA332F8" w14:textId="77777777" w:rsidR="003230B7" w:rsidRPr="003230B7" w:rsidRDefault="003230B7" w:rsidP="003230B7">
      <w:pPr>
        <w:numPr>
          <w:ilvl w:val="0"/>
          <w:numId w:val="21"/>
        </w:numPr>
        <w:rPr>
          <w:lang w:eastAsia="ja-JP"/>
        </w:rPr>
      </w:pPr>
      <w:r w:rsidRPr="003230B7">
        <w:rPr>
          <w:b/>
          <w:bCs/>
          <w:lang w:eastAsia="ja-JP"/>
        </w:rPr>
        <w:t>type</w:t>
      </w:r>
      <w:r w:rsidRPr="003230B7">
        <w:rPr>
          <w:lang w:eastAsia="ja-JP"/>
        </w:rPr>
        <w:t xml:space="preserve">: </w:t>
      </w:r>
      <w:proofErr w:type="spellStart"/>
      <w:r w:rsidRPr="003230B7">
        <w:rPr>
          <w:lang w:eastAsia="ja-JP"/>
        </w:rPr>
        <w:t>Loại</w:t>
      </w:r>
      <w:proofErr w:type="spellEnd"/>
      <w:r w:rsidRPr="003230B7">
        <w:rPr>
          <w:lang w:eastAsia="ja-JP"/>
        </w:rPr>
        <w:t xml:space="preserve"> </w:t>
      </w:r>
      <w:proofErr w:type="spellStart"/>
      <w:r w:rsidRPr="003230B7">
        <w:rPr>
          <w:lang w:eastAsia="ja-JP"/>
        </w:rPr>
        <w:t>nghiệp</w:t>
      </w:r>
      <w:proofErr w:type="spellEnd"/>
      <w:r w:rsidRPr="003230B7">
        <w:rPr>
          <w:lang w:eastAsia="ja-JP"/>
        </w:rPr>
        <w:t xml:space="preserve"> </w:t>
      </w:r>
      <w:proofErr w:type="spellStart"/>
      <w:r w:rsidRPr="003230B7">
        <w:rPr>
          <w:lang w:eastAsia="ja-JP"/>
        </w:rPr>
        <w:t>vụ</w:t>
      </w:r>
      <w:proofErr w:type="spellEnd"/>
      <w:r w:rsidRPr="003230B7">
        <w:rPr>
          <w:lang w:eastAsia="ja-JP"/>
        </w:rPr>
        <w:t xml:space="preserve"> </w:t>
      </w:r>
      <w:proofErr w:type="spellStart"/>
      <w:r w:rsidRPr="003230B7">
        <w:rPr>
          <w:lang w:eastAsia="ja-JP"/>
        </w:rPr>
        <w:t>sử</w:t>
      </w:r>
      <w:proofErr w:type="spellEnd"/>
      <w:r w:rsidRPr="003230B7">
        <w:rPr>
          <w:lang w:eastAsia="ja-JP"/>
        </w:rPr>
        <w:t xml:space="preserve"> </w:t>
      </w:r>
      <w:proofErr w:type="spellStart"/>
      <w:r w:rsidRPr="003230B7">
        <w:rPr>
          <w:lang w:eastAsia="ja-JP"/>
        </w:rPr>
        <w:t>dụng</w:t>
      </w:r>
      <w:proofErr w:type="spellEnd"/>
      <w:r w:rsidRPr="003230B7">
        <w:rPr>
          <w:lang w:eastAsia="ja-JP"/>
        </w:rPr>
        <w:t xml:space="preserve"> </w:t>
      </w:r>
      <w:proofErr w:type="spellStart"/>
      <w:r w:rsidRPr="003230B7">
        <w:rPr>
          <w:lang w:eastAsia="ja-JP"/>
        </w:rPr>
        <w:t>mã</w:t>
      </w:r>
      <w:proofErr w:type="spellEnd"/>
      <w:r w:rsidRPr="003230B7">
        <w:rPr>
          <w:lang w:eastAsia="ja-JP"/>
        </w:rPr>
        <w:t xml:space="preserve"> OTP (</w:t>
      </w:r>
      <w:proofErr w:type="spellStart"/>
      <w:r w:rsidRPr="003230B7">
        <w:rPr>
          <w:lang w:eastAsia="ja-JP"/>
        </w:rPr>
        <w:t>ví</w:t>
      </w:r>
      <w:proofErr w:type="spellEnd"/>
      <w:r w:rsidRPr="003230B7">
        <w:rPr>
          <w:lang w:eastAsia="ja-JP"/>
        </w:rPr>
        <w:t xml:space="preserve"> </w:t>
      </w:r>
      <w:proofErr w:type="spellStart"/>
      <w:r w:rsidRPr="003230B7">
        <w:rPr>
          <w:lang w:eastAsia="ja-JP"/>
        </w:rPr>
        <w:t>dụ</w:t>
      </w:r>
      <w:proofErr w:type="spellEnd"/>
      <w:r w:rsidRPr="003230B7">
        <w:rPr>
          <w:lang w:eastAsia="ja-JP"/>
        </w:rPr>
        <w:t xml:space="preserve">: </w:t>
      </w:r>
      <w:proofErr w:type="spellStart"/>
      <w:r w:rsidRPr="003230B7">
        <w:rPr>
          <w:lang w:eastAsia="ja-JP"/>
        </w:rPr>
        <w:t>password_reset</w:t>
      </w:r>
      <w:proofErr w:type="spellEnd"/>
      <w:r w:rsidRPr="003230B7">
        <w:rPr>
          <w:lang w:eastAsia="ja-JP"/>
        </w:rPr>
        <w:t xml:space="preserve">, </w:t>
      </w:r>
      <w:proofErr w:type="spellStart"/>
      <w:r w:rsidRPr="003230B7">
        <w:rPr>
          <w:lang w:eastAsia="ja-JP"/>
        </w:rPr>
        <w:t>email_verification</w:t>
      </w:r>
      <w:proofErr w:type="spellEnd"/>
      <w:r w:rsidRPr="003230B7">
        <w:rPr>
          <w:lang w:eastAsia="ja-JP"/>
        </w:rPr>
        <w:t>).</w:t>
      </w:r>
    </w:p>
    <w:p w14:paraId="2BE74563" w14:textId="77777777" w:rsidR="003230B7" w:rsidRPr="003230B7" w:rsidRDefault="003230B7" w:rsidP="003230B7">
      <w:pPr>
        <w:numPr>
          <w:ilvl w:val="0"/>
          <w:numId w:val="21"/>
        </w:numPr>
        <w:rPr>
          <w:lang w:eastAsia="ja-JP"/>
        </w:rPr>
      </w:pPr>
      <w:proofErr w:type="spellStart"/>
      <w:r w:rsidRPr="003230B7">
        <w:rPr>
          <w:b/>
          <w:bCs/>
          <w:lang w:eastAsia="ja-JP"/>
        </w:rPr>
        <w:t>created_at</w:t>
      </w:r>
      <w:proofErr w:type="spellEnd"/>
      <w:r w:rsidRPr="003230B7">
        <w:rPr>
          <w:lang w:eastAsia="ja-JP"/>
        </w:rPr>
        <w:t xml:space="preserve">: </w:t>
      </w:r>
      <w:proofErr w:type="spellStart"/>
      <w:r w:rsidRPr="003230B7">
        <w:rPr>
          <w:lang w:eastAsia="ja-JP"/>
        </w:rPr>
        <w:t>Thời</w:t>
      </w:r>
      <w:proofErr w:type="spellEnd"/>
      <w:r w:rsidRPr="003230B7">
        <w:rPr>
          <w:lang w:eastAsia="ja-JP"/>
        </w:rPr>
        <w:t xml:space="preserve"> </w:t>
      </w:r>
      <w:proofErr w:type="spellStart"/>
      <w:r w:rsidRPr="003230B7">
        <w:rPr>
          <w:lang w:eastAsia="ja-JP"/>
        </w:rPr>
        <w:t>điểm</w:t>
      </w:r>
      <w:proofErr w:type="spellEnd"/>
      <w:r w:rsidRPr="003230B7">
        <w:rPr>
          <w:lang w:eastAsia="ja-JP"/>
        </w:rPr>
        <w:t xml:space="preserve"> </w:t>
      </w:r>
      <w:proofErr w:type="spellStart"/>
      <w:r w:rsidRPr="003230B7">
        <w:rPr>
          <w:lang w:eastAsia="ja-JP"/>
        </w:rPr>
        <w:t>mã</w:t>
      </w:r>
      <w:proofErr w:type="spellEnd"/>
      <w:r w:rsidRPr="003230B7">
        <w:rPr>
          <w:lang w:eastAsia="ja-JP"/>
        </w:rPr>
        <w:t xml:space="preserve"> </w:t>
      </w:r>
      <w:proofErr w:type="spellStart"/>
      <w:r w:rsidRPr="003230B7">
        <w:rPr>
          <w:lang w:eastAsia="ja-JP"/>
        </w:rPr>
        <w:t>được</w:t>
      </w:r>
      <w:proofErr w:type="spellEnd"/>
      <w:r w:rsidRPr="003230B7">
        <w:rPr>
          <w:lang w:eastAsia="ja-JP"/>
        </w:rPr>
        <w:t xml:space="preserve"> </w:t>
      </w:r>
      <w:proofErr w:type="spellStart"/>
      <w:r w:rsidRPr="003230B7">
        <w:rPr>
          <w:lang w:eastAsia="ja-JP"/>
        </w:rPr>
        <w:t>tạo</w:t>
      </w:r>
      <w:proofErr w:type="spellEnd"/>
      <w:r w:rsidRPr="003230B7">
        <w:rPr>
          <w:lang w:eastAsia="ja-JP"/>
        </w:rPr>
        <w:t>.</w:t>
      </w:r>
    </w:p>
    <w:p w14:paraId="625DB304" w14:textId="77777777" w:rsidR="003230B7" w:rsidRPr="003230B7" w:rsidRDefault="003230B7" w:rsidP="003230B7">
      <w:pPr>
        <w:numPr>
          <w:ilvl w:val="0"/>
          <w:numId w:val="21"/>
        </w:numPr>
        <w:rPr>
          <w:lang w:eastAsia="ja-JP"/>
        </w:rPr>
      </w:pPr>
      <w:proofErr w:type="spellStart"/>
      <w:r w:rsidRPr="003230B7">
        <w:rPr>
          <w:b/>
          <w:bCs/>
          <w:lang w:eastAsia="ja-JP"/>
        </w:rPr>
        <w:t>expires_at</w:t>
      </w:r>
      <w:proofErr w:type="spellEnd"/>
      <w:r w:rsidRPr="003230B7">
        <w:rPr>
          <w:lang w:eastAsia="ja-JP"/>
        </w:rPr>
        <w:t xml:space="preserve">: </w:t>
      </w:r>
      <w:proofErr w:type="spellStart"/>
      <w:r w:rsidRPr="003230B7">
        <w:rPr>
          <w:lang w:eastAsia="ja-JP"/>
        </w:rPr>
        <w:t>Thời</w:t>
      </w:r>
      <w:proofErr w:type="spellEnd"/>
      <w:r w:rsidRPr="003230B7">
        <w:rPr>
          <w:lang w:eastAsia="ja-JP"/>
        </w:rPr>
        <w:t xml:space="preserve"> </w:t>
      </w:r>
      <w:proofErr w:type="spellStart"/>
      <w:r w:rsidRPr="003230B7">
        <w:rPr>
          <w:lang w:eastAsia="ja-JP"/>
        </w:rPr>
        <w:t>điểm</w:t>
      </w:r>
      <w:proofErr w:type="spellEnd"/>
      <w:r w:rsidRPr="003230B7">
        <w:rPr>
          <w:lang w:eastAsia="ja-JP"/>
        </w:rPr>
        <w:t xml:space="preserve"> </w:t>
      </w:r>
      <w:proofErr w:type="spellStart"/>
      <w:r w:rsidRPr="003230B7">
        <w:rPr>
          <w:lang w:eastAsia="ja-JP"/>
        </w:rPr>
        <w:t>mã</w:t>
      </w:r>
      <w:proofErr w:type="spellEnd"/>
      <w:r w:rsidRPr="003230B7">
        <w:rPr>
          <w:lang w:eastAsia="ja-JP"/>
        </w:rPr>
        <w:t xml:space="preserve"> </w:t>
      </w:r>
      <w:proofErr w:type="spellStart"/>
      <w:r w:rsidRPr="003230B7">
        <w:rPr>
          <w:lang w:eastAsia="ja-JP"/>
        </w:rPr>
        <w:t>hết</w:t>
      </w:r>
      <w:proofErr w:type="spellEnd"/>
      <w:r w:rsidRPr="003230B7">
        <w:rPr>
          <w:lang w:eastAsia="ja-JP"/>
        </w:rPr>
        <w:t xml:space="preserve"> </w:t>
      </w:r>
      <w:proofErr w:type="spellStart"/>
      <w:r w:rsidRPr="003230B7">
        <w:rPr>
          <w:lang w:eastAsia="ja-JP"/>
        </w:rPr>
        <w:t>hạn</w:t>
      </w:r>
      <w:proofErr w:type="spellEnd"/>
      <w:r w:rsidRPr="003230B7">
        <w:rPr>
          <w:lang w:eastAsia="ja-JP"/>
        </w:rPr>
        <w:t xml:space="preserve"> (</w:t>
      </w:r>
      <w:proofErr w:type="spellStart"/>
      <w:r w:rsidRPr="003230B7">
        <w:rPr>
          <w:lang w:eastAsia="ja-JP"/>
        </w:rPr>
        <w:t>thường</w:t>
      </w:r>
      <w:proofErr w:type="spellEnd"/>
      <w:r w:rsidRPr="003230B7">
        <w:rPr>
          <w:lang w:eastAsia="ja-JP"/>
        </w:rPr>
        <w:t xml:space="preserve"> </w:t>
      </w:r>
      <w:proofErr w:type="spellStart"/>
      <w:r w:rsidRPr="003230B7">
        <w:rPr>
          <w:lang w:eastAsia="ja-JP"/>
        </w:rPr>
        <w:t>là</w:t>
      </w:r>
      <w:proofErr w:type="spellEnd"/>
      <w:r w:rsidRPr="003230B7">
        <w:rPr>
          <w:lang w:eastAsia="ja-JP"/>
        </w:rPr>
        <w:t xml:space="preserve"> </w:t>
      </w:r>
      <w:proofErr w:type="spellStart"/>
      <w:r w:rsidRPr="003230B7">
        <w:rPr>
          <w:lang w:eastAsia="ja-JP"/>
        </w:rPr>
        <w:t>sau</w:t>
      </w:r>
      <w:proofErr w:type="spellEnd"/>
      <w:r w:rsidRPr="003230B7">
        <w:rPr>
          <w:lang w:eastAsia="ja-JP"/>
        </w:rPr>
        <w:t xml:space="preserve"> </w:t>
      </w:r>
      <w:proofErr w:type="spellStart"/>
      <w:r w:rsidRPr="003230B7">
        <w:rPr>
          <w:lang w:eastAsia="ja-JP"/>
        </w:rPr>
        <w:t>vài</w:t>
      </w:r>
      <w:proofErr w:type="spellEnd"/>
      <w:r w:rsidRPr="003230B7">
        <w:rPr>
          <w:lang w:eastAsia="ja-JP"/>
        </w:rPr>
        <w:t xml:space="preserve"> </w:t>
      </w:r>
      <w:proofErr w:type="spellStart"/>
      <w:r w:rsidRPr="003230B7">
        <w:rPr>
          <w:lang w:eastAsia="ja-JP"/>
        </w:rPr>
        <w:t>phút</w:t>
      </w:r>
      <w:proofErr w:type="spellEnd"/>
      <w:r w:rsidRPr="003230B7">
        <w:rPr>
          <w:lang w:eastAsia="ja-JP"/>
        </w:rPr>
        <w:t>).</w:t>
      </w:r>
    </w:p>
    <w:p w14:paraId="12EB52D0" w14:textId="21C48468" w:rsidR="003230B7" w:rsidRPr="004A330F" w:rsidRDefault="003230B7" w:rsidP="003230B7">
      <w:pPr>
        <w:numPr>
          <w:ilvl w:val="0"/>
          <w:numId w:val="21"/>
        </w:numPr>
        <w:rPr>
          <w:lang w:eastAsia="ja-JP"/>
        </w:rPr>
      </w:pPr>
      <w:proofErr w:type="spellStart"/>
      <w:r w:rsidRPr="003230B7">
        <w:rPr>
          <w:b/>
          <w:bCs/>
          <w:lang w:eastAsia="ja-JP"/>
        </w:rPr>
        <w:t>is_used</w:t>
      </w:r>
      <w:proofErr w:type="spellEnd"/>
      <w:r w:rsidRPr="003230B7">
        <w:rPr>
          <w:lang w:eastAsia="ja-JP"/>
        </w:rPr>
        <w:t xml:space="preserve">: </w:t>
      </w:r>
      <w:proofErr w:type="spellStart"/>
      <w:r w:rsidRPr="003230B7">
        <w:rPr>
          <w:lang w:eastAsia="ja-JP"/>
        </w:rPr>
        <w:t>Trạng</w:t>
      </w:r>
      <w:proofErr w:type="spellEnd"/>
      <w:r w:rsidRPr="003230B7">
        <w:rPr>
          <w:lang w:eastAsia="ja-JP"/>
        </w:rPr>
        <w:t xml:space="preserve"> </w:t>
      </w:r>
      <w:proofErr w:type="spellStart"/>
      <w:r w:rsidRPr="003230B7">
        <w:rPr>
          <w:lang w:eastAsia="ja-JP"/>
        </w:rPr>
        <w:t>thái</w:t>
      </w:r>
      <w:proofErr w:type="spellEnd"/>
      <w:r w:rsidRPr="003230B7">
        <w:rPr>
          <w:lang w:eastAsia="ja-JP"/>
        </w:rPr>
        <w:t xml:space="preserve"> </w:t>
      </w:r>
      <w:proofErr w:type="spellStart"/>
      <w:r w:rsidRPr="003230B7">
        <w:rPr>
          <w:lang w:eastAsia="ja-JP"/>
        </w:rPr>
        <w:t>xác</w:t>
      </w:r>
      <w:proofErr w:type="spellEnd"/>
      <w:r w:rsidRPr="003230B7">
        <w:rPr>
          <w:lang w:eastAsia="ja-JP"/>
        </w:rPr>
        <w:t xml:space="preserve"> </w:t>
      </w:r>
      <w:proofErr w:type="spellStart"/>
      <w:r w:rsidRPr="003230B7">
        <w:rPr>
          <w:lang w:eastAsia="ja-JP"/>
        </w:rPr>
        <w:t>định</w:t>
      </w:r>
      <w:proofErr w:type="spellEnd"/>
      <w:r w:rsidRPr="003230B7">
        <w:rPr>
          <w:lang w:eastAsia="ja-JP"/>
        </w:rPr>
        <w:t xml:space="preserve"> </w:t>
      </w:r>
      <w:proofErr w:type="spellStart"/>
      <w:r w:rsidRPr="003230B7">
        <w:rPr>
          <w:lang w:eastAsia="ja-JP"/>
        </w:rPr>
        <w:t>mã</w:t>
      </w:r>
      <w:proofErr w:type="spellEnd"/>
      <w:r w:rsidRPr="003230B7">
        <w:rPr>
          <w:lang w:eastAsia="ja-JP"/>
        </w:rPr>
        <w:t xml:space="preserve"> </w:t>
      </w:r>
      <w:proofErr w:type="spellStart"/>
      <w:r w:rsidRPr="003230B7">
        <w:rPr>
          <w:lang w:eastAsia="ja-JP"/>
        </w:rPr>
        <w:t>đã</w:t>
      </w:r>
      <w:proofErr w:type="spellEnd"/>
      <w:r w:rsidRPr="003230B7">
        <w:rPr>
          <w:lang w:eastAsia="ja-JP"/>
        </w:rPr>
        <w:t xml:space="preserve"> </w:t>
      </w:r>
      <w:proofErr w:type="spellStart"/>
      <w:r w:rsidRPr="003230B7">
        <w:rPr>
          <w:lang w:eastAsia="ja-JP"/>
        </w:rPr>
        <w:t>được</w:t>
      </w:r>
      <w:proofErr w:type="spellEnd"/>
      <w:r w:rsidRPr="003230B7">
        <w:rPr>
          <w:lang w:eastAsia="ja-JP"/>
        </w:rPr>
        <w:t xml:space="preserve"> </w:t>
      </w:r>
      <w:proofErr w:type="spellStart"/>
      <w:r w:rsidRPr="003230B7">
        <w:rPr>
          <w:lang w:eastAsia="ja-JP"/>
        </w:rPr>
        <w:t>sử</w:t>
      </w:r>
      <w:proofErr w:type="spellEnd"/>
      <w:r w:rsidRPr="003230B7">
        <w:rPr>
          <w:lang w:eastAsia="ja-JP"/>
        </w:rPr>
        <w:t xml:space="preserve"> </w:t>
      </w:r>
      <w:proofErr w:type="spellStart"/>
      <w:r w:rsidRPr="003230B7">
        <w:rPr>
          <w:lang w:eastAsia="ja-JP"/>
        </w:rPr>
        <w:t>dụng</w:t>
      </w:r>
      <w:proofErr w:type="spellEnd"/>
      <w:r w:rsidRPr="003230B7">
        <w:rPr>
          <w:lang w:eastAsia="ja-JP"/>
        </w:rPr>
        <w:t xml:space="preserve"> hay </w:t>
      </w:r>
      <w:proofErr w:type="spellStart"/>
      <w:r w:rsidRPr="003230B7">
        <w:rPr>
          <w:lang w:eastAsia="ja-JP"/>
        </w:rPr>
        <w:t>chưa</w:t>
      </w:r>
      <w:proofErr w:type="spellEnd"/>
      <w:r w:rsidRPr="003230B7">
        <w:rPr>
          <w:lang w:eastAsia="ja-JP"/>
        </w:rPr>
        <w:t>.</w:t>
      </w:r>
    </w:p>
    <w:p w14:paraId="460B961D" w14:textId="77777777" w:rsidR="002752F8" w:rsidRDefault="00677616" w:rsidP="002752F8">
      <w:pPr>
        <w:keepNext/>
        <w:jc w:val="center"/>
      </w:pPr>
      <w:r w:rsidRPr="00677616">
        <w:rPr>
          <w:lang w:eastAsia="ja-JP"/>
        </w:rPr>
        <w:lastRenderedPageBreak/>
        <w:drawing>
          <wp:inline distT="0" distB="0" distL="0" distR="0" wp14:anchorId="7511592A" wp14:editId="651774C7">
            <wp:extent cx="1407708" cy="2735885"/>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10553" cy="2741414"/>
                    </a:xfrm>
                    <a:prstGeom prst="rect">
                      <a:avLst/>
                    </a:prstGeom>
                  </pic:spPr>
                </pic:pic>
              </a:graphicData>
            </a:graphic>
          </wp:inline>
        </w:drawing>
      </w:r>
    </w:p>
    <w:p w14:paraId="711683C5" w14:textId="7C3DACC7" w:rsidR="00075788" w:rsidRDefault="002752F8" w:rsidP="002752F8">
      <w:pPr>
        <w:pStyle w:val="Caption"/>
        <w:rPr>
          <w:lang w:eastAsia="ja-JP"/>
        </w:rPr>
      </w:pPr>
      <w:proofErr w:type="spellStart"/>
      <w:r>
        <w:t>Hình</w:t>
      </w:r>
      <w:proofErr w:type="spellEnd"/>
      <w:r>
        <w:t xml:space="preserve">  </w:t>
      </w:r>
      <w:r>
        <w:fldChar w:fldCharType="begin"/>
      </w:r>
      <w:r>
        <w:instrText xml:space="preserve"> SEQ Hình_ \* ARABIC </w:instrText>
      </w:r>
      <w:r>
        <w:fldChar w:fldCharType="separate"/>
      </w:r>
      <w:r w:rsidR="00ED3B48">
        <w:rPr>
          <w:rFonts w:hint="eastAsia"/>
          <w:noProof/>
          <w:lang w:eastAsia="ja-JP"/>
        </w:rPr>
        <w:t>2</w:t>
      </w:r>
      <w:r>
        <w:rPr>
          <w:noProof/>
        </w:rPr>
        <w:t>1</w:t>
      </w:r>
      <w:r>
        <w:fldChar w:fldCharType="end"/>
      </w:r>
      <w:r>
        <w:rPr>
          <w:rFonts w:hint="eastAsia"/>
          <w:lang w:eastAsia="ja-JP"/>
        </w:rPr>
        <w:t xml:space="preserve">. </w:t>
      </w:r>
      <w:proofErr w:type="spellStart"/>
      <w:r w:rsidRPr="00F31491">
        <w:rPr>
          <w:lang w:eastAsia="ja-JP"/>
        </w:rPr>
        <w:t>Bảng</w:t>
      </w:r>
      <w:proofErr w:type="spellEnd"/>
      <w:r w:rsidRPr="00F31491">
        <w:rPr>
          <w:lang w:eastAsia="ja-JP"/>
        </w:rPr>
        <w:t xml:space="preserve"> </w:t>
      </w:r>
      <w:proofErr w:type="spellStart"/>
      <w:r w:rsidRPr="00F31491">
        <w:rPr>
          <w:lang w:eastAsia="ja-JP"/>
        </w:rPr>
        <w:t>shared_events</w:t>
      </w:r>
      <w:proofErr w:type="spellEnd"/>
    </w:p>
    <w:p w14:paraId="6BD6A4AE" w14:textId="77777777" w:rsidR="00491798" w:rsidRPr="00491798" w:rsidRDefault="00491798" w:rsidP="00491798">
      <w:pPr>
        <w:ind w:firstLine="567"/>
        <w:rPr>
          <w:lang w:eastAsia="ja-JP"/>
        </w:rPr>
      </w:pPr>
      <w:proofErr w:type="spellStart"/>
      <w:r w:rsidRPr="00491798">
        <w:rPr>
          <w:lang w:eastAsia="ja-JP"/>
        </w:rPr>
        <w:t>Bảng</w:t>
      </w:r>
      <w:proofErr w:type="spellEnd"/>
      <w:r w:rsidRPr="00491798">
        <w:rPr>
          <w:lang w:eastAsia="ja-JP"/>
        </w:rPr>
        <w:t xml:space="preserve"> </w:t>
      </w:r>
      <w:proofErr w:type="spellStart"/>
      <w:r w:rsidRPr="00491798">
        <w:rPr>
          <w:lang w:eastAsia="ja-JP"/>
        </w:rPr>
        <w:t>shared_events</w:t>
      </w:r>
      <w:proofErr w:type="spellEnd"/>
      <w:r w:rsidRPr="00491798">
        <w:rPr>
          <w:lang w:eastAsia="ja-JP"/>
        </w:rPr>
        <w:t xml:space="preserve"> </w:t>
      </w:r>
      <w:proofErr w:type="spellStart"/>
      <w:r w:rsidRPr="00491798">
        <w:rPr>
          <w:lang w:eastAsia="ja-JP"/>
        </w:rPr>
        <w:t>là</w:t>
      </w:r>
      <w:proofErr w:type="spellEnd"/>
      <w:r w:rsidRPr="00491798">
        <w:rPr>
          <w:lang w:eastAsia="ja-JP"/>
        </w:rPr>
        <w:t xml:space="preserve"> </w:t>
      </w:r>
      <w:proofErr w:type="spellStart"/>
      <w:r w:rsidRPr="00491798">
        <w:rPr>
          <w:lang w:eastAsia="ja-JP"/>
        </w:rPr>
        <w:t>bảng</w:t>
      </w:r>
      <w:proofErr w:type="spellEnd"/>
      <w:r w:rsidRPr="00491798">
        <w:rPr>
          <w:lang w:eastAsia="ja-JP"/>
        </w:rPr>
        <w:t xml:space="preserve"> </w:t>
      </w:r>
      <w:proofErr w:type="spellStart"/>
      <w:r w:rsidRPr="00491798">
        <w:rPr>
          <w:lang w:eastAsia="ja-JP"/>
        </w:rPr>
        <w:t>trung</w:t>
      </w:r>
      <w:proofErr w:type="spellEnd"/>
      <w:r w:rsidRPr="00491798">
        <w:rPr>
          <w:lang w:eastAsia="ja-JP"/>
        </w:rPr>
        <w:t xml:space="preserve"> </w:t>
      </w:r>
      <w:proofErr w:type="spellStart"/>
      <w:r w:rsidRPr="00491798">
        <w:rPr>
          <w:lang w:eastAsia="ja-JP"/>
        </w:rPr>
        <w:t>gian</w:t>
      </w:r>
      <w:proofErr w:type="spellEnd"/>
      <w:r w:rsidRPr="00491798">
        <w:rPr>
          <w:lang w:eastAsia="ja-JP"/>
        </w:rPr>
        <w:t xml:space="preserve"> </w:t>
      </w:r>
      <w:proofErr w:type="spellStart"/>
      <w:r w:rsidRPr="00491798">
        <w:rPr>
          <w:lang w:eastAsia="ja-JP"/>
        </w:rPr>
        <w:t>ghi</w:t>
      </w:r>
      <w:proofErr w:type="spellEnd"/>
      <w:r w:rsidRPr="00491798">
        <w:rPr>
          <w:lang w:eastAsia="ja-JP"/>
        </w:rPr>
        <w:t xml:space="preserve"> </w:t>
      </w:r>
      <w:proofErr w:type="spellStart"/>
      <w:r w:rsidRPr="00491798">
        <w:rPr>
          <w:lang w:eastAsia="ja-JP"/>
        </w:rPr>
        <w:t>lại</w:t>
      </w:r>
      <w:proofErr w:type="spellEnd"/>
      <w:r w:rsidRPr="00491798">
        <w:rPr>
          <w:lang w:eastAsia="ja-JP"/>
        </w:rPr>
        <w:t xml:space="preserve"> chi </w:t>
      </w:r>
      <w:proofErr w:type="spellStart"/>
      <w:r w:rsidRPr="00491798">
        <w:rPr>
          <w:lang w:eastAsia="ja-JP"/>
        </w:rPr>
        <w:t>tiết</w:t>
      </w:r>
      <w:proofErr w:type="spellEnd"/>
      <w:r w:rsidRPr="00491798">
        <w:rPr>
          <w:lang w:eastAsia="ja-JP"/>
        </w:rPr>
        <w:t xml:space="preserve"> </w:t>
      </w:r>
      <w:proofErr w:type="spellStart"/>
      <w:r w:rsidRPr="00491798">
        <w:rPr>
          <w:lang w:eastAsia="ja-JP"/>
        </w:rPr>
        <w:t>việc</w:t>
      </w:r>
      <w:proofErr w:type="spellEnd"/>
      <w:r w:rsidRPr="00491798">
        <w:rPr>
          <w:lang w:eastAsia="ja-JP"/>
        </w:rPr>
        <w:t xml:space="preserve"> chia </w:t>
      </w:r>
      <w:proofErr w:type="spellStart"/>
      <w:r w:rsidRPr="00491798">
        <w:rPr>
          <w:lang w:eastAsia="ja-JP"/>
        </w:rPr>
        <w:t>sẻ</w:t>
      </w:r>
      <w:proofErr w:type="spellEnd"/>
      <w:r w:rsidRPr="00491798">
        <w:rPr>
          <w:lang w:eastAsia="ja-JP"/>
        </w:rPr>
        <w:t xml:space="preserve"> </w:t>
      </w:r>
      <w:proofErr w:type="spellStart"/>
      <w:r w:rsidRPr="00491798">
        <w:rPr>
          <w:lang w:eastAsia="ja-JP"/>
        </w:rPr>
        <w:t>lịch</w:t>
      </w:r>
      <w:proofErr w:type="spellEnd"/>
      <w:r w:rsidRPr="00491798">
        <w:rPr>
          <w:lang w:eastAsia="ja-JP"/>
        </w:rPr>
        <w:t xml:space="preserve"> </w:t>
      </w:r>
      <w:proofErr w:type="spellStart"/>
      <w:r w:rsidRPr="00491798">
        <w:rPr>
          <w:lang w:eastAsia="ja-JP"/>
        </w:rPr>
        <w:t>trình</w:t>
      </w:r>
      <w:proofErr w:type="spellEnd"/>
      <w:r w:rsidRPr="00491798">
        <w:rPr>
          <w:lang w:eastAsia="ja-JP"/>
        </w:rPr>
        <w:t>/</w:t>
      </w:r>
      <w:proofErr w:type="spellStart"/>
      <w:r w:rsidRPr="00491798">
        <w:rPr>
          <w:lang w:eastAsia="ja-JP"/>
        </w:rPr>
        <w:t>sự</w:t>
      </w:r>
      <w:proofErr w:type="spellEnd"/>
      <w:r w:rsidRPr="00491798">
        <w:rPr>
          <w:lang w:eastAsia="ja-JP"/>
        </w:rPr>
        <w:t xml:space="preserve"> </w:t>
      </w:r>
      <w:proofErr w:type="spellStart"/>
      <w:r w:rsidRPr="00491798">
        <w:rPr>
          <w:lang w:eastAsia="ja-JP"/>
        </w:rPr>
        <w:t>kiện</w:t>
      </w:r>
      <w:proofErr w:type="spellEnd"/>
      <w:r w:rsidRPr="00491798">
        <w:rPr>
          <w:lang w:eastAsia="ja-JP"/>
        </w:rPr>
        <w:t xml:space="preserve"> </w:t>
      </w:r>
      <w:proofErr w:type="spellStart"/>
      <w:r w:rsidRPr="00491798">
        <w:rPr>
          <w:lang w:eastAsia="ja-JP"/>
        </w:rPr>
        <w:t>giữa</w:t>
      </w:r>
      <w:proofErr w:type="spellEnd"/>
      <w:r w:rsidRPr="00491798">
        <w:rPr>
          <w:lang w:eastAsia="ja-JP"/>
        </w:rPr>
        <w:t xml:space="preserve"> </w:t>
      </w:r>
      <w:proofErr w:type="spellStart"/>
      <w:r w:rsidRPr="00491798">
        <w:rPr>
          <w:lang w:eastAsia="ja-JP"/>
        </w:rPr>
        <w:t>người</w:t>
      </w:r>
      <w:proofErr w:type="spellEnd"/>
      <w:r w:rsidRPr="00491798">
        <w:rPr>
          <w:lang w:eastAsia="ja-JP"/>
        </w:rPr>
        <w:t xml:space="preserve"> </w:t>
      </w:r>
      <w:proofErr w:type="spellStart"/>
      <w:r w:rsidRPr="00491798">
        <w:rPr>
          <w:lang w:eastAsia="ja-JP"/>
        </w:rPr>
        <w:t>dùng</w:t>
      </w:r>
      <w:proofErr w:type="spellEnd"/>
      <w:r w:rsidRPr="00491798">
        <w:rPr>
          <w:lang w:eastAsia="ja-JP"/>
        </w:rPr>
        <w:t xml:space="preserve">, </w:t>
      </w:r>
      <w:proofErr w:type="spellStart"/>
      <w:r w:rsidRPr="00491798">
        <w:rPr>
          <w:lang w:eastAsia="ja-JP"/>
        </w:rPr>
        <w:t>xác</w:t>
      </w:r>
      <w:proofErr w:type="spellEnd"/>
      <w:r w:rsidRPr="00491798">
        <w:rPr>
          <w:lang w:eastAsia="ja-JP"/>
        </w:rPr>
        <w:t xml:space="preserve"> </w:t>
      </w:r>
      <w:proofErr w:type="spellStart"/>
      <w:r w:rsidRPr="00491798">
        <w:rPr>
          <w:lang w:eastAsia="ja-JP"/>
        </w:rPr>
        <w:t>định</w:t>
      </w:r>
      <w:proofErr w:type="spellEnd"/>
      <w:r w:rsidRPr="00491798">
        <w:rPr>
          <w:lang w:eastAsia="ja-JP"/>
        </w:rPr>
        <w:t xml:space="preserve"> </w:t>
      </w:r>
      <w:proofErr w:type="spellStart"/>
      <w:r w:rsidRPr="00491798">
        <w:rPr>
          <w:lang w:eastAsia="ja-JP"/>
        </w:rPr>
        <w:t>sự</w:t>
      </w:r>
      <w:proofErr w:type="spellEnd"/>
      <w:r w:rsidRPr="00491798">
        <w:rPr>
          <w:lang w:eastAsia="ja-JP"/>
        </w:rPr>
        <w:t xml:space="preserve"> </w:t>
      </w:r>
      <w:proofErr w:type="spellStart"/>
      <w:r w:rsidRPr="00491798">
        <w:rPr>
          <w:lang w:eastAsia="ja-JP"/>
        </w:rPr>
        <w:t>kiện</w:t>
      </w:r>
      <w:proofErr w:type="spellEnd"/>
      <w:r w:rsidRPr="00491798">
        <w:rPr>
          <w:lang w:eastAsia="ja-JP"/>
        </w:rPr>
        <w:t xml:space="preserve"> </w:t>
      </w:r>
      <w:proofErr w:type="spellStart"/>
      <w:r w:rsidRPr="00491798">
        <w:rPr>
          <w:lang w:eastAsia="ja-JP"/>
        </w:rPr>
        <w:t>nào</w:t>
      </w:r>
      <w:proofErr w:type="spellEnd"/>
      <w:r w:rsidRPr="00491798">
        <w:rPr>
          <w:lang w:eastAsia="ja-JP"/>
        </w:rPr>
        <w:t xml:space="preserve"> </w:t>
      </w:r>
      <w:proofErr w:type="spellStart"/>
      <w:r w:rsidRPr="00491798">
        <w:rPr>
          <w:lang w:eastAsia="ja-JP"/>
        </w:rPr>
        <w:t>được</w:t>
      </w:r>
      <w:proofErr w:type="spellEnd"/>
      <w:r w:rsidRPr="00491798">
        <w:rPr>
          <w:lang w:eastAsia="ja-JP"/>
        </w:rPr>
        <w:t xml:space="preserve"> chia </w:t>
      </w:r>
      <w:proofErr w:type="spellStart"/>
      <w:r w:rsidRPr="00491798">
        <w:rPr>
          <w:lang w:eastAsia="ja-JP"/>
        </w:rPr>
        <w:t>sẻ</w:t>
      </w:r>
      <w:proofErr w:type="spellEnd"/>
      <w:r w:rsidRPr="00491798">
        <w:rPr>
          <w:lang w:eastAsia="ja-JP"/>
        </w:rPr>
        <w:t xml:space="preserve"> </w:t>
      </w:r>
      <w:proofErr w:type="spellStart"/>
      <w:r w:rsidRPr="00491798">
        <w:rPr>
          <w:lang w:eastAsia="ja-JP"/>
        </w:rPr>
        <w:t>với</w:t>
      </w:r>
      <w:proofErr w:type="spellEnd"/>
      <w:r w:rsidRPr="00491798">
        <w:rPr>
          <w:lang w:eastAsia="ja-JP"/>
        </w:rPr>
        <w:t xml:space="preserve"> ai </w:t>
      </w:r>
      <w:proofErr w:type="spellStart"/>
      <w:r w:rsidRPr="00491798">
        <w:rPr>
          <w:lang w:eastAsia="ja-JP"/>
        </w:rPr>
        <w:t>và</w:t>
      </w:r>
      <w:proofErr w:type="spellEnd"/>
      <w:r w:rsidRPr="00491798">
        <w:rPr>
          <w:lang w:eastAsia="ja-JP"/>
        </w:rPr>
        <w:t xml:space="preserve"> </w:t>
      </w:r>
      <w:proofErr w:type="spellStart"/>
      <w:r w:rsidRPr="00491798">
        <w:rPr>
          <w:lang w:eastAsia="ja-JP"/>
        </w:rPr>
        <w:t>với</w:t>
      </w:r>
      <w:proofErr w:type="spellEnd"/>
      <w:r w:rsidRPr="00491798">
        <w:rPr>
          <w:lang w:eastAsia="ja-JP"/>
        </w:rPr>
        <w:t xml:space="preserve"> </w:t>
      </w:r>
      <w:proofErr w:type="spellStart"/>
      <w:r w:rsidRPr="00491798">
        <w:rPr>
          <w:lang w:eastAsia="ja-JP"/>
        </w:rPr>
        <w:t>quyền</w:t>
      </w:r>
      <w:proofErr w:type="spellEnd"/>
      <w:r w:rsidRPr="00491798">
        <w:rPr>
          <w:lang w:eastAsia="ja-JP"/>
        </w:rPr>
        <w:t xml:space="preserve"> </w:t>
      </w:r>
      <w:proofErr w:type="spellStart"/>
      <w:r w:rsidRPr="00491798">
        <w:rPr>
          <w:lang w:eastAsia="ja-JP"/>
        </w:rPr>
        <w:t>hạn</w:t>
      </w:r>
      <w:proofErr w:type="spellEnd"/>
      <w:r w:rsidRPr="00491798">
        <w:rPr>
          <w:lang w:eastAsia="ja-JP"/>
        </w:rPr>
        <w:t xml:space="preserve"> </w:t>
      </w:r>
      <w:proofErr w:type="spellStart"/>
      <w:r w:rsidRPr="00491798">
        <w:rPr>
          <w:lang w:eastAsia="ja-JP"/>
        </w:rPr>
        <w:t>gì</w:t>
      </w:r>
      <w:proofErr w:type="spellEnd"/>
      <w:r w:rsidRPr="00491798">
        <w:rPr>
          <w:lang w:eastAsia="ja-JP"/>
        </w:rPr>
        <w:t>.</w:t>
      </w:r>
    </w:p>
    <w:p w14:paraId="24789F79" w14:textId="77777777" w:rsidR="00491798" w:rsidRPr="00491798" w:rsidRDefault="00491798" w:rsidP="00491798">
      <w:pPr>
        <w:numPr>
          <w:ilvl w:val="0"/>
          <w:numId w:val="22"/>
        </w:numPr>
        <w:rPr>
          <w:lang w:eastAsia="ja-JP"/>
        </w:rPr>
      </w:pPr>
      <w:proofErr w:type="spellStart"/>
      <w:r w:rsidRPr="00491798">
        <w:rPr>
          <w:b/>
          <w:bCs/>
          <w:lang w:eastAsia="ja-JP"/>
        </w:rPr>
        <w:t>share_id</w:t>
      </w:r>
      <w:proofErr w:type="spellEnd"/>
      <w:r w:rsidRPr="00491798">
        <w:rPr>
          <w:lang w:eastAsia="ja-JP"/>
        </w:rPr>
        <w:t xml:space="preserve">: </w:t>
      </w:r>
      <w:proofErr w:type="spellStart"/>
      <w:r w:rsidRPr="00491798">
        <w:rPr>
          <w:lang w:eastAsia="ja-JP"/>
        </w:rPr>
        <w:t>Mã</w:t>
      </w:r>
      <w:proofErr w:type="spellEnd"/>
      <w:r w:rsidRPr="00491798">
        <w:rPr>
          <w:lang w:eastAsia="ja-JP"/>
        </w:rPr>
        <w:t xml:space="preserve"> </w:t>
      </w:r>
      <w:proofErr w:type="spellStart"/>
      <w:r w:rsidRPr="00491798">
        <w:rPr>
          <w:lang w:eastAsia="ja-JP"/>
        </w:rPr>
        <w:t>định</w:t>
      </w:r>
      <w:proofErr w:type="spellEnd"/>
      <w:r w:rsidRPr="00491798">
        <w:rPr>
          <w:lang w:eastAsia="ja-JP"/>
        </w:rPr>
        <w:t xml:space="preserve"> </w:t>
      </w:r>
      <w:proofErr w:type="spellStart"/>
      <w:r w:rsidRPr="00491798">
        <w:rPr>
          <w:lang w:eastAsia="ja-JP"/>
        </w:rPr>
        <w:t>danh</w:t>
      </w:r>
      <w:proofErr w:type="spellEnd"/>
      <w:r w:rsidRPr="00491798">
        <w:rPr>
          <w:lang w:eastAsia="ja-JP"/>
        </w:rPr>
        <w:t xml:space="preserve"> </w:t>
      </w:r>
      <w:proofErr w:type="spellStart"/>
      <w:r w:rsidRPr="00491798">
        <w:rPr>
          <w:lang w:eastAsia="ja-JP"/>
        </w:rPr>
        <w:t>duy</w:t>
      </w:r>
      <w:proofErr w:type="spellEnd"/>
      <w:r w:rsidRPr="00491798">
        <w:rPr>
          <w:lang w:eastAsia="ja-JP"/>
        </w:rPr>
        <w:t xml:space="preserve"> </w:t>
      </w:r>
      <w:proofErr w:type="spellStart"/>
      <w:r w:rsidRPr="00491798">
        <w:rPr>
          <w:lang w:eastAsia="ja-JP"/>
        </w:rPr>
        <w:t>nhất</w:t>
      </w:r>
      <w:proofErr w:type="spellEnd"/>
      <w:r w:rsidRPr="00491798">
        <w:rPr>
          <w:lang w:eastAsia="ja-JP"/>
        </w:rPr>
        <w:t xml:space="preserve"> </w:t>
      </w:r>
      <w:proofErr w:type="spellStart"/>
      <w:r w:rsidRPr="00491798">
        <w:rPr>
          <w:lang w:eastAsia="ja-JP"/>
        </w:rPr>
        <w:t>của</w:t>
      </w:r>
      <w:proofErr w:type="spellEnd"/>
      <w:r w:rsidRPr="00491798">
        <w:rPr>
          <w:lang w:eastAsia="ja-JP"/>
        </w:rPr>
        <w:t xml:space="preserve"> </w:t>
      </w:r>
      <w:proofErr w:type="spellStart"/>
      <w:r w:rsidRPr="00491798">
        <w:rPr>
          <w:lang w:eastAsia="ja-JP"/>
        </w:rPr>
        <w:t>bản</w:t>
      </w:r>
      <w:proofErr w:type="spellEnd"/>
      <w:r w:rsidRPr="00491798">
        <w:rPr>
          <w:lang w:eastAsia="ja-JP"/>
        </w:rPr>
        <w:t xml:space="preserve"> </w:t>
      </w:r>
      <w:proofErr w:type="spellStart"/>
      <w:r w:rsidRPr="00491798">
        <w:rPr>
          <w:lang w:eastAsia="ja-JP"/>
        </w:rPr>
        <w:t>ghi</w:t>
      </w:r>
      <w:proofErr w:type="spellEnd"/>
      <w:r w:rsidRPr="00491798">
        <w:rPr>
          <w:lang w:eastAsia="ja-JP"/>
        </w:rPr>
        <w:t xml:space="preserve"> chia </w:t>
      </w:r>
      <w:proofErr w:type="spellStart"/>
      <w:r w:rsidRPr="00491798">
        <w:rPr>
          <w:lang w:eastAsia="ja-JP"/>
        </w:rPr>
        <w:t>sẻ</w:t>
      </w:r>
      <w:proofErr w:type="spellEnd"/>
      <w:r w:rsidRPr="00491798">
        <w:rPr>
          <w:lang w:eastAsia="ja-JP"/>
        </w:rPr>
        <w:t xml:space="preserve">. </w:t>
      </w:r>
      <w:proofErr w:type="spellStart"/>
      <w:r w:rsidRPr="00491798">
        <w:rPr>
          <w:lang w:eastAsia="ja-JP"/>
        </w:rPr>
        <w:t>Đây</w:t>
      </w:r>
      <w:proofErr w:type="spellEnd"/>
      <w:r w:rsidRPr="00491798">
        <w:rPr>
          <w:lang w:eastAsia="ja-JP"/>
        </w:rPr>
        <w:t xml:space="preserve"> </w:t>
      </w:r>
      <w:proofErr w:type="spellStart"/>
      <w:r w:rsidRPr="00491798">
        <w:rPr>
          <w:lang w:eastAsia="ja-JP"/>
        </w:rPr>
        <w:t>là</w:t>
      </w:r>
      <w:proofErr w:type="spellEnd"/>
      <w:r w:rsidRPr="00491798">
        <w:rPr>
          <w:lang w:eastAsia="ja-JP"/>
        </w:rPr>
        <w:t xml:space="preserve"> </w:t>
      </w:r>
      <w:proofErr w:type="spellStart"/>
      <w:r w:rsidRPr="00491798">
        <w:rPr>
          <w:lang w:eastAsia="ja-JP"/>
        </w:rPr>
        <w:t>Khóa</w:t>
      </w:r>
      <w:proofErr w:type="spellEnd"/>
      <w:r w:rsidRPr="00491798">
        <w:rPr>
          <w:lang w:eastAsia="ja-JP"/>
        </w:rPr>
        <w:t xml:space="preserve"> </w:t>
      </w:r>
      <w:proofErr w:type="spellStart"/>
      <w:r w:rsidRPr="00491798">
        <w:rPr>
          <w:lang w:eastAsia="ja-JP"/>
        </w:rPr>
        <w:t>chính</w:t>
      </w:r>
      <w:proofErr w:type="spellEnd"/>
      <w:r w:rsidRPr="00491798">
        <w:rPr>
          <w:lang w:eastAsia="ja-JP"/>
        </w:rPr>
        <w:t>.</w:t>
      </w:r>
    </w:p>
    <w:p w14:paraId="428AACF7" w14:textId="77777777" w:rsidR="00491798" w:rsidRPr="00491798" w:rsidRDefault="00491798" w:rsidP="00491798">
      <w:pPr>
        <w:numPr>
          <w:ilvl w:val="0"/>
          <w:numId w:val="22"/>
        </w:numPr>
        <w:rPr>
          <w:lang w:eastAsia="ja-JP"/>
        </w:rPr>
      </w:pPr>
      <w:proofErr w:type="spellStart"/>
      <w:r w:rsidRPr="00491798">
        <w:rPr>
          <w:b/>
          <w:bCs/>
          <w:lang w:eastAsia="ja-JP"/>
        </w:rPr>
        <w:t>event_id</w:t>
      </w:r>
      <w:proofErr w:type="spellEnd"/>
      <w:r w:rsidRPr="00491798">
        <w:rPr>
          <w:lang w:eastAsia="ja-JP"/>
        </w:rPr>
        <w:t xml:space="preserve">: </w:t>
      </w:r>
      <w:proofErr w:type="spellStart"/>
      <w:r w:rsidRPr="00491798">
        <w:rPr>
          <w:lang w:eastAsia="ja-JP"/>
        </w:rPr>
        <w:t>Khóa</w:t>
      </w:r>
      <w:proofErr w:type="spellEnd"/>
      <w:r w:rsidRPr="00491798">
        <w:rPr>
          <w:lang w:eastAsia="ja-JP"/>
        </w:rPr>
        <w:t xml:space="preserve"> </w:t>
      </w:r>
      <w:proofErr w:type="spellStart"/>
      <w:r w:rsidRPr="00491798">
        <w:rPr>
          <w:lang w:eastAsia="ja-JP"/>
        </w:rPr>
        <w:t>ngoại</w:t>
      </w:r>
      <w:proofErr w:type="spellEnd"/>
      <w:r w:rsidRPr="00491798">
        <w:rPr>
          <w:lang w:eastAsia="ja-JP"/>
        </w:rPr>
        <w:t xml:space="preserve"> </w:t>
      </w:r>
      <w:proofErr w:type="spellStart"/>
      <w:r w:rsidRPr="00491798">
        <w:rPr>
          <w:lang w:eastAsia="ja-JP"/>
        </w:rPr>
        <w:t>liên</w:t>
      </w:r>
      <w:proofErr w:type="spellEnd"/>
      <w:r w:rsidRPr="00491798">
        <w:rPr>
          <w:lang w:eastAsia="ja-JP"/>
        </w:rPr>
        <w:t xml:space="preserve"> </w:t>
      </w:r>
      <w:proofErr w:type="spellStart"/>
      <w:r w:rsidRPr="00491798">
        <w:rPr>
          <w:lang w:eastAsia="ja-JP"/>
        </w:rPr>
        <w:t>kết</w:t>
      </w:r>
      <w:proofErr w:type="spellEnd"/>
      <w:r w:rsidRPr="00491798">
        <w:rPr>
          <w:lang w:eastAsia="ja-JP"/>
        </w:rPr>
        <w:t xml:space="preserve"> </w:t>
      </w:r>
      <w:proofErr w:type="spellStart"/>
      <w:r w:rsidRPr="00491798">
        <w:rPr>
          <w:lang w:eastAsia="ja-JP"/>
        </w:rPr>
        <w:t>với</w:t>
      </w:r>
      <w:proofErr w:type="spellEnd"/>
      <w:r w:rsidRPr="00491798">
        <w:rPr>
          <w:lang w:eastAsia="ja-JP"/>
        </w:rPr>
        <w:t xml:space="preserve"> </w:t>
      </w:r>
      <w:proofErr w:type="spellStart"/>
      <w:r w:rsidRPr="00491798">
        <w:rPr>
          <w:lang w:eastAsia="ja-JP"/>
        </w:rPr>
        <w:t>sự</w:t>
      </w:r>
      <w:proofErr w:type="spellEnd"/>
      <w:r w:rsidRPr="00491798">
        <w:rPr>
          <w:lang w:eastAsia="ja-JP"/>
        </w:rPr>
        <w:t xml:space="preserve"> </w:t>
      </w:r>
      <w:proofErr w:type="spellStart"/>
      <w:r w:rsidRPr="00491798">
        <w:rPr>
          <w:lang w:eastAsia="ja-JP"/>
        </w:rPr>
        <w:t>kiện</w:t>
      </w:r>
      <w:proofErr w:type="spellEnd"/>
      <w:r w:rsidRPr="00491798">
        <w:rPr>
          <w:lang w:eastAsia="ja-JP"/>
        </w:rPr>
        <w:t xml:space="preserve"> </w:t>
      </w:r>
      <w:proofErr w:type="spellStart"/>
      <w:r w:rsidRPr="00491798">
        <w:rPr>
          <w:lang w:eastAsia="ja-JP"/>
        </w:rPr>
        <w:t>được</w:t>
      </w:r>
      <w:proofErr w:type="spellEnd"/>
      <w:r w:rsidRPr="00491798">
        <w:rPr>
          <w:lang w:eastAsia="ja-JP"/>
        </w:rPr>
        <w:t xml:space="preserve"> chia </w:t>
      </w:r>
      <w:proofErr w:type="spellStart"/>
      <w:r w:rsidRPr="00491798">
        <w:rPr>
          <w:lang w:eastAsia="ja-JP"/>
        </w:rPr>
        <w:t>sẻ</w:t>
      </w:r>
      <w:proofErr w:type="spellEnd"/>
      <w:r w:rsidRPr="00491798">
        <w:rPr>
          <w:lang w:eastAsia="ja-JP"/>
        </w:rPr>
        <w:t>.</w:t>
      </w:r>
    </w:p>
    <w:p w14:paraId="5D1A488F" w14:textId="77777777" w:rsidR="00491798" w:rsidRPr="00491798" w:rsidRDefault="00491798" w:rsidP="00491798">
      <w:pPr>
        <w:numPr>
          <w:ilvl w:val="0"/>
          <w:numId w:val="22"/>
        </w:numPr>
        <w:rPr>
          <w:lang w:eastAsia="ja-JP"/>
        </w:rPr>
      </w:pPr>
      <w:proofErr w:type="spellStart"/>
      <w:r w:rsidRPr="00491798">
        <w:rPr>
          <w:b/>
          <w:bCs/>
          <w:lang w:eastAsia="ja-JP"/>
        </w:rPr>
        <w:t>shared_by_user_id</w:t>
      </w:r>
      <w:proofErr w:type="spellEnd"/>
      <w:r w:rsidRPr="00491798">
        <w:rPr>
          <w:lang w:eastAsia="ja-JP"/>
        </w:rPr>
        <w:t xml:space="preserve">: </w:t>
      </w:r>
      <w:proofErr w:type="spellStart"/>
      <w:r w:rsidRPr="00491798">
        <w:rPr>
          <w:lang w:eastAsia="ja-JP"/>
        </w:rPr>
        <w:t>Khóa</w:t>
      </w:r>
      <w:proofErr w:type="spellEnd"/>
      <w:r w:rsidRPr="00491798">
        <w:rPr>
          <w:lang w:eastAsia="ja-JP"/>
        </w:rPr>
        <w:t xml:space="preserve"> </w:t>
      </w:r>
      <w:proofErr w:type="spellStart"/>
      <w:r w:rsidRPr="00491798">
        <w:rPr>
          <w:lang w:eastAsia="ja-JP"/>
        </w:rPr>
        <w:t>ngoại</w:t>
      </w:r>
      <w:proofErr w:type="spellEnd"/>
      <w:r w:rsidRPr="00491798">
        <w:rPr>
          <w:lang w:eastAsia="ja-JP"/>
        </w:rPr>
        <w:t xml:space="preserve"> </w:t>
      </w:r>
      <w:proofErr w:type="spellStart"/>
      <w:r w:rsidRPr="00491798">
        <w:rPr>
          <w:lang w:eastAsia="ja-JP"/>
        </w:rPr>
        <w:t>liên</w:t>
      </w:r>
      <w:proofErr w:type="spellEnd"/>
      <w:r w:rsidRPr="00491798">
        <w:rPr>
          <w:lang w:eastAsia="ja-JP"/>
        </w:rPr>
        <w:t xml:space="preserve"> </w:t>
      </w:r>
      <w:proofErr w:type="spellStart"/>
      <w:r w:rsidRPr="00491798">
        <w:rPr>
          <w:lang w:eastAsia="ja-JP"/>
        </w:rPr>
        <w:t>kết</w:t>
      </w:r>
      <w:proofErr w:type="spellEnd"/>
      <w:r w:rsidRPr="00491798">
        <w:rPr>
          <w:lang w:eastAsia="ja-JP"/>
        </w:rPr>
        <w:t xml:space="preserve"> </w:t>
      </w:r>
      <w:proofErr w:type="spellStart"/>
      <w:r w:rsidRPr="00491798">
        <w:rPr>
          <w:lang w:eastAsia="ja-JP"/>
        </w:rPr>
        <w:t>với</w:t>
      </w:r>
      <w:proofErr w:type="spellEnd"/>
      <w:r w:rsidRPr="00491798">
        <w:rPr>
          <w:lang w:eastAsia="ja-JP"/>
        </w:rPr>
        <w:t xml:space="preserve"> </w:t>
      </w:r>
      <w:proofErr w:type="spellStart"/>
      <w:r w:rsidRPr="00491798">
        <w:rPr>
          <w:lang w:eastAsia="ja-JP"/>
        </w:rPr>
        <w:t>người</w:t>
      </w:r>
      <w:proofErr w:type="spellEnd"/>
      <w:r w:rsidRPr="00491798">
        <w:rPr>
          <w:lang w:eastAsia="ja-JP"/>
        </w:rPr>
        <w:t xml:space="preserve"> chia </w:t>
      </w:r>
      <w:proofErr w:type="spellStart"/>
      <w:r w:rsidRPr="00491798">
        <w:rPr>
          <w:lang w:eastAsia="ja-JP"/>
        </w:rPr>
        <w:t>sẻ</w:t>
      </w:r>
      <w:proofErr w:type="spellEnd"/>
      <w:r w:rsidRPr="00491798">
        <w:rPr>
          <w:lang w:eastAsia="ja-JP"/>
        </w:rPr>
        <w:t>.</w:t>
      </w:r>
    </w:p>
    <w:p w14:paraId="545E8511" w14:textId="77777777" w:rsidR="00491798" w:rsidRPr="00491798" w:rsidRDefault="00491798" w:rsidP="00491798">
      <w:pPr>
        <w:numPr>
          <w:ilvl w:val="0"/>
          <w:numId w:val="22"/>
        </w:numPr>
        <w:rPr>
          <w:lang w:eastAsia="ja-JP"/>
        </w:rPr>
      </w:pPr>
      <w:proofErr w:type="spellStart"/>
      <w:r w:rsidRPr="00491798">
        <w:rPr>
          <w:b/>
          <w:bCs/>
          <w:lang w:eastAsia="ja-JP"/>
        </w:rPr>
        <w:t>shared_to_user_id</w:t>
      </w:r>
      <w:proofErr w:type="spellEnd"/>
      <w:r w:rsidRPr="00491798">
        <w:rPr>
          <w:lang w:eastAsia="ja-JP"/>
        </w:rPr>
        <w:t xml:space="preserve">: </w:t>
      </w:r>
      <w:proofErr w:type="spellStart"/>
      <w:r w:rsidRPr="00491798">
        <w:rPr>
          <w:lang w:eastAsia="ja-JP"/>
        </w:rPr>
        <w:t>Khóa</w:t>
      </w:r>
      <w:proofErr w:type="spellEnd"/>
      <w:r w:rsidRPr="00491798">
        <w:rPr>
          <w:lang w:eastAsia="ja-JP"/>
        </w:rPr>
        <w:t xml:space="preserve"> </w:t>
      </w:r>
      <w:proofErr w:type="spellStart"/>
      <w:r w:rsidRPr="00491798">
        <w:rPr>
          <w:lang w:eastAsia="ja-JP"/>
        </w:rPr>
        <w:t>ngoại</w:t>
      </w:r>
      <w:proofErr w:type="spellEnd"/>
      <w:r w:rsidRPr="00491798">
        <w:rPr>
          <w:lang w:eastAsia="ja-JP"/>
        </w:rPr>
        <w:t xml:space="preserve"> </w:t>
      </w:r>
      <w:proofErr w:type="spellStart"/>
      <w:r w:rsidRPr="00491798">
        <w:rPr>
          <w:lang w:eastAsia="ja-JP"/>
        </w:rPr>
        <w:t>liên</w:t>
      </w:r>
      <w:proofErr w:type="spellEnd"/>
      <w:r w:rsidRPr="00491798">
        <w:rPr>
          <w:lang w:eastAsia="ja-JP"/>
        </w:rPr>
        <w:t xml:space="preserve"> </w:t>
      </w:r>
      <w:proofErr w:type="spellStart"/>
      <w:r w:rsidRPr="00491798">
        <w:rPr>
          <w:lang w:eastAsia="ja-JP"/>
        </w:rPr>
        <w:t>kết</w:t>
      </w:r>
      <w:proofErr w:type="spellEnd"/>
      <w:r w:rsidRPr="00491798">
        <w:rPr>
          <w:lang w:eastAsia="ja-JP"/>
        </w:rPr>
        <w:t xml:space="preserve"> </w:t>
      </w:r>
      <w:proofErr w:type="spellStart"/>
      <w:r w:rsidRPr="00491798">
        <w:rPr>
          <w:lang w:eastAsia="ja-JP"/>
        </w:rPr>
        <w:t>với</w:t>
      </w:r>
      <w:proofErr w:type="spellEnd"/>
      <w:r w:rsidRPr="00491798">
        <w:rPr>
          <w:lang w:eastAsia="ja-JP"/>
        </w:rPr>
        <w:t xml:space="preserve"> </w:t>
      </w:r>
      <w:proofErr w:type="spellStart"/>
      <w:r w:rsidRPr="00491798">
        <w:rPr>
          <w:lang w:eastAsia="ja-JP"/>
        </w:rPr>
        <w:t>người</w:t>
      </w:r>
      <w:proofErr w:type="spellEnd"/>
      <w:r w:rsidRPr="00491798">
        <w:rPr>
          <w:lang w:eastAsia="ja-JP"/>
        </w:rPr>
        <w:t xml:space="preserve"> </w:t>
      </w:r>
      <w:proofErr w:type="spellStart"/>
      <w:r w:rsidRPr="00491798">
        <w:rPr>
          <w:lang w:eastAsia="ja-JP"/>
        </w:rPr>
        <w:t>nhận</w:t>
      </w:r>
      <w:proofErr w:type="spellEnd"/>
      <w:r w:rsidRPr="00491798">
        <w:rPr>
          <w:lang w:eastAsia="ja-JP"/>
        </w:rPr>
        <w:t xml:space="preserve"> chia </w:t>
      </w:r>
      <w:proofErr w:type="spellStart"/>
      <w:r w:rsidRPr="00491798">
        <w:rPr>
          <w:lang w:eastAsia="ja-JP"/>
        </w:rPr>
        <w:t>sẻ</w:t>
      </w:r>
      <w:proofErr w:type="spellEnd"/>
      <w:r w:rsidRPr="00491798">
        <w:rPr>
          <w:lang w:eastAsia="ja-JP"/>
        </w:rPr>
        <w:t>.</w:t>
      </w:r>
    </w:p>
    <w:p w14:paraId="4923C553" w14:textId="77777777" w:rsidR="00491798" w:rsidRPr="00491798" w:rsidRDefault="00491798" w:rsidP="00491798">
      <w:pPr>
        <w:numPr>
          <w:ilvl w:val="0"/>
          <w:numId w:val="22"/>
        </w:numPr>
        <w:rPr>
          <w:lang w:eastAsia="ja-JP"/>
        </w:rPr>
      </w:pPr>
      <w:proofErr w:type="spellStart"/>
      <w:r w:rsidRPr="00491798">
        <w:rPr>
          <w:b/>
          <w:bCs/>
          <w:lang w:eastAsia="ja-JP"/>
        </w:rPr>
        <w:t>permission_level</w:t>
      </w:r>
      <w:proofErr w:type="spellEnd"/>
      <w:r w:rsidRPr="00491798">
        <w:rPr>
          <w:lang w:eastAsia="ja-JP"/>
        </w:rPr>
        <w:t xml:space="preserve">: </w:t>
      </w:r>
      <w:proofErr w:type="spellStart"/>
      <w:r w:rsidRPr="00491798">
        <w:rPr>
          <w:lang w:eastAsia="ja-JP"/>
        </w:rPr>
        <w:t>Mức</w:t>
      </w:r>
      <w:proofErr w:type="spellEnd"/>
      <w:r w:rsidRPr="00491798">
        <w:rPr>
          <w:lang w:eastAsia="ja-JP"/>
        </w:rPr>
        <w:t xml:space="preserve"> </w:t>
      </w:r>
      <w:proofErr w:type="spellStart"/>
      <w:r w:rsidRPr="00491798">
        <w:rPr>
          <w:lang w:eastAsia="ja-JP"/>
        </w:rPr>
        <w:t>độ</w:t>
      </w:r>
      <w:proofErr w:type="spellEnd"/>
      <w:r w:rsidRPr="00491798">
        <w:rPr>
          <w:lang w:eastAsia="ja-JP"/>
        </w:rPr>
        <w:t xml:space="preserve"> </w:t>
      </w:r>
      <w:proofErr w:type="spellStart"/>
      <w:r w:rsidRPr="00491798">
        <w:rPr>
          <w:lang w:eastAsia="ja-JP"/>
        </w:rPr>
        <w:t>quyền</w:t>
      </w:r>
      <w:proofErr w:type="spellEnd"/>
      <w:r w:rsidRPr="00491798">
        <w:rPr>
          <w:lang w:eastAsia="ja-JP"/>
        </w:rPr>
        <w:t xml:space="preserve"> </w:t>
      </w:r>
      <w:proofErr w:type="spellStart"/>
      <w:r w:rsidRPr="00491798">
        <w:rPr>
          <w:lang w:eastAsia="ja-JP"/>
        </w:rPr>
        <w:t>hạn</w:t>
      </w:r>
      <w:proofErr w:type="spellEnd"/>
      <w:r w:rsidRPr="00491798">
        <w:rPr>
          <w:lang w:eastAsia="ja-JP"/>
        </w:rPr>
        <w:t xml:space="preserve"> (</w:t>
      </w:r>
      <w:proofErr w:type="spellStart"/>
      <w:r w:rsidRPr="00491798">
        <w:rPr>
          <w:lang w:eastAsia="ja-JP"/>
        </w:rPr>
        <w:t>ví</w:t>
      </w:r>
      <w:proofErr w:type="spellEnd"/>
      <w:r w:rsidRPr="00491798">
        <w:rPr>
          <w:lang w:eastAsia="ja-JP"/>
        </w:rPr>
        <w:t xml:space="preserve"> </w:t>
      </w:r>
      <w:proofErr w:type="spellStart"/>
      <w:r w:rsidRPr="00491798">
        <w:rPr>
          <w:lang w:eastAsia="ja-JP"/>
        </w:rPr>
        <w:t>dụ</w:t>
      </w:r>
      <w:proofErr w:type="spellEnd"/>
      <w:r w:rsidRPr="00491798">
        <w:rPr>
          <w:lang w:eastAsia="ja-JP"/>
        </w:rPr>
        <w:t xml:space="preserve">: </w:t>
      </w:r>
      <w:proofErr w:type="spellStart"/>
      <w:r w:rsidRPr="00491798">
        <w:rPr>
          <w:lang w:eastAsia="ja-JP"/>
        </w:rPr>
        <w:t>read_only</w:t>
      </w:r>
      <w:proofErr w:type="spellEnd"/>
      <w:r w:rsidRPr="00491798">
        <w:rPr>
          <w:lang w:eastAsia="ja-JP"/>
        </w:rPr>
        <w:t>, edit).</w:t>
      </w:r>
    </w:p>
    <w:p w14:paraId="7C55ED6C" w14:textId="77777777" w:rsidR="00491798" w:rsidRPr="00491798" w:rsidRDefault="00491798" w:rsidP="00491798">
      <w:pPr>
        <w:numPr>
          <w:ilvl w:val="0"/>
          <w:numId w:val="22"/>
        </w:numPr>
        <w:rPr>
          <w:lang w:eastAsia="ja-JP"/>
        </w:rPr>
      </w:pPr>
      <w:proofErr w:type="spellStart"/>
      <w:r w:rsidRPr="00491798">
        <w:rPr>
          <w:b/>
          <w:bCs/>
          <w:lang w:eastAsia="ja-JP"/>
        </w:rPr>
        <w:t>shared_at</w:t>
      </w:r>
      <w:proofErr w:type="spellEnd"/>
      <w:r w:rsidRPr="00491798">
        <w:rPr>
          <w:lang w:eastAsia="ja-JP"/>
        </w:rPr>
        <w:t xml:space="preserve">: </w:t>
      </w:r>
      <w:proofErr w:type="spellStart"/>
      <w:r w:rsidRPr="00491798">
        <w:rPr>
          <w:lang w:eastAsia="ja-JP"/>
        </w:rPr>
        <w:t>Thời</w:t>
      </w:r>
      <w:proofErr w:type="spellEnd"/>
      <w:r w:rsidRPr="00491798">
        <w:rPr>
          <w:lang w:eastAsia="ja-JP"/>
        </w:rPr>
        <w:t xml:space="preserve"> </w:t>
      </w:r>
      <w:proofErr w:type="spellStart"/>
      <w:r w:rsidRPr="00491798">
        <w:rPr>
          <w:lang w:eastAsia="ja-JP"/>
        </w:rPr>
        <w:t>điểm</w:t>
      </w:r>
      <w:proofErr w:type="spellEnd"/>
      <w:r w:rsidRPr="00491798">
        <w:rPr>
          <w:lang w:eastAsia="ja-JP"/>
        </w:rPr>
        <w:t xml:space="preserve"> </w:t>
      </w:r>
      <w:proofErr w:type="spellStart"/>
      <w:r w:rsidRPr="00491798">
        <w:rPr>
          <w:lang w:eastAsia="ja-JP"/>
        </w:rPr>
        <w:t>sự</w:t>
      </w:r>
      <w:proofErr w:type="spellEnd"/>
      <w:r w:rsidRPr="00491798">
        <w:rPr>
          <w:lang w:eastAsia="ja-JP"/>
        </w:rPr>
        <w:t xml:space="preserve"> </w:t>
      </w:r>
      <w:proofErr w:type="spellStart"/>
      <w:r w:rsidRPr="00491798">
        <w:rPr>
          <w:lang w:eastAsia="ja-JP"/>
        </w:rPr>
        <w:t>kiện</w:t>
      </w:r>
      <w:proofErr w:type="spellEnd"/>
      <w:r w:rsidRPr="00491798">
        <w:rPr>
          <w:lang w:eastAsia="ja-JP"/>
        </w:rPr>
        <w:t xml:space="preserve"> </w:t>
      </w:r>
      <w:proofErr w:type="spellStart"/>
      <w:r w:rsidRPr="00491798">
        <w:rPr>
          <w:lang w:eastAsia="ja-JP"/>
        </w:rPr>
        <w:t>được</w:t>
      </w:r>
      <w:proofErr w:type="spellEnd"/>
      <w:r w:rsidRPr="00491798">
        <w:rPr>
          <w:lang w:eastAsia="ja-JP"/>
        </w:rPr>
        <w:t xml:space="preserve"> chia </w:t>
      </w:r>
      <w:proofErr w:type="spellStart"/>
      <w:r w:rsidRPr="00491798">
        <w:rPr>
          <w:lang w:eastAsia="ja-JP"/>
        </w:rPr>
        <w:t>sẻ</w:t>
      </w:r>
      <w:proofErr w:type="spellEnd"/>
      <w:r w:rsidRPr="00491798">
        <w:rPr>
          <w:lang w:eastAsia="ja-JP"/>
        </w:rPr>
        <w:t>.</w:t>
      </w:r>
    </w:p>
    <w:p w14:paraId="2CC854B2" w14:textId="498CD90E" w:rsidR="003230B7" w:rsidRPr="00677616" w:rsidRDefault="00491798" w:rsidP="003230B7">
      <w:pPr>
        <w:numPr>
          <w:ilvl w:val="0"/>
          <w:numId w:val="22"/>
        </w:numPr>
        <w:rPr>
          <w:lang w:eastAsia="ja-JP"/>
        </w:rPr>
      </w:pPr>
      <w:proofErr w:type="spellStart"/>
      <w:r w:rsidRPr="00491798">
        <w:rPr>
          <w:b/>
          <w:bCs/>
          <w:lang w:eastAsia="ja-JP"/>
        </w:rPr>
        <w:t>is_accepted</w:t>
      </w:r>
      <w:proofErr w:type="spellEnd"/>
      <w:r w:rsidRPr="00491798">
        <w:rPr>
          <w:lang w:eastAsia="ja-JP"/>
        </w:rPr>
        <w:t xml:space="preserve">: </w:t>
      </w:r>
      <w:proofErr w:type="spellStart"/>
      <w:r w:rsidRPr="00491798">
        <w:rPr>
          <w:lang w:eastAsia="ja-JP"/>
        </w:rPr>
        <w:t>Trạng</w:t>
      </w:r>
      <w:proofErr w:type="spellEnd"/>
      <w:r w:rsidRPr="00491798">
        <w:rPr>
          <w:lang w:eastAsia="ja-JP"/>
        </w:rPr>
        <w:t xml:space="preserve"> </w:t>
      </w:r>
      <w:proofErr w:type="spellStart"/>
      <w:r w:rsidRPr="00491798">
        <w:rPr>
          <w:lang w:eastAsia="ja-JP"/>
        </w:rPr>
        <w:t>thái</w:t>
      </w:r>
      <w:proofErr w:type="spellEnd"/>
      <w:r w:rsidRPr="00491798">
        <w:rPr>
          <w:lang w:eastAsia="ja-JP"/>
        </w:rPr>
        <w:t xml:space="preserve"> </w:t>
      </w:r>
      <w:proofErr w:type="spellStart"/>
      <w:r w:rsidRPr="00491798">
        <w:rPr>
          <w:lang w:eastAsia="ja-JP"/>
        </w:rPr>
        <w:t>người</w:t>
      </w:r>
      <w:proofErr w:type="spellEnd"/>
      <w:r w:rsidRPr="00491798">
        <w:rPr>
          <w:lang w:eastAsia="ja-JP"/>
        </w:rPr>
        <w:t xml:space="preserve"> </w:t>
      </w:r>
      <w:proofErr w:type="spellStart"/>
      <w:r w:rsidRPr="00491798">
        <w:rPr>
          <w:lang w:eastAsia="ja-JP"/>
        </w:rPr>
        <w:t>nhận</w:t>
      </w:r>
      <w:proofErr w:type="spellEnd"/>
      <w:r w:rsidRPr="00491798">
        <w:rPr>
          <w:lang w:eastAsia="ja-JP"/>
        </w:rPr>
        <w:t xml:space="preserve"> </w:t>
      </w:r>
      <w:proofErr w:type="spellStart"/>
      <w:r w:rsidRPr="00491798">
        <w:rPr>
          <w:lang w:eastAsia="ja-JP"/>
        </w:rPr>
        <w:t>đã</w:t>
      </w:r>
      <w:proofErr w:type="spellEnd"/>
      <w:r w:rsidRPr="00491798">
        <w:rPr>
          <w:lang w:eastAsia="ja-JP"/>
        </w:rPr>
        <w:t xml:space="preserve"> </w:t>
      </w:r>
      <w:proofErr w:type="spellStart"/>
      <w:r w:rsidRPr="00491798">
        <w:rPr>
          <w:lang w:eastAsia="ja-JP"/>
        </w:rPr>
        <w:t>chấp</w:t>
      </w:r>
      <w:proofErr w:type="spellEnd"/>
      <w:r w:rsidRPr="00491798">
        <w:rPr>
          <w:lang w:eastAsia="ja-JP"/>
        </w:rPr>
        <w:t xml:space="preserve"> </w:t>
      </w:r>
      <w:proofErr w:type="spellStart"/>
      <w:r w:rsidRPr="00491798">
        <w:rPr>
          <w:lang w:eastAsia="ja-JP"/>
        </w:rPr>
        <w:t>nhận</w:t>
      </w:r>
      <w:proofErr w:type="spellEnd"/>
      <w:r w:rsidRPr="00491798">
        <w:rPr>
          <w:lang w:eastAsia="ja-JP"/>
        </w:rPr>
        <w:t xml:space="preserve"> </w:t>
      </w:r>
      <w:proofErr w:type="spellStart"/>
      <w:r w:rsidRPr="00491798">
        <w:rPr>
          <w:lang w:eastAsia="ja-JP"/>
        </w:rPr>
        <w:t>lịch</w:t>
      </w:r>
      <w:proofErr w:type="spellEnd"/>
      <w:r w:rsidRPr="00491798">
        <w:rPr>
          <w:lang w:eastAsia="ja-JP"/>
        </w:rPr>
        <w:t xml:space="preserve"> chia </w:t>
      </w:r>
      <w:proofErr w:type="spellStart"/>
      <w:r w:rsidRPr="00491798">
        <w:rPr>
          <w:lang w:eastAsia="ja-JP"/>
        </w:rPr>
        <w:t>sẻ</w:t>
      </w:r>
      <w:proofErr w:type="spellEnd"/>
      <w:r w:rsidRPr="00491798">
        <w:rPr>
          <w:lang w:eastAsia="ja-JP"/>
        </w:rPr>
        <w:t xml:space="preserve"> hay </w:t>
      </w:r>
      <w:proofErr w:type="spellStart"/>
      <w:r w:rsidRPr="00491798">
        <w:rPr>
          <w:lang w:eastAsia="ja-JP"/>
        </w:rPr>
        <w:t>chưa</w:t>
      </w:r>
      <w:proofErr w:type="spellEnd"/>
      <w:r w:rsidRPr="00491798">
        <w:rPr>
          <w:lang w:eastAsia="ja-JP"/>
        </w:rPr>
        <w:t>.</w:t>
      </w:r>
    </w:p>
    <w:p w14:paraId="0ECB2054" w14:textId="77777777" w:rsidR="002752F8" w:rsidRDefault="004A330F" w:rsidP="002752F8">
      <w:pPr>
        <w:keepNext/>
        <w:jc w:val="center"/>
      </w:pPr>
      <w:r w:rsidRPr="004A330F">
        <w:rPr>
          <w:lang w:eastAsia="ja-JP"/>
        </w:rPr>
        <w:drawing>
          <wp:inline distT="0" distB="0" distL="0" distR="0" wp14:anchorId="318B48A3" wp14:editId="4868D518">
            <wp:extent cx="1345997" cy="2298856"/>
            <wp:effectExtent l="0" t="0" r="698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49655" cy="2305104"/>
                    </a:xfrm>
                    <a:prstGeom prst="rect">
                      <a:avLst/>
                    </a:prstGeom>
                  </pic:spPr>
                </pic:pic>
              </a:graphicData>
            </a:graphic>
          </wp:inline>
        </w:drawing>
      </w:r>
    </w:p>
    <w:p w14:paraId="6B69D677" w14:textId="3F3779B3" w:rsidR="004A330F" w:rsidRPr="004A330F" w:rsidRDefault="002752F8" w:rsidP="002752F8">
      <w:pPr>
        <w:pStyle w:val="Caption"/>
        <w:rPr>
          <w:lang w:eastAsia="ja-JP"/>
        </w:rPr>
      </w:pPr>
      <w:proofErr w:type="spellStart"/>
      <w:r>
        <w:t>Hình</w:t>
      </w:r>
      <w:proofErr w:type="spellEnd"/>
      <w:r>
        <w:t xml:space="preserve">  </w:t>
      </w:r>
      <w:r>
        <w:fldChar w:fldCharType="begin"/>
      </w:r>
      <w:r>
        <w:instrText xml:space="preserve"> SEQ Hình_ \* ARABIC </w:instrText>
      </w:r>
      <w:r>
        <w:fldChar w:fldCharType="separate"/>
      </w:r>
      <w:r>
        <w:rPr>
          <w:rFonts w:hint="eastAsia"/>
          <w:noProof/>
          <w:lang w:eastAsia="ja-JP"/>
        </w:rPr>
        <w:t>2</w:t>
      </w:r>
      <w:r>
        <w:rPr>
          <w:noProof/>
        </w:rPr>
        <w:t>2</w:t>
      </w:r>
      <w:r>
        <w:fldChar w:fldCharType="end"/>
      </w:r>
      <w:r>
        <w:rPr>
          <w:rFonts w:hint="eastAsia"/>
          <w:lang w:eastAsia="ja-JP"/>
        </w:rPr>
        <w:t xml:space="preserve">. </w:t>
      </w:r>
      <w:proofErr w:type="spellStart"/>
      <w:r w:rsidRPr="006C7211">
        <w:rPr>
          <w:lang w:eastAsia="ja-JP"/>
        </w:rPr>
        <w:t>Bảng</w:t>
      </w:r>
      <w:proofErr w:type="spellEnd"/>
      <w:r w:rsidRPr="006C7211">
        <w:rPr>
          <w:lang w:eastAsia="ja-JP"/>
        </w:rPr>
        <w:t xml:space="preserve"> sprints</w:t>
      </w:r>
    </w:p>
    <w:p w14:paraId="76A299AE" w14:textId="77777777" w:rsidR="00491798" w:rsidRPr="00491798" w:rsidRDefault="00491798" w:rsidP="00491798">
      <w:pPr>
        <w:ind w:firstLine="567"/>
        <w:rPr>
          <w:lang w:eastAsia="ja-JP"/>
        </w:rPr>
      </w:pPr>
      <w:proofErr w:type="spellStart"/>
      <w:r w:rsidRPr="00491798">
        <w:rPr>
          <w:lang w:eastAsia="ja-JP"/>
        </w:rPr>
        <w:t>Bảng</w:t>
      </w:r>
      <w:proofErr w:type="spellEnd"/>
      <w:r w:rsidRPr="00491798">
        <w:rPr>
          <w:lang w:eastAsia="ja-JP"/>
        </w:rPr>
        <w:t xml:space="preserve"> sprints </w:t>
      </w:r>
      <w:proofErr w:type="spellStart"/>
      <w:r w:rsidRPr="00491798">
        <w:rPr>
          <w:lang w:eastAsia="ja-JP"/>
        </w:rPr>
        <w:t>được</w:t>
      </w:r>
      <w:proofErr w:type="spellEnd"/>
      <w:r w:rsidRPr="00491798">
        <w:rPr>
          <w:lang w:eastAsia="ja-JP"/>
        </w:rPr>
        <w:t xml:space="preserve"> </w:t>
      </w:r>
      <w:proofErr w:type="spellStart"/>
      <w:r w:rsidRPr="00491798">
        <w:rPr>
          <w:lang w:eastAsia="ja-JP"/>
        </w:rPr>
        <w:t>sử</w:t>
      </w:r>
      <w:proofErr w:type="spellEnd"/>
      <w:r w:rsidRPr="00491798">
        <w:rPr>
          <w:lang w:eastAsia="ja-JP"/>
        </w:rPr>
        <w:t xml:space="preserve"> </w:t>
      </w:r>
      <w:proofErr w:type="spellStart"/>
      <w:r w:rsidRPr="00491798">
        <w:rPr>
          <w:lang w:eastAsia="ja-JP"/>
        </w:rPr>
        <w:t>dụng</w:t>
      </w:r>
      <w:proofErr w:type="spellEnd"/>
      <w:r w:rsidRPr="00491798">
        <w:rPr>
          <w:lang w:eastAsia="ja-JP"/>
        </w:rPr>
        <w:t xml:space="preserve"> </w:t>
      </w:r>
      <w:proofErr w:type="spellStart"/>
      <w:r w:rsidRPr="00491798">
        <w:rPr>
          <w:lang w:eastAsia="ja-JP"/>
        </w:rPr>
        <w:t>để</w:t>
      </w:r>
      <w:proofErr w:type="spellEnd"/>
      <w:r w:rsidRPr="00491798">
        <w:rPr>
          <w:lang w:eastAsia="ja-JP"/>
        </w:rPr>
        <w:t xml:space="preserve"> </w:t>
      </w:r>
      <w:proofErr w:type="spellStart"/>
      <w:r w:rsidRPr="00491798">
        <w:rPr>
          <w:lang w:eastAsia="ja-JP"/>
        </w:rPr>
        <w:t>quản</w:t>
      </w:r>
      <w:proofErr w:type="spellEnd"/>
      <w:r w:rsidRPr="00491798">
        <w:rPr>
          <w:lang w:eastAsia="ja-JP"/>
        </w:rPr>
        <w:t xml:space="preserve"> </w:t>
      </w:r>
      <w:proofErr w:type="spellStart"/>
      <w:r w:rsidRPr="00491798">
        <w:rPr>
          <w:lang w:eastAsia="ja-JP"/>
        </w:rPr>
        <w:t>lý</w:t>
      </w:r>
      <w:proofErr w:type="spellEnd"/>
      <w:r w:rsidRPr="00491798">
        <w:rPr>
          <w:lang w:eastAsia="ja-JP"/>
        </w:rPr>
        <w:t xml:space="preserve"> </w:t>
      </w:r>
      <w:proofErr w:type="spellStart"/>
      <w:r w:rsidRPr="00491798">
        <w:rPr>
          <w:lang w:eastAsia="ja-JP"/>
        </w:rPr>
        <w:t>các</w:t>
      </w:r>
      <w:proofErr w:type="spellEnd"/>
      <w:r w:rsidRPr="00491798">
        <w:rPr>
          <w:lang w:eastAsia="ja-JP"/>
        </w:rPr>
        <w:t xml:space="preserve"> chu </w:t>
      </w:r>
      <w:proofErr w:type="spellStart"/>
      <w:r w:rsidRPr="00491798">
        <w:rPr>
          <w:lang w:eastAsia="ja-JP"/>
        </w:rPr>
        <w:t>kỳ</w:t>
      </w:r>
      <w:proofErr w:type="spellEnd"/>
      <w:r w:rsidRPr="00491798">
        <w:rPr>
          <w:lang w:eastAsia="ja-JP"/>
        </w:rPr>
        <w:t xml:space="preserve"> </w:t>
      </w:r>
      <w:proofErr w:type="spellStart"/>
      <w:r w:rsidRPr="00491798">
        <w:rPr>
          <w:lang w:eastAsia="ja-JP"/>
        </w:rPr>
        <w:t>làm</w:t>
      </w:r>
      <w:proofErr w:type="spellEnd"/>
      <w:r w:rsidRPr="00491798">
        <w:rPr>
          <w:lang w:eastAsia="ja-JP"/>
        </w:rPr>
        <w:t xml:space="preserve"> </w:t>
      </w:r>
      <w:proofErr w:type="spellStart"/>
      <w:r w:rsidRPr="00491798">
        <w:rPr>
          <w:lang w:eastAsia="ja-JP"/>
        </w:rPr>
        <w:t>việc</w:t>
      </w:r>
      <w:proofErr w:type="spellEnd"/>
      <w:r w:rsidRPr="00491798">
        <w:rPr>
          <w:lang w:eastAsia="ja-JP"/>
        </w:rPr>
        <w:t xml:space="preserve"> </w:t>
      </w:r>
      <w:proofErr w:type="spellStart"/>
      <w:r w:rsidRPr="00491798">
        <w:rPr>
          <w:lang w:eastAsia="ja-JP"/>
        </w:rPr>
        <w:t>ngắn</w:t>
      </w:r>
      <w:proofErr w:type="spellEnd"/>
      <w:r w:rsidRPr="00491798">
        <w:rPr>
          <w:lang w:eastAsia="ja-JP"/>
        </w:rPr>
        <w:t xml:space="preserve"> </w:t>
      </w:r>
      <w:proofErr w:type="spellStart"/>
      <w:r w:rsidRPr="00491798">
        <w:rPr>
          <w:lang w:eastAsia="ja-JP"/>
        </w:rPr>
        <w:t>hạn</w:t>
      </w:r>
      <w:proofErr w:type="spellEnd"/>
      <w:r w:rsidRPr="00491798">
        <w:rPr>
          <w:lang w:eastAsia="ja-JP"/>
        </w:rPr>
        <w:t xml:space="preserve"> (Sprint) </w:t>
      </w:r>
      <w:proofErr w:type="spellStart"/>
      <w:r w:rsidRPr="00491798">
        <w:rPr>
          <w:lang w:eastAsia="ja-JP"/>
        </w:rPr>
        <w:t>trong</w:t>
      </w:r>
      <w:proofErr w:type="spellEnd"/>
      <w:r w:rsidRPr="00491798">
        <w:rPr>
          <w:lang w:eastAsia="ja-JP"/>
        </w:rPr>
        <w:t xml:space="preserve"> </w:t>
      </w:r>
      <w:proofErr w:type="spellStart"/>
      <w:r w:rsidRPr="00491798">
        <w:rPr>
          <w:lang w:eastAsia="ja-JP"/>
        </w:rPr>
        <w:t>khuôn</w:t>
      </w:r>
      <w:proofErr w:type="spellEnd"/>
      <w:r w:rsidRPr="00491798">
        <w:rPr>
          <w:lang w:eastAsia="ja-JP"/>
        </w:rPr>
        <w:t xml:space="preserve"> </w:t>
      </w:r>
      <w:proofErr w:type="spellStart"/>
      <w:r w:rsidRPr="00491798">
        <w:rPr>
          <w:lang w:eastAsia="ja-JP"/>
        </w:rPr>
        <w:t>khổ</w:t>
      </w:r>
      <w:proofErr w:type="spellEnd"/>
      <w:r w:rsidRPr="00491798">
        <w:rPr>
          <w:lang w:eastAsia="ja-JP"/>
        </w:rPr>
        <w:t xml:space="preserve"> </w:t>
      </w:r>
      <w:proofErr w:type="spellStart"/>
      <w:r w:rsidRPr="00491798">
        <w:rPr>
          <w:lang w:eastAsia="ja-JP"/>
        </w:rPr>
        <w:t>phát</w:t>
      </w:r>
      <w:proofErr w:type="spellEnd"/>
      <w:r w:rsidRPr="00491798">
        <w:rPr>
          <w:lang w:eastAsia="ja-JP"/>
        </w:rPr>
        <w:t xml:space="preserve"> </w:t>
      </w:r>
      <w:proofErr w:type="spellStart"/>
      <w:r w:rsidRPr="00491798">
        <w:rPr>
          <w:lang w:eastAsia="ja-JP"/>
        </w:rPr>
        <w:t>triển</w:t>
      </w:r>
      <w:proofErr w:type="spellEnd"/>
      <w:r w:rsidRPr="00491798">
        <w:rPr>
          <w:lang w:eastAsia="ja-JP"/>
        </w:rPr>
        <w:t xml:space="preserve"> </w:t>
      </w:r>
      <w:proofErr w:type="spellStart"/>
      <w:r w:rsidRPr="00491798">
        <w:rPr>
          <w:lang w:eastAsia="ja-JP"/>
        </w:rPr>
        <w:t>phần</w:t>
      </w:r>
      <w:proofErr w:type="spellEnd"/>
      <w:r w:rsidRPr="00491798">
        <w:rPr>
          <w:lang w:eastAsia="ja-JP"/>
        </w:rPr>
        <w:t xml:space="preserve"> </w:t>
      </w:r>
      <w:proofErr w:type="spellStart"/>
      <w:r w:rsidRPr="00491798">
        <w:rPr>
          <w:lang w:eastAsia="ja-JP"/>
        </w:rPr>
        <w:t>mềm</w:t>
      </w:r>
      <w:proofErr w:type="spellEnd"/>
      <w:r w:rsidRPr="00491798">
        <w:rPr>
          <w:lang w:eastAsia="ja-JP"/>
        </w:rPr>
        <w:t xml:space="preserve"> </w:t>
      </w:r>
      <w:proofErr w:type="spellStart"/>
      <w:r w:rsidRPr="00491798">
        <w:rPr>
          <w:lang w:eastAsia="ja-JP"/>
        </w:rPr>
        <w:t>hoặc</w:t>
      </w:r>
      <w:proofErr w:type="spellEnd"/>
      <w:r w:rsidRPr="00491798">
        <w:rPr>
          <w:lang w:eastAsia="ja-JP"/>
        </w:rPr>
        <w:t xml:space="preserve"> </w:t>
      </w:r>
      <w:proofErr w:type="spellStart"/>
      <w:r w:rsidRPr="00491798">
        <w:rPr>
          <w:lang w:eastAsia="ja-JP"/>
        </w:rPr>
        <w:t>quản</w:t>
      </w:r>
      <w:proofErr w:type="spellEnd"/>
      <w:r w:rsidRPr="00491798">
        <w:rPr>
          <w:lang w:eastAsia="ja-JP"/>
        </w:rPr>
        <w:t xml:space="preserve"> </w:t>
      </w:r>
      <w:proofErr w:type="spellStart"/>
      <w:r w:rsidRPr="00491798">
        <w:rPr>
          <w:lang w:eastAsia="ja-JP"/>
        </w:rPr>
        <w:t>lý</w:t>
      </w:r>
      <w:proofErr w:type="spellEnd"/>
      <w:r w:rsidRPr="00491798">
        <w:rPr>
          <w:lang w:eastAsia="ja-JP"/>
        </w:rPr>
        <w:t xml:space="preserve"> </w:t>
      </w:r>
      <w:proofErr w:type="spellStart"/>
      <w:r w:rsidRPr="00491798">
        <w:rPr>
          <w:lang w:eastAsia="ja-JP"/>
        </w:rPr>
        <w:t>dự</w:t>
      </w:r>
      <w:proofErr w:type="spellEnd"/>
      <w:r w:rsidRPr="00491798">
        <w:rPr>
          <w:lang w:eastAsia="ja-JP"/>
        </w:rPr>
        <w:t xml:space="preserve"> </w:t>
      </w:r>
      <w:proofErr w:type="spellStart"/>
      <w:r w:rsidRPr="00491798">
        <w:rPr>
          <w:lang w:eastAsia="ja-JP"/>
        </w:rPr>
        <w:t>án</w:t>
      </w:r>
      <w:proofErr w:type="spellEnd"/>
      <w:r w:rsidRPr="00491798">
        <w:rPr>
          <w:lang w:eastAsia="ja-JP"/>
        </w:rPr>
        <w:t xml:space="preserve">, </w:t>
      </w:r>
      <w:proofErr w:type="spellStart"/>
      <w:r w:rsidRPr="00491798">
        <w:rPr>
          <w:lang w:eastAsia="ja-JP"/>
        </w:rPr>
        <w:t>giúp</w:t>
      </w:r>
      <w:proofErr w:type="spellEnd"/>
      <w:r w:rsidRPr="00491798">
        <w:rPr>
          <w:lang w:eastAsia="ja-JP"/>
        </w:rPr>
        <w:t xml:space="preserve"> </w:t>
      </w:r>
      <w:proofErr w:type="spellStart"/>
      <w:r w:rsidRPr="00491798">
        <w:rPr>
          <w:lang w:eastAsia="ja-JP"/>
        </w:rPr>
        <w:t>nhóm</w:t>
      </w:r>
      <w:proofErr w:type="spellEnd"/>
      <w:r w:rsidRPr="00491798">
        <w:rPr>
          <w:lang w:eastAsia="ja-JP"/>
        </w:rPr>
        <w:t xml:space="preserve"> </w:t>
      </w:r>
      <w:proofErr w:type="spellStart"/>
      <w:r w:rsidRPr="00491798">
        <w:rPr>
          <w:lang w:eastAsia="ja-JP"/>
        </w:rPr>
        <w:t>theo</w:t>
      </w:r>
      <w:proofErr w:type="spellEnd"/>
      <w:r w:rsidRPr="00491798">
        <w:rPr>
          <w:lang w:eastAsia="ja-JP"/>
        </w:rPr>
        <w:t xml:space="preserve"> </w:t>
      </w:r>
      <w:proofErr w:type="spellStart"/>
      <w:r w:rsidRPr="00491798">
        <w:rPr>
          <w:lang w:eastAsia="ja-JP"/>
        </w:rPr>
        <w:t>dõi</w:t>
      </w:r>
      <w:proofErr w:type="spellEnd"/>
      <w:r w:rsidRPr="00491798">
        <w:rPr>
          <w:lang w:eastAsia="ja-JP"/>
        </w:rPr>
        <w:t xml:space="preserve"> tiến </w:t>
      </w:r>
      <w:proofErr w:type="spellStart"/>
      <w:r w:rsidRPr="00491798">
        <w:rPr>
          <w:lang w:eastAsia="ja-JP"/>
        </w:rPr>
        <w:t>độ</w:t>
      </w:r>
      <w:proofErr w:type="spellEnd"/>
      <w:r w:rsidRPr="00491798">
        <w:rPr>
          <w:lang w:eastAsia="ja-JP"/>
        </w:rPr>
        <w:t xml:space="preserve"> công </w:t>
      </w:r>
      <w:proofErr w:type="spellStart"/>
      <w:r w:rsidRPr="00491798">
        <w:rPr>
          <w:lang w:eastAsia="ja-JP"/>
        </w:rPr>
        <w:t>việc</w:t>
      </w:r>
      <w:proofErr w:type="spellEnd"/>
      <w:r w:rsidRPr="00491798">
        <w:rPr>
          <w:lang w:eastAsia="ja-JP"/>
        </w:rPr>
        <w:t xml:space="preserve"> </w:t>
      </w:r>
      <w:proofErr w:type="spellStart"/>
      <w:r w:rsidRPr="00491798">
        <w:rPr>
          <w:lang w:eastAsia="ja-JP"/>
        </w:rPr>
        <w:t>trong</w:t>
      </w:r>
      <w:proofErr w:type="spellEnd"/>
      <w:r w:rsidRPr="00491798">
        <w:rPr>
          <w:lang w:eastAsia="ja-JP"/>
        </w:rPr>
        <w:t xml:space="preserve"> </w:t>
      </w:r>
      <w:proofErr w:type="spellStart"/>
      <w:r w:rsidRPr="00491798">
        <w:rPr>
          <w:lang w:eastAsia="ja-JP"/>
        </w:rPr>
        <w:t>các</w:t>
      </w:r>
      <w:proofErr w:type="spellEnd"/>
      <w:r w:rsidRPr="00491798">
        <w:rPr>
          <w:lang w:eastAsia="ja-JP"/>
        </w:rPr>
        <w:t xml:space="preserve"> </w:t>
      </w:r>
      <w:proofErr w:type="spellStart"/>
      <w:r w:rsidRPr="00491798">
        <w:rPr>
          <w:lang w:eastAsia="ja-JP"/>
        </w:rPr>
        <w:t>khoảng</w:t>
      </w:r>
      <w:proofErr w:type="spellEnd"/>
      <w:r w:rsidRPr="00491798">
        <w:rPr>
          <w:lang w:eastAsia="ja-JP"/>
        </w:rPr>
        <w:t xml:space="preserve"> </w:t>
      </w:r>
      <w:proofErr w:type="spellStart"/>
      <w:r w:rsidRPr="00491798">
        <w:rPr>
          <w:lang w:eastAsia="ja-JP"/>
        </w:rPr>
        <w:t>thời</w:t>
      </w:r>
      <w:proofErr w:type="spellEnd"/>
      <w:r w:rsidRPr="00491798">
        <w:rPr>
          <w:lang w:eastAsia="ja-JP"/>
        </w:rPr>
        <w:t xml:space="preserve"> </w:t>
      </w:r>
      <w:proofErr w:type="spellStart"/>
      <w:r w:rsidRPr="00491798">
        <w:rPr>
          <w:lang w:eastAsia="ja-JP"/>
        </w:rPr>
        <w:t>gian</w:t>
      </w:r>
      <w:proofErr w:type="spellEnd"/>
      <w:r w:rsidRPr="00491798">
        <w:rPr>
          <w:lang w:eastAsia="ja-JP"/>
        </w:rPr>
        <w:t xml:space="preserve"> </w:t>
      </w:r>
      <w:proofErr w:type="spellStart"/>
      <w:r w:rsidRPr="00491798">
        <w:rPr>
          <w:lang w:eastAsia="ja-JP"/>
        </w:rPr>
        <w:t>cố</w:t>
      </w:r>
      <w:proofErr w:type="spellEnd"/>
      <w:r w:rsidRPr="00491798">
        <w:rPr>
          <w:lang w:eastAsia="ja-JP"/>
        </w:rPr>
        <w:t xml:space="preserve"> </w:t>
      </w:r>
      <w:proofErr w:type="spellStart"/>
      <w:r w:rsidRPr="00491798">
        <w:rPr>
          <w:lang w:eastAsia="ja-JP"/>
        </w:rPr>
        <w:t>định</w:t>
      </w:r>
      <w:proofErr w:type="spellEnd"/>
      <w:r w:rsidRPr="00491798">
        <w:rPr>
          <w:lang w:eastAsia="ja-JP"/>
        </w:rPr>
        <w:t>.</w:t>
      </w:r>
    </w:p>
    <w:p w14:paraId="56EE9275" w14:textId="77777777" w:rsidR="00491798" w:rsidRPr="00491798" w:rsidRDefault="00491798" w:rsidP="00491798">
      <w:pPr>
        <w:numPr>
          <w:ilvl w:val="0"/>
          <w:numId w:val="23"/>
        </w:numPr>
        <w:rPr>
          <w:lang w:eastAsia="ja-JP"/>
        </w:rPr>
      </w:pPr>
      <w:proofErr w:type="spellStart"/>
      <w:r w:rsidRPr="00491798">
        <w:rPr>
          <w:b/>
          <w:bCs/>
          <w:lang w:eastAsia="ja-JP"/>
        </w:rPr>
        <w:lastRenderedPageBreak/>
        <w:t>sprint_id</w:t>
      </w:r>
      <w:proofErr w:type="spellEnd"/>
      <w:r w:rsidRPr="00491798">
        <w:rPr>
          <w:lang w:eastAsia="ja-JP"/>
        </w:rPr>
        <w:t xml:space="preserve">: </w:t>
      </w:r>
      <w:proofErr w:type="spellStart"/>
      <w:r w:rsidRPr="00491798">
        <w:rPr>
          <w:lang w:eastAsia="ja-JP"/>
        </w:rPr>
        <w:t>Mã</w:t>
      </w:r>
      <w:proofErr w:type="spellEnd"/>
      <w:r w:rsidRPr="00491798">
        <w:rPr>
          <w:lang w:eastAsia="ja-JP"/>
        </w:rPr>
        <w:t xml:space="preserve"> </w:t>
      </w:r>
      <w:proofErr w:type="spellStart"/>
      <w:r w:rsidRPr="00491798">
        <w:rPr>
          <w:lang w:eastAsia="ja-JP"/>
        </w:rPr>
        <w:t>định</w:t>
      </w:r>
      <w:proofErr w:type="spellEnd"/>
      <w:r w:rsidRPr="00491798">
        <w:rPr>
          <w:lang w:eastAsia="ja-JP"/>
        </w:rPr>
        <w:t xml:space="preserve"> </w:t>
      </w:r>
      <w:proofErr w:type="spellStart"/>
      <w:r w:rsidRPr="00491798">
        <w:rPr>
          <w:lang w:eastAsia="ja-JP"/>
        </w:rPr>
        <w:t>danh</w:t>
      </w:r>
      <w:proofErr w:type="spellEnd"/>
      <w:r w:rsidRPr="00491798">
        <w:rPr>
          <w:lang w:eastAsia="ja-JP"/>
        </w:rPr>
        <w:t xml:space="preserve"> </w:t>
      </w:r>
      <w:proofErr w:type="spellStart"/>
      <w:r w:rsidRPr="00491798">
        <w:rPr>
          <w:lang w:eastAsia="ja-JP"/>
        </w:rPr>
        <w:t>duy</w:t>
      </w:r>
      <w:proofErr w:type="spellEnd"/>
      <w:r w:rsidRPr="00491798">
        <w:rPr>
          <w:lang w:eastAsia="ja-JP"/>
        </w:rPr>
        <w:t xml:space="preserve"> </w:t>
      </w:r>
      <w:proofErr w:type="spellStart"/>
      <w:r w:rsidRPr="00491798">
        <w:rPr>
          <w:lang w:eastAsia="ja-JP"/>
        </w:rPr>
        <w:t>nhất</w:t>
      </w:r>
      <w:proofErr w:type="spellEnd"/>
      <w:r w:rsidRPr="00491798">
        <w:rPr>
          <w:lang w:eastAsia="ja-JP"/>
        </w:rPr>
        <w:t xml:space="preserve"> </w:t>
      </w:r>
      <w:proofErr w:type="spellStart"/>
      <w:r w:rsidRPr="00491798">
        <w:rPr>
          <w:lang w:eastAsia="ja-JP"/>
        </w:rPr>
        <w:t>của</w:t>
      </w:r>
      <w:proofErr w:type="spellEnd"/>
      <w:r w:rsidRPr="00491798">
        <w:rPr>
          <w:lang w:eastAsia="ja-JP"/>
        </w:rPr>
        <w:t xml:space="preserve"> sprint. </w:t>
      </w:r>
      <w:proofErr w:type="spellStart"/>
      <w:r w:rsidRPr="00491798">
        <w:rPr>
          <w:lang w:eastAsia="ja-JP"/>
        </w:rPr>
        <w:t>Đây</w:t>
      </w:r>
      <w:proofErr w:type="spellEnd"/>
      <w:r w:rsidRPr="00491798">
        <w:rPr>
          <w:lang w:eastAsia="ja-JP"/>
        </w:rPr>
        <w:t xml:space="preserve"> </w:t>
      </w:r>
      <w:proofErr w:type="spellStart"/>
      <w:r w:rsidRPr="00491798">
        <w:rPr>
          <w:lang w:eastAsia="ja-JP"/>
        </w:rPr>
        <w:t>là</w:t>
      </w:r>
      <w:proofErr w:type="spellEnd"/>
      <w:r w:rsidRPr="00491798">
        <w:rPr>
          <w:lang w:eastAsia="ja-JP"/>
        </w:rPr>
        <w:t xml:space="preserve"> </w:t>
      </w:r>
      <w:proofErr w:type="spellStart"/>
      <w:r w:rsidRPr="00491798">
        <w:rPr>
          <w:lang w:eastAsia="ja-JP"/>
        </w:rPr>
        <w:t>Khóa</w:t>
      </w:r>
      <w:proofErr w:type="spellEnd"/>
      <w:r w:rsidRPr="00491798">
        <w:rPr>
          <w:lang w:eastAsia="ja-JP"/>
        </w:rPr>
        <w:t xml:space="preserve"> </w:t>
      </w:r>
      <w:proofErr w:type="spellStart"/>
      <w:r w:rsidRPr="00491798">
        <w:rPr>
          <w:lang w:eastAsia="ja-JP"/>
        </w:rPr>
        <w:t>chính</w:t>
      </w:r>
      <w:proofErr w:type="spellEnd"/>
      <w:r w:rsidRPr="00491798">
        <w:rPr>
          <w:lang w:eastAsia="ja-JP"/>
        </w:rPr>
        <w:t>.</w:t>
      </w:r>
    </w:p>
    <w:p w14:paraId="1975823A" w14:textId="77777777" w:rsidR="00491798" w:rsidRPr="00491798" w:rsidRDefault="00491798" w:rsidP="00491798">
      <w:pPr>
        <w:numPr>
          <w:ilvl w:val="0"/>
          <w:numId w:val="23"/>
        </w:numPr>
        <w:rPr>
          <w:lang w:eastAsia="ja-JP"/>
        </w:rPr>
      </w:pPr>
      <w:proofErr w:type="spellStart"/>
      <w:r w:rsidRPr="00491798">
        <w:rPr>
          <w:b/>
          <w:bCs/>
          <w:lang w:eastAsia="ja-JP"/>
        </w:rPr>
        <w:t>group_id</w:t>
      </w:r>
      <w:proofErr w:type="spellEnd"/>
      <w:r w:rsidRPr="00491798">
        <w:rPr>
          <w:lang w:eastAsia="ja-JP"/>
        </w:rPr>
        <w:t xml:space="preserve">: </w:t>
      </w:r>
      <w:proofErr w:type="spellStart"/>
      <w:r w:rsidRPr="00491798">
        <w:rPr>
          <w:lang w:eastAsia="ja-JP"/>
        </w:rPr>
        <w:t>Khóa</w:t>
      </w:r>
      <w:proofErr w:type="spellEnd"/>
      <w:r w:rsidRPr="00491798">
        <w:rPr>
          <w:lang w:eastAsia="ja-JP"/>
        </w:rPr>
        <w:t xml:space="preserve"> </w:t>
      </w:r>
      <w:proofErr w:type="spellStart"/>
      <w:r w:rsidRPr="00491798">
        <w:rPr>
          <w:lang w:eastAsia="ja-JP"/>
        </w:rPr>
        <w:t>ngoại</w:t>
      </w:r>
      <w:proofErr w:type="spellEnd"/>
      <w:r w:rsidRPr="00491798">
        <w:rPr>
          <w:lang w:eastAsia="ja-JP"/>
        </w:rPr>
        <w:t xml:space="preserve"> </w:t>
      </w:r>
      <w:proofErr w:type="spellStart"/>
      <w:r w:rsidRPr="00491798">
        <w:rPr>
          <w:lang w:eastAsia="ja-JP"/>
        </w:rPr>
        <w:t>liên</w:t>
      </w:r>
      <w:proofErr w:type="spellEnd"/>
      <w:r w:rsidRPr="00491798">
        <w:rPr>
          <w:lang w:eastAsia="ja-JP"/>
        </w:rPr>
        <w:t xml:space="preserve"> </w:t>
      </w:r>
      <w:proofErr w:type="spellStart"/>
      <w:r w:rsidRPr="00491798">
        <w:rPr>
          <w:lang w:eastAsia="ja-JP"/>
        </w:rPr>
        <w:t>kết</w:t>
      </w:r>
      <w:proofErr w:type="spellEnd"/>
      <w:r w:rsidRPr="00491798">
        <w:rPr>
          <w:lang w:eastAsia="ja-JP"/>
        </w:rPr>
        <w:t xml:space="preserve"> </w:t>
      </w:r>
      <w:proofErr w:type="spellStart"/>
      <w:r w:rsidRPr="00491798">
        <w:rPr>
          <w:lang w:eastAsia="ja-JP"/>
        </w:rPr>
        <w:t>với</w:t>
      </w:r>
      <w:proofErr w:type="spellEnd"/>
      <w:r w:rsidRPr="00491798">
        <w:rPr>
          <w:lang w:eastAsia="ja-JP"/>
        </w:rPr>
        <w:t xml:space="preserve"> </w:t>
      </w:r>
      <w:proofErr w:type="spellStart"/>
      <w:r w:rsidRPr="00491798">
        <w:rPr>
          <w:lang w:eastAsia="ja-JP"/>
        </w:rPr>
        <w:t>nhóm</w:t>
      </w:r>
      <w:proofErr w:type="spellEnd"/>
      <w:r w:rsidRPr="00491798">
        <w:rPr>
          <w:lang w:eastAsia="ja-JP"/>
        </w:rPr>
        <w:t>/</w:t>
      </w:r>
      <w:proofErr w:type="spellStart"/>
      <w:r w:rsidRPr="00491798">
        <w:rPr>
          <w:lang w:eastAsia="ja-JP"/>
        </w:rPr>
        <w:t>dự</w:t>
      </w:r>
      <w:proofErr w:type="spellEnd"/>
      <w:r w:rsidRPr="00491798">
        <w:rPr>
          <w:lang w:eastAsia="ja-JP"/>
        </w:rPr>
        <w:t xml:space="preserve"> </w:t>
      </w:r>
      <w:proofErr w:type="spellStart"/>
      <w:r w:rsidRPr="00491798">
        <w:rPr>
          <w:lang w:eastAsia="ja-JP"/>
        </w:rPr>
        <w:t>án</w:t>
      </w:r>
      <w:proofErr w:type="spellEnd"/>
      <w:r w:rsidRPr="00491798">
        <w:rPr>
          <w:lang w:eastAsia="ja-JP"/>
        </w:rPr>
        <w:t xml:space="preserve"> </w:t>
      </w:r>
      <w:proofErr w:type="spellStart"/>
      <w:r w:rsidRPr="00491798">
        <w:rPr>
          <w:lang w:eastAsia="ja-JP"/>
        </w:rPr>
        <w:t>đang</w:t>
      </w:r>
      <w:proofErr w:type="spellEnd"/>
      <w:r w:rsidRPr="00491798">
        <w:rPr>
          <w:lang w:eastAsia="ja-JP"/>
        </w:rPr>
        <w:t xml:space="preserve"> </w:t>
      </w:r>
      <w:proofErr w:type="spellStart"/>
      <w:r w:rsidRPr="00491798">
        <w:rPr>
          <w:lang w:eastAsia="ja-JP"/>
        </w:rPr>
        <w:t>thực</w:t>
      </w:r>
      <w:proofErr w:type="spellEnd"/>
      <w:r w:rsidRPr="00491798">
        <w:rPr>
          <w:lang w:eastAsia="ja-JP"/>
        </w:rPr>
        <w:t xml:space="preserve"> </w:t>
      </w:r>
      <w:proofErr w:type="spellStart"/>
      <w:r w:rsidRPr="00491798">
        <w:rPr>
          <w:lang w:eastAsia="ja-JP"/>
        </w:rPr>
        <w:t>hiện</w:t>
      </w:r>
      <w:proofErr w:type="spellEnd"/>
      <w:r w:rsidRPr="00491798">
        <w:rPr>
          <w:lang w:eastAsia="ja-JP"/>
        </w:rPr>
        <w:t xml:space="preserve"> sprint.</w:t>
      </w:r>
    </w:p>
    <w:p w14:paraId="4C1197E1" w14:textId="77777777" w:rsidR="00491798" w:rsidRPr="00491798" w:rsidRDefault="00491798" w:rsidP="00491798">
      <w:pPr>
        <w:numPr>
          <w:ilvl w:val="0"/>
          <w:numId w:val="23"/>
        </w:numPr>
        <w:rPr>
          <w:lang w:eastAsia="ja-JP"/>
        </w:rPr>
      </w:pPr>
      <w:proofErr w:type="spellStart"/>
      <w:r w:rsidRPr="00491798">
        <w:rPr>
          <w:b/>
          <w:bCs/>
          <w:lang w:eastAsia="ja-JP"/>
        </w:rPr>
        <w:t>sprint_name</w:t>
      </w:r>
      <w:proofErr w:type="spellEnd"/>
      <w:r w:rsidRPr="00491798">
        <w:rPr>
          <w:lang w:eastAsia="ja-JP"/>
        </w:rPr>
        <w:t xml:space="preserve">: </w:t>
      </w:r>
      <w:proofErr w:type="spellStart"/>
      <w:r w:rsidRPr="00491798">
        <w:rPr>
          <w:lang w:eastAsia="ja-JP"/>
        </w:rPr>
        <w:t>Tên</w:t>
      </w:r>
      <w:proofErr w:type="spellEnd"/>
      <w:r w:rsidRPr="00491798">
        <w:rPr>
          <w:lang w:eastAsia="ja-JP"/>
        </w:rPr>
        <w:t xml:space="preserve"> </w:t>
      </w:r>
      <w:proofErr w:type="spellStart"/>
      <w:r w:rsidRPr="00491798">
        <w:rPr>
          <w:lang w:eastAsia="ja-JP"/>
        </w:rPr>
        <w:t>của</w:t>
      </w:r>
      <w:proofErr w:type="spellEnd"/>
      <w:r w:rsidRPr="00491798">
        <w:rPr>
          <w:lang w:eastAsia="ja-JP"/>
        </w:rPr>
        <w:t xml:space="preserve"> sprint.</w:t>
      </w:r>
    </w:p>
    <w:p w14:paraId="59FC5E0A" w14:textId="77777777" w:rsidR="00491798" w:rsidRPr="00491798" w:rsidRDefault="00491798" w:rsidP="00491798">
      <w:pPr>
        <w:numPr>
          <w:ilvl w:val="0"/>
          <w:numId w:val="23"/>
        </w:numPr>
        <w:rPr>
          <w:lang w:eastAsia="ja-JP"/>
        </w:rPr>
      </w:pPr>
      <w:proofErr w:type="spellStart"/>
      <w:r w:rsidRPr="00491798">
        <w:rPr>
          <w:b/>
          <w:bCs/>
          <w:lang w:eastAsia="ja-JP"/>
        </w:rPr>
        <w:t>start_date</w:t>
      </w:r>
      <w:proofErr w:type="spellEnd"/>
      <w:r w:rsidRPr="00491798">
        <w:rPr>
          <w:lang w:eastAsia="ja-JP"/>
        </w:rPr>
        <w:t xml:space="preserve">: </w:t>
      </w:r>
      <w:proofErr w:type="spellStart"/>
      <w:r w:rsidRPr="00491798">
        <w:rPr>
          <w:lang w:eastAsia="ja-JP"/>
        </w:rPr>
        <w:t>Ngày</w:t>
      </w:r>
      <w:proofErr w:type="spellEnd"/>
      <w:r w:rsidRPr="00491798">
        <w:rPr>
          <w:lang w:eastAsia="ja-JP"/>
        </w:rPr>
        <w:t xml:space="preserve"> </w:t>
      </w:r>
      <w:proofErr w:type="spellStart"/>
      <w:r w:rsidRPr="00491798">
        <w:rPr>
          <w:lang w:eastAsia="ja-JP"/>
        </w:rPr>
        <w:t>bắt</w:t>
      </w:r>
      <w:proofErr w:type="spellEnd"/>
      <w:r w:rsidRPr="00491798">
        <w:rPr>
          <w:lang w:eastAsia="ja-JP"/>
        </w:rPr>
        <w:t xml:space="preserve"> </w:t>
      </w:r>
      <w:proofErr w:type="spellStart"/>
      <w:r w:rsidRPr="00491798">
        <w:rPr>
          <w:lang w:eastAsia="ja-JP"/>
        </w:rPr>
        <w:t>đầu</w:t>
      </w:r>
      <w:proofErr w:type="spellEnd"/>
      <w:r w:rsidRPr="00491798">
        <w:rPr>
          <w:lang w:eastAsia="ja-JP"/>
        </w:rPr>
        <w:t xml:space="preserve"> sprint.</w:t>
      </w:r>
    </w:p>
    <w:p w14:paraId="41B09487" w14:textId="77777777" w:rsidR="00491798" w:rsidRPr="00491798" w:rsidRDefault="00491798" w:rsidP="00491798">
      <w:pPr>
        <w:numPr>
          <w:ilvl w:val="0"/>
          <w:numId w:val="23"/>
        </w:numPr>
        <w:rPr>
          <w:lang w:eastAsia="ja-JP"/>
        </w:rPr>
      </w:pPr>
      <w:proofErr w:type="spellStart"/>
      <w:r w:rsidRPr="00491798">
        <w:rPr>
          <w:b/>
          <w:bCs/>
          <w:lang w:eastAsia="ja-JP"/>
        </w:rPr>
        <w:t>end_date</w:t>
      </w:r>
      <w:proofErr w:type="spellEnd"/>
      <w:r w:rsidRPr="00491798">
        <w:rPr>
          <w:lang w:eastAsia="ja-JP"/>
        </w:rPr>
        <w:t xml:space="preserve">: </w:t>
      </w:r>
      <w:proofErr w:type="spellStart"/>
      <w:r w:rsidRPr="00491798">
        <w:rPr>
          <w:lang w:eastAsia="ja-JP"/>
        </w:rPr>
        <w:t>Ngày</w:t>
      </w:r>
      <w:proofErr w:type="spellEnd"/>
      <w:r w:rsidRPr="00491798">
        <w:rPr>
          <w:lang w:eastAsia="ja-JP"/>
        </w:rPr>
        <w:t xml:space="preserve"> </w:t>
      </w:r>
      <w:proofErr w:type="spellStart"/>
      <w:r w:rsidRPr="00491798">
        <w:rPr>
          <w:lang w:eastAsia="ja-JP"/>
        </w:rPr>
        <w:t>kết</w:t>
      </w:r>
      <w:proofErr w:type="spellEnd"/>
      <w:r w:rsidRPr="00491798">
        <w:rPr>
          <w:lang w:eastAsia="ja-JP"/>
        </w:rPr>
        <w:t xml:space="preserve"> </w:t>
      </w:r>
      <w:proofErr w:type="spellStart"/>
      <w:r w:rsidRPr="00491798">
        <w:rPr>
          <w:lang w:eastAsia="ja-JP"/>
        </w:rPr>
        <w:t>thúc</w:t>
      </w:r>
      <w:proofErr w:type="spellEnd"/>
      <w:r w:rsidRPr="00491798">
        <w:rPr>
          <w:lang w:eastAsia="ja-JP"/>
        </w:rPr>
        <w:t xml:space="preserve"> sprint.</w:t>
      </w:r>
    </w:p>
    <w:p w14:paraId="2E3ED24A" w14:textId="77777777" w:rsidR="00491798" w:rsidRPr="00491798" w:rsidRDefault="00491798" w:rsidP="00491798">
      <w:pPr>
        <w:numPr>
          <w:ilvl w:val="0"/>
          <w:numId w:val="23"/>
        </w:numPr>
        <w:rPr>
          <w:lang w:eastAsia="ja-JP"/>
        </w:rPr>
      </w:pPr>
      <w:r w:rsidRPr="00491798">
        <w:rPr>
          <w:b/>
          <w:bCs/>
          <w:lang w:eastAsia="ja-JP"/>
        </w:rPr>
        <w:t>status</w:t>
      </w:r>
      <w:r w:rsidRPr="00491798">
        <w:rPr>
          <w:lang w:eastAsia="ja-JP"/>
        </w:rPr>
        <w:t xml:space="preserve">: </w:t>
      </w:r>
      <w:proofErr w:type="spellStart"/>
      <w:r w:rsidRPr="00491798">
        <w:rPr>
          <w:lang w:eastAsia="ja-JP"/>
        </w:rPr>
        <w:t>Trạng</w:t>
      </w:r>
      <w:proofErr w:type="spellEnd"/>
      <w:r w:rsidRPr="00491798">
        <w:rPr>
          <w:lang w:eastAsia="ja-JP"/>
        </w:rPr>
        <w:t xml:space="preserve"> </w:t>
      </w:r>
      <w:proofErr w:type="spellStart"/>
      <w:r w:rsidRPr="00491798">
        <w:rPr>
          <w:lang w:eastAsia="ja-JP"/>
        </w:rPr>
        <w:t>thái</w:t>
      </w:r>
      <w:proofErr w:type="spellEnd"/>
      <w:r w:rsidRPr="00491798">
        <w:rPr>
          <w:lang w:eastAsia="ja-JP"/>
        </w:rPr>
        <w:t xml:space="preserve"> </w:t>
      </w:r>
      <w:proofErr w:type="spellStart"/>
      <w:r w:rsidRPr="00491798">
        <w:rPr>
          <w:lang w:eastAsia="ja-JP"/>
        </w:rPr>
        <w:t>của</w:t>
      </w:r>
      <w:proofErr w:type="spellEnd"/>
      <w:r w:rsidRPr="00491798">
        <w:rPr>
          <w:lang w:eastAsia="ja-JP"/>
        </w:rPr>
        <w:t xml:space="preserve"> sprint (planning, </w:t>
      </w:r>
      <w:proofErr w:type="spellStart"/>
      <w:r w:rsidRPr="00491798">
        <w:rPr>
          <w:lang w:eastAsia="ja-JP"/>
        </w:rPr>
        <w:t>in_progress</w:t>
      </w:r>
      <w:proofErr w:type="spellEnd"/>
      <w:r w:rsidRPr="00491798">
        <w:rPr>
          <w:lang w:eastAsia="ja-JP"/>
        </w:rPr>
        <w:t>, completed).</w:t>
      </w:r>
    </w:p>
    <w:p w14:paraId="3B163328" w14:textId="77777777" w:rsidR="00491798" w:rsidRPr="00491798" w:rsidRDefault="00491798" w:rsidP="00491798">
      <w:pPr>
        <w:numPr>
          <w:ilvl w:val="0"/>
          <w:numId w:val="23"/>
        </w:numPr>
        <w:rPr>
          <w:lang w:eastAsia="ja-JP"/>
        </w:rPr>
      </w:pPr>
      <w:r w:rsidRPr="00491798">
        <w:rPr>
          <w:b/>
          <w:bCs/>
          <w:lang w:eastAsia="ja-JP"/>
        </w:rPr>
        <w:t>goal</w:t>
      </w:r>
      <w:r w:rsidRPr="00491798">
        <w:rPr>
          <w:lang w:eastAsia="ja-JP"/>
        </w:rPr>
        <w:t xml:space="preserve">: </w:t>
      </w:r>
      <w:proofErr w:type="spellStart"/>
      <w:r w:rsidRPr="00491798">
        <w:rPr>
          <w:lang w:eastAsia="ja-JP"/>
        </w:rPr>
        <w:t>Mục</w:t>
      </w:r>
      <w:proofErr w:type="spellEnd"/>
      <w:r w:rsidRPr="00491798">
        <w:rPr>
          <w:lang w:eastAsia="ja-JP"/>
        </w:rPr>
        <w:t xml:space="preserve"> </w:t>
      </w:r>
      <w:proofErr w:type="spellStart"/>
      <w:r w:rsidRPr="00491798">
        <w:rPr>
          <w:lang w:eastAsia="ja-JP"/>
        </w:rPr>
        <w:t>tiêu</w:t>
      </w:r>
      <w:proofErr w:type="spellEnd"/>
      <w:r w:rsidRPr="00491798">
        <w:rPr>
          <w:lang w:eastAsia="ja-JP"/>
        </w:rPr>
        <w:t xml:space="preserve"> </w:t>
      </w:r>
      <w:proofErr w:type="spellStart"/>
      <w:r w:rsidRPr="00491798">
        <w:rPr>
          <w:lang w:eastAsia="ja-JP"/>
        </w:rPr>
        <w:t>cần</w:t>
      </w:r>
      <w:proofErr w:type="spellEnd"/>
      <w:r w:rsidRPr="00491798">
        <w:rPr>
          <w:lang w:eastAsia="ja-JP"/>
        </w:rPr>
        <w:t xml:space="preserve"> </w:t>
      </w:r>
      <w:proofErr w:type="spellStart"/>
      <w:r w:rsidRPr="00491798">
        <w:rPr>
          <w:lang w:eastAsia="ja-JP"/>
        </w:rPr>
        <w:t>đạt</w:t>
      </w:r>
      <w:proofErr w:type="spellEnd"/>
      <w:r w:rsidRPr="00491798">
        <w:rPr>
          <w:lang w:eastAsia="ja-JP"/>
        </w:rPr>
        <w:t xml:space="preserve"> </w:t>
      </w:r>
      <w:proofErr w:type="spellStart"/>
      <w:r w:rsidRPr="00491798">
        <w:rPr>
          <w:lang w:eastAsia="ja-JP"/>
        </w:rPr>
        <w:t>được</w:t>
      </w:r>
      <w:proofErr w:type="spellEnd"/>
      <w:r w:rsidRPr="00491798">
        <w:rPr>
          <w:lang w:eastAsia="ja-JP"/>
        </w:rPr>
        <w:t xml:space="preserve"> </w:t>
      </w:r>
      <w:proofErr w:type="spellStart"/>
      <w:r w:rsidRPr="00491798">
        <w:rPr>
          <w:lang w:eastAsia="ja-JP"/>
        </w:rPr>
        <w:t>trong</w:t>
      </w:r>
      <w:proofErr w:type="spellEnd"/>
      <w:r w:rsidRPr="00491798">
        <w:rPr>
          <w:lang w:eastAsia="ja-JP"/>
        </w:rPr>
        <w:t xml:space="preserve"> sprint.</w:t>
      </w:r>
    </w:p>
    <w:p w14:paraId="6B0C1D60" w14:textId="63D9C9EF" w:rsidR="007F54BC" w:rsidRPr="00491798" w:rsidRDefault="00491798" w:rsidP="007F54BC">
      <w:pPr>
        <w:numPr>
          <w:ilvl w:val="0"/>
          <w:numId w:val="23"/>
        </w:numPr>
        <w:rPr>
          <w:lang w:eastAsia="ja-JP"/>
        </w:rPr>
      </w:pPr>
      <w:proofErr w:type="spellStart"/>
      <w:r w:rsidRPr="00491798">
        <w:rPr>
          <w:b/>
          <w:bCs/>
          <w:lang w:eastAsia="ja-JP"/>
        </w:rPr>
        <w:t>created_at</w:t>
      </w:r>
      <w:proofErr w:type="spellEnd"/>
      <w:r w:rsidRPr="00491798">
        <w:rPr>
          <w:lang w:eastAsia="ja-JP"/>
        </w:rPr>
        <w:t xml:space="preserve">: </w:t>
      </w:r>
      <w:proofErr w:type="spellStart"/>
      <w:r w:rsidRPr="00491798">
        <w:rPr>
          <w:lang w:eastAsia="ja-JP"/>
        </w:rPr>
        <w:t>Thời</w:t>
      </w:r>
      <w:proofErr w:type="spellEnd"/>
      <w:r w:rsidRPr="00491798">
        <w:rPr>
          <w:lang w:eastAsia="ja-JP"/>
        </w:rPr>
        <w:t xml:space="preserve"> </w:t>
      </w:r>
      <w:proofErr w:type="spellStart"/>
      <w:r w:rsidRPr="00491798">
        <w:rPr>
          <w:lang w:eastAsia="ja-JP"/>
        </w:rPr>
        <w:t>điểm</w:t>
      </w:r>
      <w:proofErr w:type="spellEnd"/>
      <w:r w:rsidRPr="00491798">
        <w:rPr>
          <w:lang w:eastAsia="ja-JP"/>
        </w:rPr>
        <w:t xml:space="preserve"> </w:t>
      </w:r>
      <w:proofErr w:type="spellStart"/>
      <w:r w:rsidRPr="00491798">
        <w:rPr>
          <w:lang w:eastAsia="ja-JP"/>
        </w:rPr>
        <w:t>tạo</w:t>
      </w:r>
      <w:proofErr w:type="spellEnd"/>
      <w:r w:rsidRPr="00491798">
        <w:rPr>
          <w:lang w:eastAsia="ja-JP"/>
        </w:rPr>
        <w:t xml:space="preserve"> sprint.</w:t>
      </w:r>
    </w:p>
    <w:p w14:paraId="331F39A0" w14:textId="77777777" w:rsidR="00ED16E1" w:rsidRDefault="00A50111" w:rsidP="00A50111">
      <w:pPr>
        <w:pStyle w:val="Heading3"/>
      </w:pPr>
      <w:r>
        <w:t>2.3.2. Ph</w:t>
      </w:r>
      <w:proofErr w:type="spellStart"/>
      <w:r>
        <w:t>ác</w:t>
      </w:r>
      <w:proofErr w:type="spellEnd"/>
      <w:r>
        <w:t xml:space="preserve"> </w:t>
      </w:r>
      <w:proofErr w:type="spellStart"/>
      <w:r>
        <w:t>thảo</w:t>
      </w:r>
      <w:proofErr w:type="spellEnd"/>
      <w:r>
        <w:t xml:space="preserve"> website</w:t>
      </w:r>
      <w:bookmarkEnd w:id="2144"/>
      <w:r>
        <w:t xml:space="preserve"> </w:t>
      </w:r>
    </w:p>
    <w:p w14:paraId="14A4F512" w14:textId="77777777" w:rsidR="00993E62" w:rsidRDefault="00805F13" w:rsidP="00993E62">
      <w:pPr>
        <w:keepNext/>
        <w:jc w:val="center"/>
      </w:pPr>
      <w:r>
        <w:rPr>
          <w:noProof/>
        </w:rPr>
        <w:drawing>
          <wp:inline distT="0" distB="0" distL="0" distR="0" wp14:anchorId="6F0EF6C6" wp14:editId="071AFE38">
            <wp:extent cx="3044595" cy="4794390"/>
            <wp:effectExtent l="1270" t="0" r="5080" b="5080"/>
            <wp:docPr id="14" name="Picture 14"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ở ảnh"/>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3048520" cy="4800570"/>
                    </a:xfrm>
                    <a:prstGeom prst="rect">
                      <a:avLst/>
                    </a:prstGeom>
                    <a:noFill/>
                    <a:ln>
                      <a:noFill/>
                    </a:ln>
                  </pic:spPr>
                </pic:pic>
              </a:graphicData>
            </a:graphic>
          </wp:inline>
        </w:drawing>
      </w:r>
    </w:p>
    <w:p w14:paraId="4957947F" w14:textId="07E1A29B" w:rsidR="00993E62" w:rsidRDefault="00993E62" w:rsidP="0019658D">
      <w:pPr>
        <w:pStyle w:val="Caption"/>
        <w:rPr>
          <w:rFonts w:ascii="Cambria" w:hAnsi="Cambria"/>
          <w:lang w:val="vi-VN" w:eastAsia="ja-JP"/>
        </w:rPr>
      </w:pPr>
      <w:proofErr w:type="spellStart"/>
      <w:proofErr w:type="gramStart"/>
      <w:r>
        <w:t>Hình</w:t>
      </w:r>
      <w:proofErr w:type="spellEnd"/>
      <w:r>
        <w:t xml:space="preserve">  </w:t>
      </w:r>
      <w:r w:rsidR="002752F8">
        <w:rPr>
          <w:rFonts w:hint="eastAsia"/>
          <w:lang w:eastAsia="ja-JP"/>
        </w:rPr>
        <w:t>23</w:t>
      </w:r>
      <w:proofErr w:type="gramEnd"/>
      <w:r>
        <w:rPr>
          <w:rFonts w:hint="eastAsia"/>
          <w:lang w:eastAsia="ja-JP"/>
        </w:rPr>
        <w:t xml:space="preserve">. </w:t>
      </w:r>
      <w:proofErr w:type="spellStart"/>
      <w:r>
        <w:rPr>
          <w:rFonts w:hint="eastAsia"/>
          <w:lang w:eastAsia="ja-JP"/>
        </w:rPr>
        <w:t>Phác</w:t>
      </w:r>
      <w:proofErr w:type="spellEnd"/>
      <w:r>
        <w:rPr>
          <w:rFonts w:hint="eastAsia"/>
          <w:lang w:eastAsia="ja-JP"/>
        </w:rPr>
        <w:t xml:space="preserve"> </w:t>
      </w:r>
      <w:proofErr w:type="spellStart"/>
      <w:r>
        <w:rPr>
          <w:rFonts w:hint="eastAsia"/>
          <w:lang w:eastAsia="ja-JP"/>
        </w:rPr>
        <w:t>th</w:t>
      </w:r>
      <w:r>
        <w:rPr>
          <w:lang w:eastAsia="ja-JP"/>
        </w:rPr>
        <w:t>ả</w:t>
      </w:r>
      <w:r>
        <w:rPr>
          <w:rFonts w:hint="eastAsia"/>
          <w:lang w:eastAsia="ja-JP"/>
        </w:rPr>
        <w:t>o</w:t>
      </w:r>
      <w:proofErr w:type="spellEnd"/>
      <w:r>
        <w:rPr>
          <w:rFonts w:hint="eastAsia"/>
          <w:lang w:eastAsia="ja-JP"/>
        </w:rPr>
        <w:t xml:space="preserve"> </w:t>
      </w:r>
      <w:r>
        <w:rPr>
          <w:rFonts w:ascii="Cambria" w:hAnsi="Cambria" w:hint="eastAsia"/>
          <w:lang w:val="vi-VN" w:eastAsia="ja-JP"/>
        </w:rPr>
        <w:t>website</w:t>
      </w:r>
    </w:p>
    <w:p w14:paraId="5C2EB606" w14:textId="77777777" w:rsidR="00491798" w:rsidRDefault="00491798" w:rsidP="00491798">
      <w:pPr>
        <w:rPr>
          <w:lang w:val="vi-VN" w:eastAsia="ja-JP"/>
        </w:rPr>
      </w:pPr>
    </w:p>
    <w:p w14:paraId="209FD71A" w14:textId="77777777" w:rsidR="00491798" w:rsidRDefault="00491798" w:rsidP="00491798">
      <w:pPr>
        <w:rPr>
          <w:lang w:val="vi-VN" w:eastAsia="ja-JP"/>
        </w:rPr>
      </w:pPr>
    </w:p>
    <w:p w14:paraId="260AC6F1" w14:textId="77777777" w:rsidR="00491798" w:rsidRDefault="00491798" w:rsidP="00491798">
      <w:pPr>
        <w:rPr>
          <w:lang w:val="vi-VN" w:eastAsia="ja-JP"/>
        </w:rPr>
      </w:pPr>
    </w:p>
    <w:p w14:paraId="0BBE2D56" w14:textId="77777777" w:rsidR="00491798" w:rsidRDefault="00491798" w:rsidP="00491798">
      <w:pPr>
        <w:rPr>
          <w:lang w:val="vi-VN" w:eastAsia="ja-JP"/>
        </w:rPr>
      </w:pPr>
    </w:p>
    <w:p w14:paraId="797CBC70" w14:textId="77777777" w:rsidR="00491798" w:rsidRDefault="00491798" w:rsidP="00491798">
      <w:pPr>
        <w:rPr>
          <w:lang w:val="vi-VN" w:eastAsia="ja-JP"/>
        </w:rPr>
      </w:pPr>
    </w:p>
    <w:p w14:paraId="3CB61C04" w14:textId="77777777" w:rsidR="00491798" w:rsidRDefault="00491798" w:rsidP="00491798">
      <w:pPr>
        <w:rPr>
          <w:lang w:val="vi-VN" w:eastAsia="ja-JP"/>
        </w:rPr>
      </w:pPr>
    </w:p>
    <w:p w14:paraId="10386B8B" w14:textId="77777777" w:rsidR="00491798" w:rsidRDefault="00491798" w:rsidP="00491798">
      <w:pPr>
        <w:rPr>
          <w:lang w:val="vi-VN" w:eastAsia="ja-JP"/>
        </w:rPr>
      </w:pPr>
    </w:p>
    <w:p w14:paraId="159ACDD8" w14:textId="77777777" w:rsidR="00491798" w:rsidRPr="00491798" w:rsidRDefault="00491798" w:rsidP="00491798">
      <w:pPr>
        <w:rPr>
          <w:lang w:val="vi-VN" w:eastAsia="ja-JP"/>
        </w:rPr>
      </w:pPr>
    </w:p>
    <w:p w14:paraId="70C12EB4" w14:textId="1D097105" w:rsidR="00A50111" w:rsidRDefault="00D12650" w:rsidP="00793890">
      <w:pPr>
        <w:pStyle w:val="Heading1"/>
      </w:pPr>
      <w:bookmarkStart w:id="2145" w:name="_Toc215934952"/>
      <w:bookmarkStart w:id="2146" w:name="_Toc216117360"/>
      <w:r w:rsidRPr="00320C61">
        <w:lastRenderedPageBreak/>
        <w:t>C</w:t>
      </w:r>
      <w:r w:rsidR="00A50111">
        <w:t>HƯƠNG</w:t>
      </w:r>
      <w:r w:rsidRPr="00320C61">
        <w:t xml:space="preserve"> </w:t>
      </w:r>
      <w:r w:rsidR="00A50111">
        <w:t>3</w:t>
      </w:r>
      <w:r w:rsidRPr="00320C61">
        <w:t xml:space="preserve">. </w:t>
      </w:r>
      <w:r>
        <w:t>XÂY DỰNG</w:t>
      </w:r>
      <w:bookmarkEnd w:id="2145"/>
      <w:r w:rsidR="00A50111">
        <w:t xml:space="preserve"> WEBSITE VÀ KẾT QUẢ</w:t>
      </w:r>
      <w:bookmarkStart w:id="2147" w:name="_Toc6684119"/>
      <w:bookmarkStart w:id="2148" w:name="_Toc6684180"/>
      <w:bookmarkStart w:id="2149" w:name="_Toc6688670"/>
      <w:bookmarkStart w:id="2150" w:name="_Toc7253414"/>
      <w:bookmarkStart w:id="2151" w:name="_Toc7978933"/>
      <w:bookmarkStart w:id="2152" w:name="_Toc8806045"/>
      <w:bookmarkStart w:id="2153" w:name="_Toc9016613"/>
      <w:bookmarkStart w:id="2154" w:name="_Toc215934956"/>
      <w:bookmarkEnd w:id="2146"/>
    </w:p>
    <w:p w14:paraId="70CCD5CB" w14:textId="1BFCB74C" w:rsidR="00835497" w:rsidRDefault="00835497" w:rsidP="00124645">
      <w:pPr>
        <w:pStyle w:val="Heading2"/>
        <w:rPr>
          <w:lang w:eastAsia="ja-JP"/>
        </w:rPr>
      </w:pPr>
      <w:bookmarkStart w:id="2155" w:name="_Toc216117361"/>
      <w:r>
        <w:t xml:space="preserve">3.1. Giao </w:t>
      </w:r>
      <w:proofErr w:type="spellStart"/>
      <w:r>
        <w:t>diện</w:t>
      </w:r>
      <w:proofErr w:type="spellEnd"/>
      <w:r>
        <w:t xml:space="preserve"> Home</w:t>
      </w:r>
      <w:bookmarkEnd w:id="2155"/>
    </w:p>
    <w:p w14:paraId="1DD4EB01" w14:textId="77777777" w:rsidR="000C6AB2" w:rsidRPr="000C6AB2" w:rsidRDefault="000C6AB2" w:rsidP="003230B7">
      <w:pPr>
        <w:ind w:firstLine="567"/>
      </w:pPr>
      <w:r w:rsidRPr="000C6AB2">
        <w:t xml:space="preserve">Giao </w:t>
      </w:r>
      <w:proofErr w:type="spellStart"/>
      <w:r w:rsidRPr="000C6AB2">
        <w:t>diện</w:t>
      </w:r>
      <w:proofErr w:type="spellEnd"/>
      <w:r w:rsidRPr="000C6AB2">
        <w:t xml:space="preserve"> Home </w:t>
      </w:r>
      <w:proofErr w:type="spellStart"/>
      <w:r w:rsidRPr="000C6AB2">
        <w:t>là</w:t>
      </w:r>
      <w:proofErr w:type="spellEnd"/>
      <w:r w:rsidRPr="000C6AB2">
        <w:t xml:space="preserve"> </w:t>
      </w:r>
      <w:proofErr w:type="spellStart"/>
      <w:r w:rsidRPr="000C6AB2">
        <w:t>trang</w:t>
      </w:r>
      <w:proofErr w:type="spellEnd"/>
      <w:r w:rsidRPr="000C6AB2">
        <w:t xml:space="preserve"> </w:t>
      </w:r>
      <w:proofErr w:type="spellStart"/>
      <w:r w:rsidRPr="000C6AB2">
        <w:t>chính</w:t>
      </w:r>
      <w:proofErr w:type="spellEnd"/>
      <w:r w:rsidRPr="000C6AB2">
        <w:t xml:space="preserve"> </w:t>
      </w:r>
      <w:proofErr w:type="spellStart"/>
      <w:r w:rsidRPr="000C6AB2">
        <w:t>mà</w:t>
      </w:r>
      <w:proofErr w:type="spellEnd"/>
      <w:r w:rsidRPr="000C6AB2">
        <w:t xml:space="preserve"> </w:t>
      </w:r>
      <w:proofErr w:type="spellStart"/>
      <w:r w:rsidRPr="000C6AB2">
        <w:t>người</w:t>
      </w:r>
      <w:proofErr w:type="spellEnd"/>
      <w:r w:rsidRPr="000C6AB2">
        <w:t xml:space="preserve"> </w:t>
      </w:r>
      <w:proofErr w:type="spellStart"/>
      <w:r w:rsidRPr="000C6AB2">
        <w:t>dùng</w:t>
      </w:r>
      <w:proofErr w:type="spellEnd"/>
      <w:r w:rsidRPr="000C6AB2">
        <w:t xml:space="preserve"> </w:t>
      </w:r>
      <w:proofErr w:type="spellStart"/>
      <w:r w:rsidRPr="000C6AB2">
        <w:t>truy</w:t>
      </w:r>
      <w:proofErr w:type="spellEnd"/>
      <w:r w:rsidRPr="000C6AB2">
        <w:t xml:space="preserve"> </w:t>
      </w:r>
      <w:proofErr w:type="spellStart"/>
      <w:r w:rsidRPr="000C6AB2">
        <w:t>cập</w:t>
      </w:r>
      <w:proofErr w:type="spellEnd"/>
      <w:r w:rsidRPr="000C6AB2">
        <w:t xml:space="preserve"> </w:t>
      </w:r>
      <w:proofErr w:type="spellStart"/>
      <w:r w:rsidRPr="000C6AB2">
        <w:t>ngay</w:t>
      </w:r>
      <w:proofErr w:type="spellEnd"/>
      <w:r w:rsidRPr="000C6AB2">
        <w:t xml:space="preserve"> </w:t>
      </w:r>
      <w:proofErr w:type="spellStart"/>
      <w:r w:rsidRPr="000C6AB2">
        <w:t>sau</w:t>
      </w:r>
      <w:proofErr w:type="spellEnd"/>
      <w:r w:rsidRPr="000C6AB2">
        <w:t xml:space="preserve"> </w:t>
      </w:r>
      <w:proofErr w:type="spellStart"/>
      <w:r w:rsidRPr="000C6AB2">
        <w:t>khi</w:t>
      </w:r>
      <w:proofErr w:type="spellEnd"/>
      <w:r w:rsidRPr="000C6AB2">
        <w:t xml:space="preserve"> </w:t>
      </w:r>
      <w:proofErr w:type="spellStart"/>
      <w:r w:rsidRPr="000C6AB2">
        <w:t>đăng</w:t>
      </w:r>
      <w:proofErr w:type="spellEnd"/>
      <w:r w:rsidRPr="000C6AB2">
        <w:t xml:space="preserve"> </w:t>
      </w:r>
      <w:proofErr w:type="spellStart"/>
      <w:r w:rsidRPr="000C6AB2">
        <w:t>nhập</w:t>
      </w:r>
      <w:proofErr w:type="spellEnd"/>
      <w:r w:rsidRPr="000C6AB2">
        <w:t xml:space="preserve"> </w:t>
      </w:r>
      <w:proofErr w:type="spellStart"/>
      <w:r w:rsidRPr="000C6AB2">
        <w:t>thành</w:t>
      </w:r>
      <w:proofErr w:type="spellEnd"/>
      <w:r w:rsidRPr="000C6AB2">
        <w:t xml:space="preserve"> công. Trang </w:t>
      </w:r>
      <w:proofErr w:type="spellStart"/>
      <w:r w:rsidRPr="000C6AB2">
        <w:t>này</w:t>
      </w:r>
      <w:proofErr w:type="spellEnd"/>
      <w:r w:rsidRPr="000C6AB2">
        <w:t xml:space="preserve"> </w:t>
      </w:r>
      <w:proofErr w:type="spellStart"/>
      <w:r w:rsidRPr="000C6AB2">
        <w:t>cung</w:t>
      </w:r>
      <w:proofErr w:type="spellEnd"/>
      <w:r w:rsidRPr="000C6AB2">
        <w:t xml:space="preserve"> </w:t>
      </w:r>
      <w:proofErr w:type="spellStart"/>
      <w:r w:rsidRPr="000C6AB2">
        <w:t>cấp</w:t>
      </w:r>
      <w:proofErr w:type="spellEnd"/>
      <w:r w:rsidRPr="000C6AB2">
        <w:t xml:space="preserve"> </w:t>
      </w:r>
      <w:proofErr w:type="spellStart"/>
      <w:r w:rsidRPr="000C6AB2">
        <w:t>cái</w:t>
      </w:r>
      <w:proofErr w:type="spellEnd"/>
      <w:r w:rsidRPr="000C6AB2">
        <w:t xml:space="preserve"> </w:t>
      </w:r>
      <w:proofErr w:type="spellStart"/>
      <w:r w:rsidRPr="000C6AB2">
        <w:t>nhìn</w:t>
      </w:r>
      <w:proofErr w:type="spellEnd"/>
      <w:r w:rsidRPr="000C6AB2">
        <w:t xml:space="preserve"> </w:t>
      </w:r>
      <w:proofErr w:type="spellStart"/>
      <w:r w:rsidRPr="000C6AB2">
        <w:t>tổng</w:t>
      </w:r>
      <w:proofErr w:type="spellEnd"/>
      <w:r w:rsidRPr="000C6AB2">
        <w:t xml:space="preserve"> </w:t>
      </w:r>
      <w:proofErr w:type="spellStart"/>
      <w:r w:rsidRPr="000C6AB2">
        <w:t>quan</w:t>
      </w:r>
      <w:proofErr w:type="spellEnd"/>
      <w:r w:rsidRPr="000C6AB2">
        <w:t xml:space="preserve"> </w:t>
      </w:r>
      <w:proofErr w:type="spellStart"/>
      <w:r w:rsidRPr="000C6AB2">
        <w:t>về</w:t>
      </w:r>
      <w:proofErr w:type="spellEnd"/>
      <w:r w:rsidRPr="000C6AB2">
        <w:t xml:space="preserve"> </w:t>
      </w:r>
      <w:proofErr w:type="spellStart"/>
      <w:r w:rsidRPr="000C6AB2">
        <w:t>hoạt</w:t>
      </w:r>
      <w:proofErr w:type="spellEnd"/>
      <w:r w:rsidRPr="000C6AB2">
        <w:t xml:space="preserve"> </w:t>
      </w:r>
      <w:proofErr w:type="spellStart"/>
      <w:r w:rsidRPr="000C6AB2">
        <w:t>động</w:t>
      </w:r>
      <w:proofErr w:type="spellEnd"/>
      <w:r w:rsidRPr="000C6AB2">
        <w:t xml:space="preserve"> </w:t>
      </w:r>
      <w:proofErr w:type="spellStart"/>
      <w:r w:rsidRPr="000C6AB2">
        <w:t>cá</w:t>
      </w:r>
      <w:proofErr w:type="spellEnd"/>
      <w:r w:rsidRPr="000C6AB2">
        <w:t xml:space="preserve"> </w:t>
      </w:r>
      <w:proofErr w:type="spellStart"/>
      <w:r w:rsidRPr="000C6AB2">
        <w:t>nhân</w:t>
      </w:r>
      <w:proofErr w:type="spellEnd"/>
      <w:r w:rsidRPr="000C6AB2">
        <w:t xml:space="preserve">, bao </w:t>
      </w:r>
      <w:proofErr w:type="spellStart"/>
      <w:r w:rsidRPr="000C6AB2">
        <w:t>gồm</w:t>
      </w:r>
      <w:proofErr w:type="spellEnd"/>
      <w:r w:rsidRPr="000C6AB2">
        <w:t xml:space="preserve"> </w:t>
      </w:r>
      <w:proofErr w:type="spellStart"/>
      <w:r w:rsidRPr="000C6AB2">
        <w:t>danh</w:t>
      </w:r>
      <w:proofErr w:type="spellEnd"/>
      <w:r w:rsidRPr="000C6AB2">
        <w:t xml:space="preserve"> </w:t>
      </w:r>
      <w:proofErr w:type="spellStart"/>
      <w:r w:rsidRPr="000C6AB2">
        <w:t>sách</w:t>
      </w:r>
      <w:proofErr w:type="spellEnd"/>
      <w:r w:rsidRPr="000C6AB2">
        <w:t xml:space="preserve"> </w:t>
      </w:r>
      <w:proofErr w:type="spellStart"/>
      <w:r w:rsidRPr="000C6AB2">
        <w:t>các</w:t>
      </w:r>
      <w:proofErr w:type="spellEnd"/>
      <w:r w:rsidRPr="000C6AB2">
        <w:t xml:space="preserve"> </w:t>
      </w:r>
      <w:proofErr w:type="spellStart"/>
      <w:r w:rsidRPr="000C6AB2">
        <w:t>nhiệm</w:t>
      </w:r>
      <w:proofErr w:type="spellEnd"/>
      <w:r w:rsidRPr="000C6AB2">
        <w:t xml:space="preserve"> </w:t>
      </w:r>
      <w:proofErr w:type="spellStart"/>
      <w:r w:rsidRPr="000C6AB2">
        <w:t>vụ</w:t>
      </w:r>
      <w:proofErr w:type="spellEnd"/>
      <w:r w:rsidRPr="000C6AB2">
        <w:t xml:space="preserve"> </w:t>
      </w:r>
      <w:proofErr w:type="spellStart"/>
      <w:r w:rsidRPr="000C6AB2">
        <w:t>sắp</w:t>
      </w:r>
      <w:proofErr w:type="spellEnd"/>
      <w:r w:rsidRPr="000C6AB2">
        <w:t xml:space="preserve"> </w:t>
      </w:r>
      <w:proofErr w:type="spellStart"/>
      <w:r w:rsidRPr="000C6AB2">
        <w:t>tới</w:t>
      </w:r>
      <w:proofErr w:type="spellEnd"/>
      <w:r w:rsidRPr="000C6AB2">
        <w:t xml:space="preserve"> (upcoming tasks), </w:t>
      </w:r>
      <w:proofErr w:type="spellStart"/>
      <w:r w:rsidRPr="000C6AB2">
        <w:t>sự</w:t>
      </w:r>
      <w:proofErr w:type="spellEnd"/>
      <w:r w:rsidRPr="000C6AB2">
        <w:t xml:space="preserve"> </w:t>
      </w:r>
      <w:proofErr w:type="spellStart"/>
      <w:r w:rsidRPr="000C6AB2">
        <w:t>kiện</w:t>
      </w:r>
      <w:proofErr w:type="spellEnd"/>
      <w:r w:rsidRPr="000C6AB2">
        <w:t xml:space="preserve"> </w:t>
      </w:r>
      <w:proofErr w:type="spellStart"/>
      <w:r w:rsidRPr="000C6AB2">
        <w:t>lịch</w:t>
      </w:r>
      <w:proofErr w:type="spellEnd"/>
      <w:r w:rsidRPr="000C6AB2">
        <w:t xml:space="preserve"> </w:t>
      </w:r>
      <w:proofErr w:type="spellStart"/>
      <w:r w:rsidRPr="000C6AB2">
        <w:t>gần</w:t>
      </w:r>
      <w:proofErr w:type="spellEnd"/>
      <w:r w:rsidRPr="000C6AB2">
        <w:t xml:space="preserve"> </w:t>
      </w:r>
      <w:proofErr w:type="spellStart"/>
      <w:r w:rsidRPr="000C6AB2">
        <w:t>nhất</w:t>
      </w:r>
      <w:proofErr w:type="spellEnd"/>
      <w:r w:rsidRPr="000C6AB2">
        <w:t xml:space="preserve">, </w:t>
      </w:r>
      <w:proofErr w:type="spellStart"/>
      <w:r w:rsidRPr="000C6AB2">
        <w:t>và</w:t>
      </w:r>
      <w:proofErr w:type="spellEnd"/>
      <w:r w:rsidRPr="000C6AB2">
        <w:t xml:space="preserve"> </w:t>
      </w:r>
      <w:proofErr w:type="spellStart"/>
      <w:r w:rsidRPr="000C6AB2">
        <w:t>các</w:t>
      </w:r>
      <w:proofErr w:type="spellEnd"/>
      <w:r w:rsidRPr="000C6AB2">
        <w:t xml:space="preserve"> </w:t>
      </w:r>
      <w:proofErr w:type="spellStart"/>
      <w:r w:rsidRPr="000C6AB2">
        <w:t>thông</w:t>
      </w:r>
      <w:proofErr w:type="spellEnd"/>
      <w:r w:rsidRPr="000C6AB2">
        <w:t xml:space="preserve"> </w:t>
      </w:r>
      <w:proofErr w:type="spellStart"/>
      <w:r w:rsidRPr="000C6AB2">
        <w:t>báo</w:t>
      </w:r>
      <w:proofErr w:type="spellEnd"/>
      <w:r w:rsidRPr="000C6AB2">
        <w:t xml:space="preserve"> </w:t>
      </w:r>
      <w:proofErr w:type="spellStart"/>
      <w:r w:rsidRPr="000C6AB2">
        <w:t>mới</w:t>
      </w:r>
      <w:proofErr w:type="spellEnd"/>
      <w:r w:rsidRPr="000C6AB2">
        <w:t xml:space="preserve"> </w:t>
      </w:r>
      <w:proofErr w:type="spellStart"/>
      <w:r w:rsidRPr="000C6AB2">
        <w:t>từ</w:t>
      </w:r>
      <w:proofErr w:type="spellEnd"/>
      <w:r w:rsidRPr="000C6AB2">
        <w:t xml:space="preserve"> </w:t>
      </w:r>
      <w:proofErr w:type="spellStart"/>
      <w:r w:rsidRPr="000C6AB2">
        <w:t>nhóm</w:t>
      </w:r>
      <w:proofErr w:type="spellEnd"/>
      <w:r w:rsidRPr="000C6AB2">
        <w:t xml:space="preserve"> chat </w:t>
      </w:r>
      <w:proofErr w:type="spellStart"/>
      <w:r w:rsidRPr="000C6AB2">
        <w:t>hoặc</w:t>
      </w:r>
      <w:proofErr w:type="spellEnd"/>
      <w:r w:rsidRPr="000C6AB2">
        <w:t xml:space="preserve"> </w:t>
      </w:r>
      <w:proofErr w:type="spellStart"/>
      <w:r w:rsidRPr="000C6AB2">
        <w:t>cập</w:t>
      </w:r>
      <w:proofErr w:type="spellEnd"/>
      <w:r w:rsidRPr="000C6AB2">
        <w:t xml:space="preserve"> </w:t>
      </w:r>
      <w:proofErr w:type="spellStart"/>
      <w:r w:rsidRPr="000C6AB2">
        <w:t>nhật</w:t>
      </w:r>
      <w:proofErr w:type="spellEnd"/>
      <w:r w:rsidRPr="000C6AB2">
        <w:t xml:space="preserve"> </w:t>
      </w:r>
      <w:proofErr w:type="spellStart"/>
      <w:r w:rsidRPr="000C6AB2">
        <w:t>hệ</w:t>
      </w:r>
      <w:proofErr w:type="spellEnd"/>
      <w:r w:rsidRPr="000C6AB2">
        <w:t xml:space="preserve"> </w:t>
      </w:r>
      <w:proofErr w:type="spellStart"/>
      <w:r w:rsidRPr="000C6AB2">
        <w:t>thống</w:t>
      </w:r>
      <w:proofErr w:type="spellEnd"/>
      <w:r w:rsidRPr="000C6AB2">
        <w:t xml:space="preserve">. Thanh sidebar </w:t>
      </w:r>
      <w:proofErr w:type="spellStart"/>
      <w:r w:rsidRPr="000C6AB2">
        <w:t>bên</w:t>
      </w:r>
      <w:proofErr w:type="spellEnd"/>
      <w:r w:rsidRPr="000C6AB2">
        <w:t xml:space="preserve"> </w:t>
      </w:r>
      <w:proofErr w:type="spellStart"/>
      <w:r w:rsidRPr="000C6AB2">
        <w:t>trái</w:t>
      </w:r>
      <w:proofErr w:type="spellEnd"/>
      <w:r w:rsidRPr="000C6AB2">
        <w:t xml:space="preserve"> </w:t>
      </w:r>
      <w:proofErr w:type="spellStart"/>
      <w:r w:rsidRPr="000C6AB2">
        <w:t>cho</w:t>
      </w:r>
      <w:proofErr w:type="spellEnd"/>
      <w:r w:rsidRPr="000C6AB2">
        <w:t xml:space="preserve"> </w:t>
      </w:r>
      <w:proofErr w:type="spellStart"/>
      <w:r w:rsidRPr="000C6AB2">
        <w:t>phép</w:t>
      </w:r>
      <w:proofErr w:type="spellEnd"/>
      <w:r w:rsidRPr="000C6AB2">
        <w:t xml:space="preserve"> </w:t>
      </w:r>
      <w:proofErr w:type="spellStart"/>
      <w:r w:rsidRPr="000C6AB2">
        <w:t>truy</w:t>
      </w:r>
      <w:proofErr w:type="spellEnd"/>
      <w:r w:rsidRPr="000C6AB2">
        <w:t xml:space="preserve"> </w:t>
      </w:r>
      <w:proofErr w:type="spellStart"/>
      <w:r w:rsidRPr="000C6AB2">
        <w:t>cập</w:t>
      </w:r>
      <w:proofErr w:type="spellEnd"/>
      <w:r w:rsidRPr="000C6AB2">
        <w:t xml:space="preserve"> </w:t>
      </w:r>
      <w:proofErr w:type="spellStart"/>
      <w:r w:rsidRPr="000C6AB2">
        <w:t>nhanh</w:t>
      </w:r>
      <w:proofErr w:type="spellEnd"/>
      <w:r w:rsidRPr="000C6AB2">
        <w:t xml:space="preserve"> </w:t>
      </w:r>
      <w:proofErr w:type="spellStart"/>
      <w:r w:rsidRPr="000C6AB2">
        <w:t>đến</w:t>
      </w:r>
      <w:proofErr w:type="spellEnd"/>
      <w:r w:rsidRPr="000C6AB2">
        <w:t xml:space="preserve"> </w:t>
      </w:r>
      <w:proofErr w:type="spellStart"/>
      <w:r w:rsidRPr="000C6AB2">
        <w:t>các</w:t>
      </w:r>
      <w:proofErr w:type="spellEnd"/>
      <w:r w:rsidRPr="000C6AB2">
        <w:t xml:space="preserve"> module </w:t>
      </w:r>
      <w:proofErr w:type="spellStart"/>
      <w:r w:rsidRPr="000C6AB2">
        <w:t>khác</w:t>
      </w:r>
      <w:proofErr w:type="spellEnd"/>
      <w:r w:rsidRPr="000C6AB2">
        <w:t xml:space="preserve"> </w:t>
      </w:r>
      <w:proofErr w:type="spellStart"/>
      <w:r w:rsidRPr="000C6AB2">
        <w:t>như</w:t>
      </w:r>
      <w:proofErr w:type="spellEnd"/>
      <w:r w:rsidRPr="000C6AB2">
        <w:t xml:space="preserve"> Tasks, Calendar, </w:t>
      </w:r>
      <w:proofErr w:type="spellStart"/>
      <w:r w:rsidRPr="000C6AB2">
        <w:t>và</w:t>
      </w:r>
      <w:proofErr w:type="spellEnd"/>
      <w:r w:rsidRPr="000C6AB2">
        <w:t xml:space="preserve"> Chat. </w:t>
      </w:r>
      <w:proofErr w:type="spellStart"/>
      <w:r w:rsidRPr="000C6AB2">
        <w:t>Phần</w:t>
      </w:r>
      <w:proofErr w:type="spellEnd"/>
      <w:r w:rsidRPr="000C6AB2">
        <w:t xml:space="preserve"> </w:t>
      </w:r>
      <w:proofErr w:type="spellStart"/>
      <w:r w:rsidRPr="000C6AB2">
        <w:t>chính</w:t>
      </w:r>
      <w:proofErr w:type="spellEnd"/>
      <w:r w:rsidRPr="000C6AB2">
        <w:t xml:space="preserve"> </w:t>
      </w:r>
      <w:proofErr w:type="spellStart"/>
      <w:r w:rsidRPr="000C6AB2">
        <w:t>giữa</w:t>
      </w:r>
      <w:proofErr w:type="spellEnd"/>
      <w:r w:rsidRPr="000C6AB2">
        <w:t xml:space="preserve"> </w:t>
      </w:r>
      <w:proofErr w:type="spellStart"/>
      <w:r w:rsidRPr="000C6AB2">
        <w:t>hiển</w:t>
      </w:r>
      <w:proofErr w:type="spellEnd"/>
      <w:r w:rsidRPr="000C6AB2">
        <w:t xml:space="preserve"> </w:t>
      </w:r>
      <w:proofErr w:type="spellStart"/>
      <w:r w:rsidRPr="000C6AB2">
        <w:t>thị</w:t>
      </w:r>
      <w:proofErr w:type="spellEnd"/>
      <w:r w:rsidRPr="000C6AB2">
        <w:t xml:space="preserve"> dashboard </w:t>
      </w:r>
      <w:proofErr w:type="spellStart"/>
      <w:r w:rsidRPr="000C6AB2">
        <w:t>với</w:t>
      </w:r>
      <w:proofErr w:type="spellEnd"/>
      <w:r w:rsidRPr="000C6AB2">
        <w:t xml:space="preserve"> </w:t>
      </w:r>
      <w:proofErr w:type="spellStart"/>
      <w:r w:rsidRPr="000C6AB2">
        <w:t>các</w:t>
      </w:r>
      <w:proofErr w:type="spellEnd"/>
      <w:r w:rsidRPr="000C6AB2">
        <w:t xml:space="preserve"> widget </w:t>
      </w:r>
      <w:proofErr w:type="spellStart"/>
      <w:r w:rsidRPr="000C6AB2">
        <w:t>thống</w:t>
      </w:r>
      <w:proofErr w:type="spellEnd"/>
      <w:r w:rsidRPr="000C6AB2">
        <w:t xml:space="preserve"> </w:t>
      </w:r>
      <w:proofErr w:type="spellStart"/>
      <w:r w:rsidRPr="000C6AB2">
        <w:t>kê</w:t>
      </w:r>
      <w:proofErr w:type="spellEnd"/>
      <w:r w:rsidRPr="000C6AB2">
        <w:t xml:space="preserve"> </w:t>
      </w:r>
      <w:proofErr w:type="spellStart"/>
      <w:r w:rsidRPr="000C6AB2">
        <w:t>cơ</w:t>
      </w:r>
      <w:proofErr w:type="spellEnd"/>
      <w:r w:rsidRPr="000C6AB2">
        <w:t xml:space="preserve"> </w:t>
      </w:r>
      <w:proofErr w:type="spellStart"/>
      <w:r w:rsidRPr="000C6AB2">
        <w:t>bản</w:t>
      </w:r>
      <w:proofErr w:type="spellEnd"/>
      <w:r w:rsidRPr="000C6AB2">
        <w:t xml:space="preserve"> </w:t>
      </w:r>
      <w:proofErr w:type="spellStart"/>
      <w:r w:rsidRPr="000C6AB2">
        <w:t>như</w:t>
      </w:r>
      <w:proofErr w:type="spellEnd"/>
      <w:r w:rsidRPr="000C6AB2">
        <w:t xml:space="preserve"> </w:t>
      </w:r>
      <w:proofErr w:type="spellStart"/>
      <w:r w:rsidRPr="000C6AB2">
        <w:t>tỷ</w:t>
      </w:r>
      <w:proofErr w:type="spellEnd"/>
      <w:r w:rsidRPr="000C6AB2">
        <w:t xml:space="preserve"> </w:t>
      </w:r>
      <w:proofErr w:type="spellStart"/>
      <w:r w:rsidRPr="000C6AB2">
        <w:t>lệ</w:t>
      </w:r>
      <w:proofErr w:type="spellEnd"/>
      <w:r w:rsidRPr="000C6AB2">
        <w:t xml:space="preserve"> </w:t>
      </w:r>
      <w:proofErr w:type="spellStart"/>
      <w:r w:rsidRPr="000C6AB2">
        <w:t>hoàn</w:t>
      </w:r>
      <w:proofErr w:type="spellEnd"/>
      <w:r w:rsidRPr="000C6AB2">
        <w:t xml:space="preserve"> </w:t>
      </w:r>
      <w:proofErr w:type="spellStart"/>
      <w:r w:rsidRPr="000C6AB2">
        <w:t>thành</w:t>
      </w:r>
      <w:proofErr w:type="spellEnd"/>
      <w:r w:rsidRPr="000C6AB2">
        <w:t xml:space="preserve"> </w:t>
      </w:r>
      <w:proofErr w:type="spellStart"/>
      <w:r w:rsidRPr="000C6AB2">
        <w:t>nhiệm</w:t>
      </w:r>
      <w:proofErr w:type="spellEnd"/>
      <w:r w:rsidRPr="000C6AB2">
        <w:t xml:space="preserve"> </w:t>
      </w:r>
      <w:proofErr w:type="spellStart"/>
      <w:r w:rsidRPr="000C6AB2">
        <w:t>vụ</w:t>
      </w:r>
      <w:proofErr w:type="spellEnd"/>
      <w:r w:rsidRPr="000C6AB2">
        <w:t xml:space="preserve"> </w:t>
      </w:r>
      <w:proofErr w:type="spellStart"/>
      <w:r w:rsidRPr="000C6AB2">
        <w:t>trong</w:t>
      </w:r>
      <w:proofErr w:type="spellEnd"/>
      <w:r w:rsidRPr="000C6AB2">
        <w:t xml:space="preserve"> </w:t>
      </w:r>
      <w:proofErr w:type="spellStart"/>
      <w:r w:rsidRPr="000C6AB2">
        <w:t>tuần</w:t>
      </w:r>
      <w:proofErr w:type="spellEnd"/>
      <w:r w:rsidRPr="000C6AB2">
        <w:t xml:space="preserve">. Giao </w:t>
      </w:r>
      <w:proofErr w:type="spellStart"/>
      <w:r w:rsidRPr="000C6AB2">
        <w:t>diện</w:t>
      </w:r>
      <w:proofErr w:type="spellEnd"/>
      <w:r w:rsidRPr="000C6AB2">
        <w:t xml:space="preserve"> </w:t>
      </w:r>
      <w:proofErr w:type="spellStart"/>
      <w:r w:rsidRPr="000C6AB2">
        <w:t>được</w:t>
      </w:r>
      <w:proofErr w:type="spellEnd"/>
      <w:r w:rsidRPr="000C6AB2">
        <w:t xml:space="preserve"> </w:t>
      </w:r>
      <w:proofErr w:type="spellStart"/>
      <w:r w:rsidRPr="000C6AB2">
        <w:t>tối</w:t>
      </w:r>
      <w:proofErr w:type="spellEnd"/>
      <w:r w:rsidRPr="000C6AB2">
        <w:t xml:space="preserve"> </w:t>
      </w:r>
      <w:proofErr w:type="spellStart"/>
      <w:r w:rsidRPr="000C6AB2">
        <w:t>ưu</w:t>
      </w:r>
      <w:proofErr w:type="spellEnd"/>
      <w:r w:rsidRPr="000C6AB2">
        <w:t xml:space="preserve"> </w:t>
      </w:r>
      <w:proofErr w:type="spellStart"/>
      <w:r w:rsidRPr="000C6AB2">
        <w:t>để</w:t>
      </w:r>
      <w:proofErr w:type="spellEnd"/>
      <w:r w:rsidRPr="000C6AB2">
        <w:t xml:space="preserve"> </w:t>
      </w:r>
      <w:proofErr w:type="spellStart"/>
      <w:r w:rsidRPr="000C6AB2">
        <w:t>hiển</w:t>
      </w:r>
      <w:proofErr w:type="spellEnd"/>
      <w:r w:rsidRPr="000C6AB2">
        <w:t xml:space="preserve"> </w:t>
      </w:r>
      <w:proofErr w:type="spellStart"/>
      <w:r w:rsidRPr="000C6AB2">
        <w:t>thị</w:t>
      </w:r>
      <w:proofErr w:type="spellEnd"/>
      <w:r w:rsidRPr="000C6AB2">
        <w:t xml:space="preserve"> </w:t>
      </w:r>
      <w:proofErr w:type="spellStart"/>
      <w:r w:rsidRPr="000C6AB2">
        <w:t>nhanh</w:t>
      </w:r>
      <w:proofErr w:type="spellEnd"/>
      <w:r w:rsidRPr="000C6AB2">
        <w:t xml:space="preserve"> </w:t>
      </w:r>
      <w:proofErr w:type="spellStart"/>
      <w:r w:rsidRPr="000C6AB2">
        <w:t>chóng</w:t>
      </w:r>
      <w:proofErr w:type="spellEnd"/>
      <w:r w:rsidRPr="000C6AB2">
        <w:t xml:space="preserve">, </w:t>
      </w:r>
      <w:proofErr w:type="spellStart"/>
      <w:r w:rsidRPr="000C6AB2">
        <w:t>giúp</w:t>
      </w:r>
      <w:proofErr w:type="spellEnd"/>
      <w:r w:rsidRPr="000C6AB2">
        <w:t xml:space="preserve"> </w:t>
      </w:r>
      <w:proofErr w:type="spellStart"/>
      <w:r w:rsidRPr="000C6AB2">
        <w:t>người</w:t>
      </w:r>
      <w:proofErr w:type="spellEnd"/>
      <w:r w:rsidRPr="000C6AB2">
        <w:t xml:space="preserve"> </w:t>
      </w:r>
      <w:proofErr w:type="spellStart"/>
      <w:r w:rsidRPr="000C6AB2">
        <w:t>dùng</w:t>
      </w:r>
      <w:proofErr w:type="spellEnd"/>
      <w:r w:rsidRPr="000C6AB2">
        <w:t xml:space="preserve"> </w:t>
      </w:r>
      <w:proofErr w:type="spellStart"/>
      <w:r w:rsidRPr="000C6AB2">
        <w:t>nắm</w:t>
      </w:r>
      <w:proofErr w:type="spellEnd"/>
      <w:r w:rsidRPr="000C6AB2">
        <w:t xml:space="preserve"> </w:t>
      </w:r>
      <w:proofErr w:type="spellStart"/>
      <w:r w:rsidRPr="000C6AB2">
        <w:t>bắt</w:t>
      </w:r>
      <w:proofErr w:type="spellEnd"/>
      <w:r w:rsidRPr="000C6AB2">
        <w:t xml:space="preserve"> </w:t>
      </w:r>
      <w:proofErr w:type="spellStart"/>
      <w:r w:rsidRPr="000C6AB2">
        <w:t>tình</w:t>
      </w:r>
      <w:proofErr w:type="spellEnd"/>
      <w:r w:rsidRPr="000C6AB2">
        <w:t xml:space="preserve"> </w:t>
      </w:r>
      <w:proofErr w:type="spellStart"/>
      <w:r w:rsidRPr="000C6AB2">
        <w:t>hình</w:t>
      </w:r>
      <w:proofErr w:type="spellEnd"/>
      <w:r w:rsidRPr="000C6AB2">
        <w:t xml:space="preserve"> công </w:t>
      </w:r>
      <w:proofErr w:type="spellStart"/>
      <w:r w:rsidRPr="000C6AB2">
        <w:t>việc</w:t>
      </w:r>
      <w:proofErr w:type="spellEnd"/>
      <w:r w:rsidRPr="000C6AB2">
        <w:t xml:space="preserve"> </w:t>
      </w:r>
      <w:proofErr w:type="spellStart"/>
      <w:r w:rsidRPr="000C6AB2">
        <w:t>chỉ</w:t>
      </w:r>
      <w:proofErr w:type="spellEnd"/>
      <w:r w:rsidRPr="000C6AB2">
        <w:t xml:space="preserve"> </w:t>
      </w:r>
      <w:proofErr w:type="spellStart"/>
      <w:r w:rsidRPr="000C6AB2">
        <w:t>trong</w:t>
      </w:r>
      <w:proofErr w:type="spellEnd"/>
      <w:r w:rsidRPr="000C6AB2">
        <w:t xml:space="preserve"> </w:t>
      </w:r>
      <w:proofErr w:type="spellStart"/>
      <w:r w:rsidRPr="000C6AB2">
        <w:t>vài</w:t>
      </w:r>
      <w:proofErr w:type="spellEnd"/>
      <w:r w:rsidRPr="000C6AB2">
        <w:t xml:space="preserve"> </w:t>
      </w:r>
      <w:proofErr w:type="spellStart"/>
      <w:r w:rsidRPr="000C6AB2">
        <w:t>giây</w:t>
      </w:r>
      <w:proofErr w:type="spellEnd"/>
      <w:r w:rsidRPr="000C6AB2">
        <w:t>.</w:t>
      </w:r>
    </w:p>
    <w:p w14:paraId="1BE3B33D" w14:textId="77777777" w:rsidR="00835497" w:rsidRPr="00835497" w:rsidRDefault="00835497" w:rsidP="00835497"/>
    <w:p w14:paraId="4626F5C2" w14:textId="77777777" w:rsidR="00993E62" w:rsidRDefault="00805F13" w:rsidP="00993E62">
      <w:pPr>
        <w:keepNext/>
        <w:jc w:val="center"/>
      </w:pPr>
      <w:r w:rsidRPr="00805F13">
        <w:rPr>
          <w:noProof/>
        </w:rPr>
        <w:drawing>
          <wp:inline distT="0" distB="0" distL="0" distR="0" wp14:anchorId="0DA55AF1" wp14:editId="1F91EE5A">
            <wp:extent cx="5235919" cy="274320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21422" cy="2787996"/>
                    </a:xfrm>
                    <a:prstGeom prst="rect">
                      <a:avLst/>
                    </a:prstGeom>
                  </pic:spPr>
                </pic:pic>
              </a:graphicData>
            </a:graphic>
          </wp:inline>
        </w:drawing>
      </w:r>
    </w:p>
    <w:p w14:paraId="0E4180F8" w14:textId="0756B308" w:rsidR="00A50111" w:rsidRDefault="00993E62" w:rsidP="00993E62">
      <w:pPr>
        <w:pStyle w:val="Caption"/>
      </w:pPr>
      <w:proofErr w:type="spellStart"/>
      <w:proofErr w:type="gramStart"/>
      <w:r>
        <w:t>Hình</w:t>
      </w:r>
      <w:proofErr w:type="spellEnd"/>
      <w:r>
        <w:t xml:space="preserve">  </w:t>
      </w:r>
      <w:r w:rsidR="002752F8">
        <w:rPr>
          <w:rFonts w:hint="eastAsia"/>
          <w:lang w:eastAsia="ja-JP"/>
        </w:rPr>
        <w:t>24</w:t>
      </w:r>
      <w:proofErr w:type="gramEnd"/>
      <w:r>
        <w:rPr>
          <w:rFonts w:hint="eastAsia"/>
          <w:lang w:eastAsia="ja-JP"/>
        </w:rPr>
        <w:t xml:space="preserve">. Giao </w:t>
      </w:r>
      <w:proofErr w:type="spellStart"/>
      <w:r>
        <w:rPr>
          <w:rFonts w:hint="eastAsia"/>
          <w:lang w:eastAsia="ja-JP"/>
        </w:rPr>
        <w:t>di</w:t>
      </w:r>
      <w:r>
        <w:rPr>
          <w:lang w:eastAsia="ja-JP"/>
        </w:rPr>
        <w:t>ệ</w:t>
      </w:r>
      <w:r>
        <w:rPr>
          <w:rFonts w:hint="eastAsia"/>
          <w:lang w:eastAsia="ja-JP"/>
        </w:rPr>
        <w:t>n</w:t>
      </w:r>
      <w:proofErr w:type="spellEnd"/>
      <w:r>
        <w:rPr>
          <w:rFonts w:hint="eastAsia"/>
          <w:lang w:eastAsia="ja-JP"/>
        </w:rPr>
        <w:t xml:space="preserve"> Home</w:t>
      </w:r>
    </w:p>
    <w:p w14:paraId="37AC72DE" w14:textId="77777777" w:rsidR="000C6AB2" w:rsidRDefault="000C6AB2" w:rsidP="006350B0">
      <w:pPr>
        <w:jc w:val="center"/>
      </w:pPr>
    </w:p>
    <w:p w14:paraId="667125C3" w14:textId="77777777" w:rsidR="000C6AB2" w:rsidRDefault="000C6AB2" w:rsidP="006350B0">
      <w:pPr>
        <w:jc w:val="center"/>
      </w:pPr>
    </w:p>
    <w:p w14:paraId="4F2203C1" w14:textId="77777777" w:rsidR="000C6AB2" w:rsidRDefault="000C6AB2" w:rsidP="006350B0">
      <w:pPr>
        <w:jc w:val="center"/>
      </w:pPr>
    </w:p>
    <w:p w14:paraId="29A3B600" w14:textId="77777777" w:rsidR="000C6AB2" w:rsidRDefault="000C6AB2" w:rsidP="006350B0">
      <w:pPr>
        <w:jc w:val="center"/>
      </w:pPr>
    </w:p>
    <w:p w14:paraId="2EC5127D" w14:textId="77777777" w:rsidR="000C6AB2" w:rsidRDefault="000C6AB2" w:rsidP="006350B0">
      <w:pPr>
        <w:jc w:val="center"/>
      </w:pPr>
    </w:p>
    <w:p w14:paraId="471AD54E" w14:textId="77777777" w:rsidR="000C6AB2" w:rsidRDefault="000C6AB2" w:rsidP="006350B0">
      <w:pPr>
        <w:jc w:val="center"/>
      </w:pPr>
    </w:p>
    <w:p w14:paraId="27E296F7" w14:textId="77777777" w:rsidR="000C6AB2" w:rsidRDefault="000C6AB2" w:rsidP="006350B0">
      <w:pPr>
        <w:jc w:val="center"/>
      </w:pPr>
    </w:p>
    <w:p w14:paraId="66BF4131" w14:textId="77777777" w:rsidR="000C6AB2" w:rsidRDefault="000C6AB2" w:rsidP="006350B0">
      <w:pPr>
        <w:jc w:val="center"/>
      </w:pPr>
    </w:p>
    <w:p w14:paraId="521E5643" w14:textId="77777777" w:rsidR="000C6AB2" w:rsidRDefault="000C6AB2" w:rsidP="006350B0">
      <w:pPr>
        <w:jc w:val="center"/>
      </w:pPr>
    </w:p>
    <w:p w14:paraId="6312FECB" w14:textId="77777777" w:rsidR="000C6AB2" w:rsidRDefault="000C6AB2" w:rsidP="006350B0">
      <w:pPr>
        <w:jc w:val="center"/>
      </w:pPr>
    </w:p>
    <w:p w14:paraId="39BC31D1" w14:textId="77777777" w:rsidR="000C6AB2" w:rsidRPr="00A50111" w:rsidRDefault="000C6AB2" w:rsidP="006350B0">
      <w:pPr>
        <w:jc w:val="center"/>
      </w:pPr>
    </w:p>
    <w:p w14:paraId="4FDA83D4" w14:textId="77777777" w:rsidR="00805F13" w:rsidRDefault="00805F13">
      <w:pPr>
        <w:spacing w:before="0"/>
        <w:jc w:val="left"/>
        <w:rPr>
          <w:sz w:val="32"/>
        </w:rPr>
      </w:pPr>
    </w:p>
    <w:p w14:paraId="631B6CEE" w14:textId="6BD04A20" w:rsidR="00805F13" w:rsidRDefault="00835497" w:rsidP="00124645">
      <w:pPr>
        <w:pStyle w:val="Heading2"/>
      </w:pPr>
      <w:bookmarkStart w:id="2156" w:name="_Toc216117362"/>
      <w:r>
        <w:lastRenderedPageBreak/>
        <w:t xml:space="preserve">3.2. Giao </w:t>
      </w:r>
      <w:proofErr w:type="spellStart"/>
      <w:r>
        <w:t>diện</w:t>
      </w:r>
      <w:proofErr w:type="spellEnd"/>
      <w:r>
        <w:t xml:space="preserve"> Tasks</w:t>
      </w:r>
      <w:bookmarkEnd w:id="2156"/>
    </w:p>
    <w:p w14:paraId="1A6A9A6D" w14:textId="3D93727B" w:rsidR="00835497" w:rsidRPr="00835497" w:rsidRDefault="000C6AB2" w:rsidP="003230B7">
      <w:pPr>
        <w:ind w:firstLine="567"/>
      </w:pPr>
      <w:r w:rsidRPr="000C6AB2">
        <w:t xml:space="preserve">Giao </w:t>
      </w:r>
      <w:proofErr w:type="spellStart"/>
      <w:r w:rsidRPr="000C6AB2">
        <w:t>diện</w:t>
      </w:r>
      <w:proofErr w:type="spellEnd"/>
      <w:r w:rsidRPr="000C6AB2">
        <w:t xml:space="preserve"> Tasks </w:t>
      </w:r>
      <w:proofErr w:type="spellStart"/>
      <w:r w:rsidRPr="000C6AB2">
        <w:t>tập</w:t>
      </w:r>
      <w:proofErr w:type="spellEnd"/>
      <w:r w:rsidRPr="000C6AB2">
        <w:t xml:space="preserve"> </w:t>
      </w:r>
      <w:proofErr w:type="spellStart"/>
      <w:r w:rsidRPr="000C6AB2">
        <w:t>trung</w:t>
      </w:r>
      <w:proofErr w:type="spellEnd"/>
      <w:r w:rsidRPr="000C6AB2">
        <w:t xml:space="preserve"> </w:t>
      </w:r>
      <w:proofErr w:type="spellStart"/>
      <w:r w:rsidRPr="000C6AB2">
        <w:t>vào</w:t>
      </w:r>
      <w:proofErr w:type="spellEnd"/>
      <w:r w:rsidRPr="000C6AB2">
        <w:t xml:space="preserve"> </w:t>
      </w:r>
      <w:proofErr w:type="spellStart"/>
      <w:r w:rsidRPr="000C6AB2">
        <w:t>việc</w:t>
      </w:r>
      <w:proofErr w:type="spellEnd"/>
      <w:r w:rsidRPr="000C6AB2">
        <w:t xml:space="preserve"> </w:t>
      </w:r>
      <w:proofErr w:type="spellStart"/>
      <w:r w:rsidRPr="000C6AB2">
        <w:t>quản</w:t>
      </w:r>
      <w:proofErr w:type="spellEnd"/>
      <w:r w:rsidRPr="000C6AB2">
        <w:t xml:space="preserve"> </w:t>
      </w:r>
      <w:proofErr w:type="spellStart"/>
      <w:r w:rsidRPr="000C6AB2">
        <w:t>lý</w:t>
      </w:r>
      <w:proofErr w:type="spellEnd"/>
      <w:r w:rsidRPr="000C6AB2">
        <w:t xml:space="preserve"> </w:t>
      </w:r>
      <w:proofErr w:type="spellStart"/>
      <w:r w:rsidRPr="000C6AB2">
        <w:t>danh</w:t>
      </w:r>
      <w:proofErr w:type="spellEnd"/>
      <w:r w:rsidRPr="000C6AB2">
        <w:t xml:space="preserve"> </w:t>
      </w:r>
      <w:proofErr w:type="spellStart"/>
      <w:r w:rsidRPr="000C6AB2">
        <w:t>sách</w:t>
      </w:r>
      <w:proofErr w:type="spellEnd"/>
      <w:r w:rsidRPr="000C6AB2">
        <w:t xml:space="preserve"> công </w:t>
      </w:r>
      <w:proofErr w:type="spellStart"/>
      <w:r w:rsidRPr="000C6AB2">
        <w:t>việc</w:t>
      </w:r>
      <w:proofErr w:type="spellEnd"/>
      <w:r w:rsidRPr="000C6AB2">
        <w:t xml:space="preserve"> </w:t>
      </w:r>
      <w:proofErr w:type="spellStart"/>
      <w:r w:rsidRPr="000C6AB2">
        <w:t>cá</w:t>
      </w:r>
      <w:proofErr w:type="spellEnd"/>
      <w:r w:rsidRPr="000C6AB2">
        <w:t xml:space="preserve"> </w:t>
      </w:r>
      <w:proofErr w:type="spellStart"/>
      <w:r w:rsidRPr="000C6AB2">
        <w:t>nhân</w:t>
      </w:r>
      <w:proofErr w:type="spellEnd"/>
      <w:r w:rsidRPr="000C6AB2">
        <w:t xml:space="preserve">. </w:t>
      </w:r>
      <w:proofErr w:type="spellStart"/>
      <w:r w:rsidRPr="000C6AB2">
        <w:t>Người</w:t>
      </w:r>
      <w:proofErr w:type="spellEnd"/>
      <w:r w:rsidRPr="000C6AB2">
        <w:t xml:space="preserve"> </w:t>
      </w:r>
      <w:proofErr w:type="spellStart"/>
      <w:r w:rsidRPr="000C6AB2">
        <w:t>dùng</w:t>
      </w:r>
      <w:proofErr w:type="spellEnd"/>
      <w:r w:rsidRPr="000C6AB2">
        <w:t xml:space="preserve"> </w:t>
      </w:r>
      <w:proofErr w:type="spellStart"/>
      <w:r w:rsidRPr="000C6AB2">
        <w:t>có</w:t>
      </w:r>
      <w:proofErr w:type="spellEnd"/>
      <w:r w:rsidRPr="000C6AB2">
        <w:t xml:space="preserve"> </w:t>
      </w:r>
      <w:proofErr w:type="spellStart"/>
      <w:r w:rsidRPr="000C6AB2">
        <w:t>thể</w:t>
      </w:r>
      <w:proofErr w:type="spellEnd"/>
      <w:r w:rsidRPr="000C6AB2">
        <w:t xml:space="preserve"> </w:t>
      </w:r>
      <w:proofErr w:type="spellStart"/>
      <w:r w:rsidRPr="000C6AB2">
        <w:t>thêm</w:t>
      </w:r>
      <w:proofErr w:type="spellEnd"/>
      <w:r w:rsidRPr="000C6AB2">
        <w:t xml:space="preserve"> </w:t>
      </w:r>
      <w:proofErr w:type="spellStart"/>
      <w:r w:rsidRPr="000C6AB2">
        <w:t>mới</w:t>
      </w:r>
      <w:proofErr w:type="spellEnd"/>
      <w:r w:rsidRPr="000C6AB2">
        <w:t xml:space="preserve"> </w:t>
      </w:r>
      <w:proofErr w:type="spellStart"/>
      <w:r w:rsidRPr="000C6AB2">
        <w:t>nhiệm</w:t>
      </w:r>
      <w:proofErr w:type="spellEnd"/>
      <w:r w:rsidRPr="000C6AB2">
        <w:t xml:space="preserve"> </w:t>
      </w:r>
      <w:proofErr w:type="spellStart"/>
      <w:r w:rsidRPr="000C6AB2">
        <w:t>vụ</w:t>
      </w:r>
      <w:proofErr w:type="spellEnd"/>
      <w:r w:rsidRPr="000C6AB2">
        <w:t xml:space="preserve"> </w:t>
      </w:r>
      <w:proofErr w:type="spellStart"/>
      <w:r w:rsidRPr="000C6AB2">
        <w:t>bằng</w:t>
      </w:r>
      <w:proofErr w:type="spellEnd"/>
      <w:r w:rsidRPr="000C6AB2">
        <w:t xml:space="preserve"> </w:t>
      </w:r>
      <w:proofErr w:type="spellStart"/>
      <w:r w:rsidRPr="000C6AB2">
        <w:t>cách</w:t>
      </w:r>
      <w:proofErr w:type="spellEnd"/>
      <w:r w:rsidRPr="000C6AB2">
        <w:t xml:space="preserve"> </w:t>
      </w:r>
      <w:proofErr w:type="spellStart"/>
      <w:r w:rsidRPr="000C6AB2">
        <w:t>nhập</w:t>
      </w:r>
      <w:proofErr w:type="spellEnd"/>
      <w:r w:rsidRPr="000C6AB2">
        <w:t xml:space="preserve"> </w:t>
      </w:r>
      <w:proofErr w:type="spellStart"/>
      <w:r w:rsidRPr="000C6AB2">
        <w:t>tiêu</w:t>
      </w:r>
      <w:proofErr w:type="spellEnd"/>
      <w:r w:rsidRPr="000C6AB2">
        <w:t xml:space="preserve"> </w:t>
      </w:r>
      <w:proofErr w:type="spellStart"/>
      <w:r w:rsidRPr="000C6AB2">
        <w:t>đề</w:t>
      </w:r>
      <w:proofErr w:type="spellEnd"/>
      <w:r w:rsidRPr="000C6AB2">
        <w:t xml:space="preserve">, </w:t>
      </w:r>
      <w:proofErr w:type="spellStart"/>
      <w:r w:rsidRPr="000C6AB2">
        <w:t>mô</w:t>
      </w:r>
      <w:proofErr w:type="spellEnd"/>
      <w:r w:rsidRPr="000C6AB2">
        <w:t xml:space="preserve"> </w:t>
      </w:r>
      <w:proofErr w:type="spellStart"/>
      <w:r w:rsidRPr="000C6AB2">
        <w:t>tả</w:t>
      </w:r>
      <w:proofErr w:type="spellEnd"/>
      <w:r w:rsidRPr="000C6AB2">
        <w:t xml:space="preserve">, </w:t>
      </w:r>
      <w:proofErr w:type="spellStart"/>
      <w:r w:rsidRPr="000C6AB2">
        <w:t>hạn</w:t>
      </w:r>
      <w:proofErr w:type="spellEnd"/>
      <w:r w:rsidRPr="000C6AB2">
        <w:t xml:space="preserve"> </w:t>
      </w:r>
      <w:proofErr w:type="spellStart"/>
      <w:r w:rsidRPr="000C6AB2">
        <w:t>chót</w:t>
      </w:r>
      <w:proofErr w:type="spellEnd"/>
      <w:r w:rsidRPr="000C6AB2">
        <w:t xml:space="preserve">, </w:t>
      </w:r>
      <w:proofErr w:type="spellStart"/>
      <w:r w:rsidRPr="000C6AB2">
        <w:t>và</w:t>
      </w:r>
      <w:proofErr w:type="spellEnd"/>
      <w:r w:rsidRPr="000C6AB2">
        <w:t xml:space="preserve"> </w:t>
      </w:r>
      <w:proofErr w:type="spellStart"/>
      <w:r w:rsidRPr="000C6AB2">
        <w:t>mức</w:t>
      </w:r>
      <w:proofErr w:type="spellEnd"/>
      <w:r w:rsidRPr="000C6AB2">
        <w:t xml:space="preserve"> </w:t>
      </w:r>
      <w:proofErr w:type="spellStart"/>
      <w:r w:rsidRPr="000C6AB2">
        <w:t>độ</w:t>
      </w:r>
      <w:proofErr w:type="spellEnd"/>
      <w:r w:rsidRPr="000C6AB2">
        <w:t xml:space="preserve"> </w:t>
      </w:r>
      <w:proofErr w:type="spellStart"/>
      <w:r w:rsidRPr="000C6AB2">
        <w:t>ưu</w:t>
      </w:r>
      <w:proofErr w:type="spellEnd"/>
      <w:r w:rsidRPr="000C6AB2">
        <w:t xml:space="preserve"> </w:t>
      </w:r>
      <w:proofErr w:type="spellStart"/>
      <w:r w:rsidRPr="000C6AB2">
        <w:t>tiên</w:t>
      </w:r>
      <w:proofErr w:type="spellEnd"/>
      <w:r w:rsidRPr="000C6AB2">
        <w:t xml:space="preserve"> (</w:t>
      </w:r>
      <w:proofErr w:type="spellStart"/>
      <w:r w:rsidRPr="000C6AB2">
        <w:t>thấp</w:t>
      </w:r>
      <w:proofErr w:type="spellEnd"/>
      <w:r w:rsidRPr="000C6AB2">
        <w:t xml:space="preserve">, </w:t>
      </w:r>
      <w:proofErr w:type="spellStart"/>
      <w:r w:rsidRPr="000C6AB2">
        <w:t>trung</w:t>
      </w:r>
      <w:proofErr w:type="spellEnd"/>
      <w:r w:rsidRPr="000C6AB2">
        <w:t xml:space="preserve"> </w:t>
      </w:r>
      <w:proofErr w:type="spellStart"/>
      <w:r w:rsidRPr="000C6AB2">
        <w:t>bình</w:t>
      </w:r>
      <w:proofErr w:type="spellEnd"/>
      <w:r w:rsidRPr="000C6AB2">
        <w:t xml:space="preserve">, </w:t>
      </w:r>
      <w:proofErr w:type="spellStart"/>
      <w:r w:rsidRPr="000C6AB2">
        <w:t>cao</w:t>
      </w:r>
      <w:proofErr w:type="spellEnd"/>
      <w:r w:rsidRPr="000C6AB2">
        <w:t xml:space="preserve">). Danh </w:t>
      </w:r>
      <w:proofErr w:type="spellStart"/>
      <w:r w:rsidRPr="000C6AB2">
        <w:t>sách</w:t>
      </w:r>
      <w:proofErr w:type="spellEnd"/>
      <w:r w:rsidRPr="000C6AB2">
        <w:t xml:space="preserve"> </w:t>
      </w:r>
      <w:proofErr w:type="spellStart"/>
      <w:r w:rsidRPr="000C6AB2">
        <w:t>nhiệm</w:t>
      </w:r>
      <w:proofErr w:type="spellEnd"/>
      <w:r w:rsidRPr="000C6AB2">
        <w:t xml:space="preserve"> </w:t>
      </w:r>
      <w:proofErr w:type="spellStart"/>
      <w:r w:rsidRPr="000C6AB2">
        <w:t>vụ</w:t>
      </w:r>
      <w:proofErr w:type="spellEnd"/>
      <w:r w:rsidRPr="000C6AB2">
        <w:t xml:space="preserve"> </w:t>
      </w:r>
      <w:proofErr w:type="spellStart"/>
      <w:r w:rsidRPr="000C6AB2">
        <w:t>được</w:t>
      </w:r>
      <w:proofErr w:type="spellEnd"/>
      <w:r w:rsidRPr="000C6AB2">
        <w:t xml:space="preserve"> </w:t>
      </w:r>
      <w:proofErr w:type="spellStart"/>
      <w:r w:rsidRPr="000C6AB2">
        <w:t>hiển</w:t>
      </w:r>
      <w:proofErr w:type="spellEnd"/>
      <w:r w:rsidRPr="000C6AB2">
        <w:t xml:space="preserve"> </w:t>
      </w:r>
      <w:proofErr w:type="spellStart"/>
      <w:r w:rsidRPr="000C6AB2">
        <w:t>thị</w:t>
      </w:r>
      <w:proofErr w:type="spellEnd"/>
      <w:r w:rsidRPr="000C6AB2">
        <w:t xml:space="preserve"> </w:t>
      </w:r>
      <w:proofErr w:type="spellStart"/>
      <w:r w:rsidRPr="000C6AB2">
        <w:t>dưới</w:t>
      </w:r>
      <w:proofErr w:type="spellEnd"/>
      <w:r w:rsidRPr="000C6AB2">
        <w:t xml:space="preserve"> </w:t>
      </w:r>
      <w:proofErr w:type="spellStart"/>
      <w:r w:rsidRPr="000C6AB2">
        <w:t>dạng</w:t>
      </w:r>
      <w:proofErr w:type="spellEnd"/>
      <w:r w:rsidRPr="000C6AB2">
        <w:t xml:space="preserve"> </w:t>
      </w:r>
      <w:proofErr w:type="spellStart"/>
      <w:r w:rsidRPr="000C6AB2">
        <w:t>bảng</w:t>
      </w:r>
      <w:proofErr w:type="spellEnd"/>
      <w:r w:rsidRPr="000C6AB2">
        <w:t xml:space="preserve"> </w:t>
      </w:r>
      <w:proofErr w:type="spellStart"/>
      <w:r w:rsidRPr="000C6AB2">
        <w:t>hoặc</w:t>
      </w:r>
      <w:proofErr w:type="spellEnd"/>
      <w:r w:rsidRPr="000C6AB2">
        <w:t xml:space="preserve"> </w:t>
      </w:r>
      <w:proofErr w:type="spellStart"/>
      <w:r w:rsidRPr="000C6AB2">
        <w:t>lưới</w:t>
      </w:r>
      <w:proofErr w:type="spellEnd"/>
      <w:r w:rsidRPr="000C6AB2">
        <w:t xml:space="preserve">, </w:t>
      </w:r>
      <w:proofErr w:type="spellStart"/>
      <w:r w:rsidRPr="000C6AB2">
        <w:t>với</w:t>
      </w:r>
      <w:proofErr w:type="spellEnd"/>
      <w:r w:rsidRPr="000C6AB2">
        <w:t xml:space="preserve"> </w:t>
      </w:r>
      <w:proofErr w:type="spellStart"/>
      <w:r w:rsidRPr="000C6AB2">
        <w:t>các</w:t>
      </w:r>
      <w:proofErr w:type="spellEnd"/>
      <w:r w:rsidRPr="000C6AB2">
        <w:t xml:space="preserve"> </w:t>
      </w:r>
      <w:proofErr w:type="spellStart"/>
      <w:r w:rsidRPr="000C6AB2">
        <w:t>bộ</w:t>
      </w:r>
      <w:proofErr w:type="spellEnd"/>
      <w:r w:rsidRPr="000C6AB2">
        <w:t xml:space="preserve"> </w:t>
      </w:r>
      <w:proofErr w:type="spellStart"/>
      <w:r w:rsidRPr="000C6AB2">
        <w:t>lọc</w:t>
      </w:r>
      <w:proofErr w:type="spellEnd"/>
      <w:r w:rsidRPr="000C6AB2">
        <w:t xml:space="preserve"> </w:t>
      </w:r>
      <w:proofErr w:type="spellStart"/>
      <w:r w:rsidRPr="000C6AB2">
        <w:t>theo</w:t>
      </w:r>
      <w:proofErr w:type="spellEnd"/>
      <w:r w:rsidRPr="000C6AB2">
        <w:t xml:space="preserve"> </w:t>
      </w:r>
      <w:proofErr w:type="spellStart"/>
      <w:r w:rsidRPr="000C6AB2">
        <w:t>trạng</w:t>
      </w:r>
      <w:proofErr w:type="spellEnd"/>
      <w:r w:rsidRPr="000C6AB2">
        <w:t xml:space="preserve"> </w:t>
      </w:r>
      <w:proofErr w:type="spellStart"/>
      <w:r w:rsidRPr="000C6AB2">
        <w:t>thái</w:t>
      </w:r>
      <w:proofErr w:type="spellEnd"/>
      <w:r w:rsidRPr="000C6AB2">
        <w:t xml:space="preserve"> (To Do, In Progress, Done) </w:t>
      </w:r>
      <w:proofErr w:type="spellStart"/>
      <w:r w:rsidRPr="000C6AB2">
        <w:t>và</w:t>
      </w:r>
      <w:proofErr w:type="spellEnd"/>
      <w:r w:rsidRPr="000C6AB2">
        <w:t xml:space="preserve"> </w:t>
      </w:r>
      <w:proofErr w:type="spellStart"/>
      <w:r w:rsidRPr="000C6AB2">
        <w:t>tìm</w:t>
      </w:r>
      <w:proofErr w:type="spellEnd"/>
      <w:r w:rsidRPr="000C6AB2">
        <w:t xml:space="preserve"> </w:t>
      </w:r>
      <w:proofErr w:type="spellStart"/>
      <w:r w:rsidRPr="000C6AB2">
        <w:t>kiếm</w:t>
      </w:r>
      <w:proofErr w:type="spellEnd"/>
      <w:r w:rsidRPr="000C6AB2">
        <w:t xml:space="preserve"> </w:t>
      </w:r>
      <w:proofErr w:type="spellStart"/>
      <w:r w:rsidRPr="000C6AB2">
        <w:t>theo</w:t>
      </w:r>
      <w:proofErr w:type="spellEnd"/>
      <w:r w:rsidRPr="000C6AB2">
        <w:t xml:space="preserve"> </w:t>
      </w:r>
      <w:proofErr w:type="spellStart"/>
      <w:r w:rsidRPr="000C6AB2">
        <w:t>từ</w:t>
      </w:r>
      <w:proofErr w:type="spellEnd"/>
      <w:r w:rsidRPr="000C6AB2">
        <w:t xml:space="preserve"> </w:t>
      </w:r>
      <w:proofErr w:type="spellStart"/>
      <w:r w:rsidRPr="000C6AB2">
        <w:t>khóa</w:t>
      </w:r>
      <w:proofErr w:type="spellEnd"/>
      <w:r w:rsidRPr="000C6AB2">
        <w:t xml:space="preserve">. </w:t>
      </w:r>
      <w:proofErr w:type="spellStart"/>
      <w:r w:rsidRPr="000C6AB2">
        <w:t>Chức</w:t>
      </w:r>
      <w:proofErr w:type="spellEnd"/>
      <w:r w:rsidRPr="000C6AB2">
        <w:t xml:space="preserve"> </w:t>
      </w:r>
      <w:proofErr w:type="spellStart"/>
      <w:r w:rsidRPr="000C6AB2">
        <w:t>năng</w:t>
      </w:r>
      <w:proofErr w:type="spellEnd"/>
      <w:r w:rsidRPr="000C6AB2">
        <w:t xml:space="preserve"> </w:t>
      </w:r>
      <w:proofErr w:type="spellStart"/>
      <w:r w:rsidRPr="000C6AB2">
        <w:t>kéo-thả</w:t>
      </w:r>
      <w:proofErr w:type="spellEnd"/>
      <w:r w:rsidRPr="000C6AB2">
        <w:t xml:space="preserve"> (drag-and-drop) </w:t>
      </w:r>
      <w:proofErr w:type="spellStart"/>
      <w:r w:rsidRPr="000C6AB2">
        <w:t>được</w:t>
      </w:r>
      <w:proofErr w:type="spellEnd"/>
      <w:r w:rsidRPr="000C6AB2">
        <w:t xml:space="preserve"> </w:t>
      </w:r>
      <w:proofErr w:type="spellStart"/>
      <w:r w:rsidRPr="000C6AB2">
        <w:t>tích</w:t>
      </w:r>
      <w:proofErr w:type="spellEnd"/>
      <w:r w:rsidRPr="000C6AB2">
        <w:t xml:space="preserve"> </w:t>
      </w:r>
      <w:proofErr w:type="spellStart"/>
      <w:r w:rsidRPr="000C6AB2">
        <w:t>hợp</w:t>
      </w:r>
      <w:proofErr w:type="spellEnd"/>
      <w:r w:rsidRPr="000C6AB2">
        <w:t xml:space="preserve"> </w:t>
      </w:r>
      <w:proofErr w:type="spellStart"/>
      <w:r w:rsidRPr="000C6AB2">
        <w:t>để</w:t>
      </w:r>
      <w:proofErr w:type="spellEnd"/>
      <w:r w:rsidRPr="000C6AB2">
        <w:t xml:space="preserve"> </w:t>
      </w:r>
      <w:proofErr w:type="spellStart"/>
      <w:r w:rsidRPr="000C6AB2">
        <w:t>thay</w:t>
      </w:r>
      <w:proofErr w:type="spellEnd"/>
      <w:r w:rsidRPr="000C6AB2">
        <w:t xml:space="preserve"> </w:t>
      </w:r>
      <w:proofErr w:type="spellStart"/>
      <w:r w:rsidRPr="000C6AB2">
        <w:t>đổi</w:t>
      </w:r>
      <w:proofErr w:type="spellEnd"/>
      <w:r w:rsidRPr="000C6AB2">
        <w:t xml:space="preserve"> </w:t>
      </w:r>
      <w:proofErr w:type="spellStart"/>
      <w:r w:rsidRPr="000C6AB2">
        <w:t>trạng</w:t>
      </w:r>
      <w:proofErr w:type="spellEnd"/>
      <w:r w:rsidRPr="000C6AB2">
        <w:t xml:space="preserve"> </w:t>
      </w:r>
      <w:proofErr w:type="spellStart"/>
      <w:r w:rsidRPr="000C6AB2">
        <w:t>thái</w:t>
      </w:r>
      <w:proofErr w:type="spellEnd"/>
      <w:r w:rsidRPr="000C6AB2">
        <w:t xml:space="preserve"> </w:t>
      </w:r>
      <w:proofErr w:type="spellStart"/>
      <w:r w:rsidRPr="000C6AB2">
        <w:t>nhanh</w:t>
      </w:r>
      <w:proofErr w:type="spellEnd"/>
      <w:r w:rsidRPr="000C6AB2">
        <w:t xml:space="preserve"> </w:t>
      </w:r>
      <w:proofErr w:type="spellStart"/>
      <w:r w:rsidRPr="000C6AB2">
        <w:t>chóng</w:t>
      </w:r>
      <w:proofErr w:type="spellEnd"/>
      <w:r w:rsidRPr="000C6AB2">
        <w:t xml:space="preserve">. Trang </w:t>
      </w:r>
      <w:proofErr w:type="spellStart"/>
      <w:r w:rsidRPr="000C6AB2">
        <w:t>này</w:t>
      </w:r>
      <w:proofErr w:type="spellEnd"/>
      <w:r w:rsidRPr="000C6AB2">
        <w:t xml:space="preserve"> </w:t>
      </w:r>
      <w:proofErr w:type="spellStart"/>
      <w:r w:rsidRPr="000C6AB2">
        <w:t>kết</w:t>
      </w:r>
      <w:proofErr w:type="spellEnd"/>
      <w:r w:rsidRPr="000C6AB2">
        <w:t xml:space="preserve"> </w:t>
      </w:r>
      <w:proofErr w:type="spellStart"/>
      <w:r w:rsidRPr="000C6AB2">
        <w:t>nối</w:t>
      </w:r>
      <w:proofErr w:type="spellEnd"/>
      <w:r w:rsidRPr="000C6AB2">
        <w:t xml:space="preserve"> </w:t>
      </w:r>
      <w:proofErr w:type="spellStart"/>
      <w:r w:rsidRPr="000C6AB2">
        <w:t>trực</w:t>
      </w:r>
      <w:proofErr w:type="spellEnd"/>
      <w:r w:rsidRPr="000C6AB2">
        <w:t xml:space="preserve"> </w:t>
      </w:r>
      <w:proofErr w:type="spellStart"/>
      <w:r w:rsidRPr="000C6AB2">
        <w:t>tiếp</w:t>
      </w:r>
      <w:proofErr w:type="spellEnd"/>
      <w:r w:rsidRPr="000C6AB2">
        <w:t xml:space="preserve"> </w:t>
      </w:r>
      <w:proofErr w:type="spellStart"/>
      <w:r w:rsidRPr="000C6AB2">
        <w:t>với</w:t>
      </w:r>
      <w:proofErr w:type="spellEnd"/>
      <w:r w:rsidRPr="000C6AB2">
        <w:t xml:space="preserve"> backend qua API </w:t>
      </w:r>
      <w:proofErr w:type="spellStart"/>
      <w:r w:rsidRPr="000C6AB2">
        <w:t>để</w:t>
      </w:r>
      <w:proofErr w:type="spellEnd"/>
      <w:r w:rsidRPr="000C6AB2">
        <w:t xml:space="preserve"> </w:t>
      </w:r>
      <w:proofErr w:type="spellStart"/>
      <w:r w:rsidRPr="000C6AB2">
        <w:t>lưu</w:t>
      </w:r>
      <w:proofErr w:type="spellEnd"/>
      <w:r w:rsidRPr="000C6AB2">
        <w:t xml:space="preserve"> </w:t>
      </w:r>
      <w:proofErr w:type="spellStart"/>
      <w:r w:rsidRPr="000C6AB2">
        <w:t>trữ</w:t>
      </w:r>
      <w:proofErr w:type="spellEnd"/>
      <w:r w:rsidRPr="000C6AB2">
        <w:t xml:space="preserve"> </w:t>
      </w:r>
      <w:proofErr w:type="spellStart"/>
      <w:r w:rsidRPr="000C6AB2">
        <w:t>và</w:t>
      </w:r>
      <w:proofErr w:type="spellEnd"/>
      <w:r w:rsidRPr="000C6AB2">
        <w:t xml:space="preserve"> </w:t>
      </w:r>
      <w:proofErr w:type="spellStart"/>
      <w:r w:rsidRPr="000C6AB2">
        <w:t>đồng</w:t>
      </w:r>
      <w:proofErr w:type="spellEnd"/>
      <w:r w:rsidRPr="000C6AB2">
        <w:t xml:space="preserve"> </w:t>
      </w:r>
      <w:proofErr w:type="spellStart"/>
      <w:r w:rsidRPr="000C6AB2">
        <w:t>bộ</w:t>
      </w:r>
      <w:proofErr w:type="spellEnd"/>
      <w:r w:rsidRPr="000C6AB2">
        <w:t xml:space="preserve"> </w:t>
      </w:r>
      <w:proofErr w:type="spellStart"/>
      <w:r w:rsidRPr="000C6AB2">
        <w:t>dữ</w:t>
      </w:r>
      <w:proofErr w:type="spellEnd"/>
      <w:r w:rsidRPr="000C6AB2">
        <w:t xml:space="preserve"> </w:t>
      </w:r>
      <w:proofErr w:type="spellStart"/>
      <w:r w:rsidRPr="000C6AB2">
        <w:t>liệu</w:t>
      </w:r>
      <w:proofErr w:type="spellEnd"/>
      <w:r w:rsidRPr="000C6AB2">
        <w:t xml:space="preserve"> </w:t>
      </w:r>
      <w:proofErr w:type="spellStart"/>
      <w:r w:rsidRPr="000C6AB2">
        <w:t>thời</w:t>
      </w:r>
      <w:proofErr w:type="spellEnd"/>
      <w:r w:rsidRPr="000C6AB2">
        <w:t xml:space="preserve"> </w:t>
      </w:r>
      <w:proofErr w:type="spellStart"/>
      <w:r w:rsidRPr="000C6AB2">
        <w:t>gian</w:t>
      </w:r>
      <w:proofErr w:type="spellEnd"/>
      <w:r w:rsidRPr="000C6AB2">
        <w:t xml:space="preserve"> </w:t>
      </w:r>
      <w:proofErr w:type="spellStart"/>
      <w:r w:rsidRPr="000C6AB2">
        <w:t>thực</w:t>
      </w:r>
      <w:proofErr w:type="spellEnd"/>
      <w:r w:rsidRPr="000C6AB2">
        <w:t>.</w:t>
      </w:r>
    </w:p>
    <w:p w14:paraId="34FB5AD4" w14:textId="77777777" w:rsidR="00993E62" w:rsidRDefault="00805F13" w:rsidP="00993E62">
      <w:pPr>
        <w:keepNext/>
        <w:spacing w:before="0"/>
        <w:jc w:val="center"/>
      </w:pPr>
      <w:r w:rsidRPr="00805F13">
        <w:rPr>
          <w:noProof/>
          <w:sz w:val="32"/>
        </w:rPr>
        <w:drawing>
          <wp:inline distT="0" distB="0" distL="0" distR="0" wp14:anchorId="1EF4E39C" wp14:editId="796743BB">
            <wp:extent cx="3206504" cy="2531059"/>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21123" cy="2542599"/>
                    </a:xfrm>
                    <a:prstGeom prst="rect">
                      <a:avLst/>
                    </a:prstGeom>
                  </pic:spPr>
                </pic:pic>
              </a:graphicData>
            </a:graphic>
          </wp:inline>
        </w:drawing>
      </w:r>
    </w:p>
    <w:p w14:paraId="0EE0AAAD" w14:textId="5C5B88D5" w:rsidR="00993E62" w:rsidRPr="00993E62" w:rsidRDefault="00993E62" w:rsidP="00993E62">
      <w:pPr>
        <w:pStyle w:val="Caption"/>
        <w:rPr>
          <w:lang w:eastAsia="ja-JP"/>
        </w:rPr>
      </w:pPr>
      <w:proofErr w:type="spellStart"/>
      <w:proofErr w:type="gramStart"/>
      <w:r>
        <w:t>Hình</w:t>
      </w:r>
      <w:proofErr w:type="spellEnd"/>
      <w:r>
        <w:t xml:space="preserve">  </w:t>
      </w:r>
      <w:r w:rsidR="002752F8">
        <w:rPr>
          <w:rFonts w:hint="eastAsia"/>
          <w:lang w:eastAsia="ja-JP"/>
        </w:rPr>
        <w:t>25</w:t>
      </w:r>
      <w:proofErr w:type="gramEnd"/>
      <w:r>
        <w:rPr>
          <w:rFonts w:hint="eastAsia"/>
          <w:lang w:eastAsia="ja-JP"/>
        </w:rPr>
        <w:t xml:space="preserve">. Giao </w:t>
      </w:r>
      <w:proofErr w:type="spellStart"/>
      <w:r>
        <w:rPr>
          <w:rFonts w:hint="eastAsia"/>
          <w:lang w:eastAsia="ja-JP"/>
        </w:rPr>
        <w:t>di</w:t>
      </w:r>
      <w:r>
        <w:rPr>
          <w:lang w:eastAsia="ja-JP"/>
        </w:rPr>
        <w:t>ệ</w:t>
      </w:r>
      <w:r>
        <w:rPr>
          <w:rFonts w:hint="eastAsia"/>
          <w:lang w:eastAsia="ja-JP"/>
        </w:rPr>
        <w:t>n</w:t>
      </w:r>
      <w:proofErr w:type="spellEnd"/>
      <w:r>
        <w:rPr>
          <w:rFonts w:hint="eastAsia"/>
          <w:lang w:eastAsia="ja-JP"/>
        </w:rPr>
        <w:t xml:space="preserve"> Tasks</w:t>
      </w:r>
    </w:p>
    <w:p w14:paraId="2C38B430" w14:textId="7775044B" w:rsidR="00835497" w:rsidRDefault="00835497" w:rsidP="00124645">
      <w:pPr>
        <w:pStyle w:val="Heading2"/>
      </w:pPr>
      <w:bookmarkStart w:id="2157" w:name="_Toc216117363"/>
      <w:r>
        <w:t xml:space="preserve">3.3. Giao </w:t>
      </w:r>
      <w:proofErr w:type="spellStart"/>
      <w:r>
        <w:t>diện</w:t>
      </w:r>
      <w:proofErr w:type="spellEnd"/>
      <w:r>
        <w:t xml:space="preserve"> Calendar</w:t>
      </w:r>
      <w:bookmarkEnd w:id="2157"/>
    </w:p>
    <w:p w14:paraId="6BF835E6" w14:textId="03CFF65F" w:rsidR="00835497" w:rsidRPr="000C6AB2" w:rsidRDefault="000C6AB2" w:rsidP="000C6AB2">
      <w:pPr>
        <w:spacing w:before="0"/>
        <w:ind w:firstLine="284"/>
        <w:jc w:val="left"/>
        <w:rPr>
          <w:szCs w:val="26"/>
        </w:rPr>
      </w:pPr>
      <w:r w:rsidRPr="000C6AB2">
        <w:rPr>
          <w:szCs w:val="26"/>
        </w:rPr>
        <w:t xml:space="preserve">Giao </w:t>
      </w:r>
      <w:proofErr w:type="spellStart"/>
      <w:r w:rsidRPr="000C6AB2">
        <w:rPr>
          <w:szCs w:val="26"/>
        </w:rPr>
        <w:t>diện</w:t>
      </w:r>
      <w:proofErr w:type="spellEnd"/>
      <w:r w:rsidRPr="000C6AB2">
        <w:rPr>
          <w:szCs w:val="26"/>
        </w:rPr>
        <w:t xml:space="preserve"> Calendar </w:t>
      </w:r>
      <w:proofErr w:type="spellStart"/>
      <w:r w:rsidRPr="000C6AB2">
        <w:rPr>
          <w:szCs w:val="26"/>
        </w:rPr>
        <w:t>cung</w:t>
      </w:r>
      <w:proofErr w:type="spellEnd"/>
      <w:r w:rsidRPr="000C6AB2">
        <w:rPr>
          <w:szCs w:val="26"/>
        </w:rPr>
        <w:t xml:space="preserve"> </w:t>
      </w:r>
      <w:proofErr w:type="spellStart"/>
      <w:r w:rsidRPr="000C6AB2">
        <w:rPr>
          <w:szCs w:val="26"/>
        </w:rPr>
        <w:t>cấp</w:t>
      </w:r>
      <w:proofErr w:type="spellEnd"/>
      <w:r w:rsidRPr="000C6AB2">
        <w:rPr>
          <w:szCs w:val="26"/>
        </w:rPr>
        <w:t xml:space="preserve"> </w:t>
      </w:r>
      <w:proofErr w:type="spellStart"/>
      <w:r w:rsidRPr="000C6AB2">
        <w:rPr>
          <w:szCs w:val="26"/>
        </w:rPr>
        <w:t>chế</w:t>
      </w:r>
      <w:proofErr w:type="spellEnd"/>
      <w:r w:rsidRPr="000C6AB2">
        <w:rPr>
          <w:szCs w:val="26"/>
        </w:rPr>
        <w:t xml:space="preserve"> </w:t>
      </w:r>
      <w:proofErr w:type="spellStart"/>
      <w:r w:rsidRPr="000C6AB2">
        <w:rPr>
          <w:szCs w:val="26"/>
        </w:rPr>
        <w:t>độ</w:t>
      </w:r>
      <w:proofErr w:type="spellEnd"/>
      <w:r w:rsidRPr="000C6AB2">
        <w:rPr>
          <w:szCs w:val="26"/>
        </w:rPr>
        <w:t xml:space="preserve"> </w:t>
      </w:r>
      <w:proofErr w:type="spellStart"/>
      <w:r w:rsidRPr="000C6AB2">
        <w:rPr>
          <w:szCs w:val="26"/>
        </w:rPr>
        <w:t>xem</w:t>
      </w:r>
      <w:proofErr w:type="spellEnd"/>
      <w:r w:rsidRPr="000C6AB2">
        <w:rPr>
          <w:szCs w:val="26"/>
        </w:rPr>
        <w:t xml:space="preserve"> </w:t>
      </w:r>
      <w:proofErr w:type="spellStart"/>
      <w:r w:rsidRPr="000C6AB2">
        <w:rPr>
          <w:szCs w:val="26"/>
        </w:rPr>
        <w:t>lịch</w:t>
      </w:r>
      <w:proofErr w:type="spellEnd"/>
      <w:r w:rsidRPr="000C6AB2">
        <w:rPr>
          <w:szCs w:val="26"/>
        </w:rPr>
        <w:t xml:space="preserve"> </w:t>
      </w:r>
      <w:proofErr w:type="spellStart"/>
      <w:r w:rsidRPr="000C6AB2">
        <w:rPr>
          <w:szCs w:val="26"/>
        </w:rPr>
        <w:t>trình</w:t>
      </w:r>
      <w:proofErr w:type="spellEnd"/>
      <w:r w:rsidRPr="000C6AB2">
        <w:rPr>
          <w:szCs w:val="26"/>
        </w:rPr>
        <w:t xml:space="preserve"> </w:t>
      </w:r>
      <w:proofErr w:type="spellStart"/>
      <w:r w:rsidRPr="000C6AB2">
        <w:rPr>
          <w:szCs w:val="26"/>
        </w:rPr>
        <w:t>theo</w:t>
      </w:r>
      <w:proofErr w:type="spellEnd"/>
      <w:r w:rsidRPr="000C6AB2">
        <w:rPr>
          <w:szCs w:val="26"/>
        </w:rPr>
        <w:t xml:space="preserve"> </w:t>
      </w:r>
      <w:proofErr w:type="spellStart"/>
      <w:r w:rsidRPr="000C6AB2">
        <w:rPr>
          <w:szCs w:val="26"/>
        </w:rPr>
        <w:t>tháng</w:t>
      </w:r>
      <w:proofErr w:type="spellEnd"/>
      <w:r w:rsidRPr="000C6AB2">
        <w:rPr>
          <w:szCs w:val="26"/>
        </w:rPr>
        <w:t xml:space="preserve">, </w:t>
      </w:r>
      <w:proofErr w:type="spellStart"/>
      <w:r w:rsidRPr="000C6AB2">
        <w:rPr>
          <w:szCs w:val="26"/>
        </w:rPr>
        <w:t>tuần</w:t>
      </w:r>
      <w:proofErr w:type="spellEnd"/>
      <w:r w:rsidRPr="000C6AB2">
        <w:rPr>
          <w:szCs w:val="26"/>
        </w:rPr>
        <w:t xml:space="preserve"> </w:t>
      </w:r>
      <w:proofErr w:type="spellStart"/>
      <w:r w:rsidRPr="000C6AB2">
        <w:rPr>
          <w:szCs w:val="26"/>
        </w:rPr>
        <w:t>hoặc</w:t>
      </w:r>
      <w:proofErr w:type="spellEnd"/>
      <w:r w:rsidRPr="000C6AB2">
        <w:rPr>
          <w:szCs w:val="26"/>
        </w:rPr>
        <w:t xml:space="preserve"> </w:t>
      </w:r>
      <w:proofErr w:type="spellStart"/>
      <w:r w:rsidRPr="000C6AB2">
        <w:rPr>
          <w:szCs w:val="26"/>
        </w:rPr>
        <w:t>ngày</w:t>
      </w:r>
      <w:proofErr w:type="spellEnd"/>
      <w:r w:rsidRPr="000C6AB2">
        <w:rPr>
          <w:szCs w:val="26"/>
        </w:rPr>
        <w:t xml:space="preserve">, </w:t>
      </w:r>
      <w:proofErr w:type="spellStart"/>
      <w:r w:rsidRPr="000C6AB2">
        <w:rPr>
          <w:szCs w:val="26"/>
        </w:rPr>
        <w:t>giúp</w:t>
      </w:r>
      <w:proofErr w:type="spellEnd"/>
      <w:r w:rsidRPr="000C6AB2">
        <w:rPr>
          <w:szCs w:val="26"/>
        </w:rPr>
        <w:t xml:space="preserve"> </w:t>
      </w:r>
      <w:proofErr w:type="spellStart"/>
      <w:r w:rsidRPr="000C6AB2">
        <w:rPr>
          <w:szCs w:val="26"/>
        </w:rPr>
        <w:t>người</w:t>
      </w:r>
      <w:proofErr w:type="spellEnd"/>
      <w:r w:rsidRPr="000C6AB2">
        <w:rPr>
          <w:szCs w:val="26"/>
        </w:rPr>
        <w:t xml:space="preserve"> </w:t>
      </w:r>
      <w:proofErr w:type="spellStart"/>
      <w:r w:rsidRPr="000C6AB2">
        <w:rPr>
          <w:szCs w:val="26"/>
        </w:rPr>
        <w:t>dùng</w:t>
      </w:r>
      <w:proofErr w:type="spellEnd"/>
      <w:r w:rsidRPr="000C6AB2">
        <w:rPr>
          <w:szCs w:val="26"/>
        </w:rPr>
        <w:t xml:space="preserve"> </w:t>
      </w:r>
      <w:proofErr w:type="spellStart"/>
      <w:r w:rsidRPr="000C6AB2">
        <w:rPr>
          <w:szCs w:val="26"/>
        </w:rPr>
        <w:t>lập</w:t>
      </w:r>
      <w:proofErr w:type="spellEnd"/>
      <w:r w:rsidRPr="000C6AB2">
        <w:rPr>
          <w:szCs w:val="26"/>
        </w:rPr>
        <w:t xml:space="preserve"> </w:t>
      </w:r>
      <w:proofErr w:type="spellStart"/>
      <w:r w:rsidRPr="000C6AB2">
        <w:rPr>
          <w:szCs w:val="26"/>
        </w:rPr>
        <w:t>kế</w:t>
      </w:r>
      <w:proofErr w:type="spellEnd"/>
      <w:r w:rsidRPr="000C6AB2">
        <w:rPr>
          <w:szCs w:val="26"/>
        </w:rPr>
        <w:t xml:space="preserve"> </w:t>
      </w:r>
      <w:proofErr w:type="spellStart"/>
      <w:r w:rsidRPr="000C6AB2">
        <w:rPr>
          <w:szCs w:val="26"/>
        </w:rPr>
        <w:t>hoạch</w:t>
      </w:r>
      <w:proofErr w:type="spellEnd"/>
      <w:r w:rsidRPr="000C6AB2">
        <w:rPr>
          <w:szCs w:val="26"/>
        </w:rPr>
        <w:t xml:space="preserve"> </w:t>
      </w:r>
      <w:proofErr w:type="spellStart"/>
      <w:r w:rsidRPr="000C6AB2">
        <w:rPr>
          <w:szCs w:val="26"/>
        </w:rPr>
        <w:t>sự</w:t>
      </w:r>
      <w:proofErr w:type="spellEnd"/>
      <w:r w:rsidRPr="000C6AB2">
        <w:rPr>
          <w:szCs w:val="26"/>
        </w:rPr>
        <w:t xml:space="preserve"> </w:t>
      </w:r>
      <w:proofErr w:type="spellStart"/>
      <w:r w:rsidRPr="000C6AB2">
        <w:rPr>
          <w:szCs w:val="26"/>
        </w:rPr>
        <w:t>kiện</w:t>
      </w:r>
      <w:proofErr w:type="spellEnd"/>
      <w:r w:rsidRPr="000C6AB2">
        <w:rPr>
          <w:szCs w:val="26"/>
        </w:rPr>
        <w:t xml:space="preserve"> </w:t>
      </w:r>
      <w:proofErr w:type="spellStart"/>
      <w:r w:rsidRPr="000C6AB2">
        <w:rPr>
          <w:szCs w:val="26"/>
        </w:rPr>
        <w:t>một</w:t>
      </w:r>
      <w:proofErr w:type="spellEnd"/>
      <w:r w:rsidRPr="000C6AB2">
        <w:rPr>
          <w:szCs w:val="26"/>
        </w:rPr>
        <w:t xml:space="preserve"> </w:t>
      </w:r>
      <w:proofErr w:type="spellStart"/>
      <w:r w:rsidRPr="000C6AB2">
        <w:rPr>
          <w:szCs w:val="26"/>
        </w:rPr>
        <w:t>cách</w:t>
      </w:r>
      <w:proofErr w:type="spellEnd"/>
      <w:r w:rsidRPr="000C6AB2">
        <w:rPr>
          <w:szCs w:val="26"/>
        </w:rPr>
        <w:t xml:space="preserve"> </w:t>
      </w:r>
      <w:proofErr w:type="spellStart"/>
      <w:r w:rsidRPr="000C6AB2">
        <w:rPr>
          <w:szCs w:val="26"/>
        </w:rPr>
        <w:t>trực</w:t>
      </w:r>
      <w:proofErr w:type="spellEnd"/>
      <w:r w:rsidRPr="000C6AB2">
        <w:rPr>
          <w:szCs w:val="26"/>
        </w:rPr>
        <w:t xml:space="preserve"> </w:t>
      </w:r>
      <w:proofErr w:type="spellStart"/>
      <w:r w:rsidRPr="000C6AB2">
        <w:rPr>
          <w:szCs w:val="26"/>
        </w:rPr>
        <w:t>quan</w:t>
      </w:r>
      <w:proofErr w:type="spellEnd"/>
      <w:r w:rsidRPr="000C6AB2">
        <w:rPr>
          <w:szCs w:val="26"/>
        </w:rPr>
        <w:t xml:space="preserve">. </w:t>
      </w:r>
      <w:proofErr w:type="spellStart"/>
      <w:r w:rsidRPr="000C6AB2">
        <w:rPr>
          <w:szCs w:val="26"/>
        </w:rPr>
        <w:t>Người</w:t>
      </w:r>
      <w:proofErr w:type="spellEnd"/>
      <w:r w:rsidRPr="000C6AB2">
        <w:rPr>
          <w:szCs w:val="26"/>
        </w:rPr>
        <w:t xml:space="preserve"> </w:t>
      </w:r>
      <w:proofErr w:type="spellStart"/>
      <w:r w:rsidRPr="000C6AB2">
        <w:rPr>
          <w:szCs w:val="26"/>
        </w:rPr>
        <w:t>dùng</w:t>
      </w:r>
      <w:proofErr w:type="spellEnd"/>
      <w:r w:rsidRPr="000C6AB2">
        <w:rPr>
          <w:szCs w:val="26"/>
        </w:rPr>
        <w:t xml:space="preserve"> </w:t>
      </w:r>
      <w:proofErr w:type="spellStart"/>
      <w:r w:rsidRPr="000C6AB2">
        <w:rPr>
          <w:szCs w:val="26"/>
        </w:rPr>
        <w:t>có</w:t>
      </w:r>
      <w:proofErr w:type="spellEnd"/>
      <w:r w:rsidRPr="000C6AB2">
        <w:rPr>
          <w:szCs w:val="26"/>
        </w:rPr>
        <w:t xml:space="preserve"> </w:t>
      </w:r>
      <w:proofErr w:type="spellStart"/>
      <w:r w:rsidRPr="000C6AB2">
        <w:rPr>
          <w:szCs w:val="26"/>
        </w:rPr>
        <w:t>thể</w:t>
      </w:r>
      <w:proofErr w:type="spellEnd"/>
      <w:r w:rsidRPr="000C6AB2">
        <w:rPr>
          <w:szCs w:val="26"/>
        </w:rPr>
        <w:t xml:space="preserve"> </w:t>
      </w:r>
      <w:proofErr w:type="spellStart"/>
      <w:r w:rsidRPr="000C6AB2">
        <w:rPr>
          <w:szCs w:val="26"/>
        </w:rPr>
        <w:t>tạo</w:t>
      </w:r>
      <w:proofErr w:type="spellEnd"/>
      <w:r w:rsidRPr="000C6AB2">
        <w:rPr>
          <w:szCs w:val="26"/>
        </w:rPr>
        <w:t xml:space="preserve"> </w:t>
      </w:r>
      <w:proofErr w:type="spellStart"/>
      <w:r w:rsidRPr="000C6AB2">
        <w:rPr>
          <w:szCs w:val="26"/>
        </w:rPr>
        <w:t>sự</w:t>
      </w:r>
      <w:proofErr w:type="spellEnd"/>
      <w:r w:rsidRPr="000C6AB2">
        <w:rPr>
          <w:szCs w:val="26"/>
        </w:rPr>
        <w:t xml:space="preserve"> </w:t>
      </w:r>
      <w:proofErr w:type="spellStart"/>
      <w:r w:rsidRPr="000C6AB2">
        <w:rPr>
          <w:szCs w:val="26"/>
        </w:rPr>
        <w:t>kiện</w:t>
      </w:r>
      <w:proofErr w:type="spellEnd"/>
      <w:r w:rsidRPr="000C6AB2">
        <w:rPr>
          <w:szCs w:val="26"/>
        </w:rPr>
        <w:t xml:space="preserve"> </w:t>
      </w:r>
      <w:proofErr w:type="spellStart"/>
      <w:r w:rsidRPr="000C6AB2">
        <w:rPr>
          <w:szCs w:val="26"/>
        </w:rPr>
        <w:t>mới</w:t>
      </w:r>
      <w:proofErr w:type="spellEnd"/>
      <w:r w:rsidRPr="000C6AB2">
        <w:rPr>
          <w:szCs w:val="26"/>
        </w:rPr>
        <w:t xml:space="preserve"> </w:t>
      </w:r>
      <w:proofErr w:type="spellStart"/>
      <w:r w:rsidRPr="000C6AB2">
        <w:rPr>
          <w:szCs w:val="26"/>
        </w:rPr>
        <w:t>bằng</w:t>
      </w:r>
      <w:proofErr w:type="spellEnd"/>
      <w:r w:rsidRPr="000C6AB2">
        <w:rPr>
          <w:szCs w:val="26"/>
        </w:rPr>
        <w:t xml:space="preserve"> </w:t>
      </w:r>
      <w:proofErr w:type="spellStart"/>
      <w:r w:rsidRPr="000C6AB2">
        <w:rPr>
          <w:szCs w:val="26"/>
        </w:rPr>
        <w:t>cách</w:t>
      </w:r>
      <w:proofErr w:type="spellEnd"/>
      <w:r w:rsidRPr="000C6AB2">
        <w:rPr>
          <w:szCs w:val="26"/>
        </w:rPr>
        <w:t xml:space="preserve"> </w:t>
      </w:r>
      <w:proofErr w:type="spellStart"/>
      <w:r w:rsidRPr="000C6AB2">
        <w:rPr>
          <w:szCs w:val="26"/>
        </w:rPr>
        <w:t>chọn</w:t>
      </w:r>
      <w:proofErr w:type="spellEnd"/>
      <w:r w:rsidRPr="000C6AB2">
        <w:rPr>
          <w:szCs w:val="26"/>
        </w:rPr>
        <w:t xml:space="preserve"> </w:t>
      </w:r>
      <w:proofErr w:type="spellStart"/>
      <w:r w:rsidRPr="000C6AB2">
        <w:rPr>
          <w:szCs w:val="26"/>
        </w:rPr>
        <w:t>ngày</w:t>
      </w:r>
      <w:proofErr w:type="spellEnd"/>
      <w:r w:rsidRPr="000C6AB2">
        <w:rPr>
          <w:szCs w:val="26"/>
        </w:rPr>
        <w:t xml:space="preserve"> </w:t>
      </w:r>
      <w:proofErr w:type="spellStart"/>
      <w:r w:rsidRPr="000C6AB2">
        <w:rPr>
          <w:szCs w:val="26"/>
        </w:rPr>
        <w:t>giờ</w:t>
      </w:r>
      <w:proofErr w:type="spellEnd"/>
      <w:r w:rsidRPr="000C6AB2">
        <w:rPr>
          <w:szCs w:val="26"/>
        </w:rPr>
        <w:t xml:space="preserve">, </w:t>
      </w:r>
      <w:proofErr w:type="spellStart"/>
      <w:r w:rsidRPr="000C6AB2">
        <w:rPr>
          <w:szCs w:val="26"/>
        </w:rPr>
        <w:t>thêm</w:t>
      </w:r>
      <w:proofErr w:type="spellEnd"/>
      <w:r w:rsidRPr="000C6AB2">
        <w:rPr>
          <w:szCs w:val="26"/>
        </w:rPr>
        <w:t xml:space="preserve"> </w:t>
      </w:r>
      <w:proofErr w:type="spellStart"/>
      <w:r w:rsidRPr="000C6AB2">
        <w:rPr>
          <w:szCs w:val="26"/>
        </w:rPr>
        <w:t>mô</w:t>
      </w:r>
      <w:proofErr w:type="spellEnd"/>
      <w:r w:rsidRPr="000C6AB2">
        <w:rPr>
          <w:szCs w:val="26"/>
        </w:rPr>
        <w:t xml:space="preserve"> </w:t>
      </w:r>
      <w:proofErr w:type="spellStart"/>
      <w:r w:rsidRPr="000C6AB2">
        <w:rPr>
          <w:szCs w:val="26"/>
        </w:rPr>
        <w:t>tả</w:t>
      </w:r>
      <w:proofErr w:type="spellEnd"/>
      <w:r w:rsidRPr="000C6AB2">
        <w:rPr>
          <w:szCs w:val="26"/>
        </w:rPr>
        <w:t xml:space="preserve">, </w:t>
      </w:r>
      <w:proofErr w:type="spellStart"/>
      <w:r w:rsidRPr="000C6AB2">
        <w:rPr>
          <w:szCs w:val="26"/>
        </w:rPr>
        <w:t>địa</w:t>
      </w:r>
      <w:proofErr w:type="spellEnd"/>
      <w:r w:rsidRPr="000C6AB2">
        <w:rPr>
          <w:szCs w:val="26"/>
        </w:rPr>
        <w:t xml:space="preserve"> </w:t>
      </w:r>
      <w:proofErr w:type="spellStart"/>
      <w:r w:rsidRPr="000C6AB2">
        <w:rPr>
          <w:szCs w:val="26"/>
        </w:rPr>
        <w:t>điểm</w:t>
      </w:r>
      <w:proofErr w:type="spellEnd"/>
      <w:r w:rsidRPr="000C6AB2">
        <w:rPr>
          <w:szCs w:val="26"/>
        </w:rPr>
        <w:t xml:space="preserve">, </w:t>
      </w:r>
      <w:proofErr w:type="spellStart"/>
      <w:r w:rsidRPr="000C6AB2">
        <w:rPr>
          <w:szCs w:val="26"/>
        </w:rPr>
        <w:t>và</w:t>
      </w:r>
      <w:proofErr w:type="spellEnd"/>
      <w:r w:rsidRPr="000C6AB2">
        <w:rPr>
          <w:szCs w:val="26"/>
        </w:rPr>
        <w:t xml:space="preserve"> </w:t>
      </w:r>
      <w:proofErr w:type="spellStart"/>
      <w:r w:rsidRPr="000C6AB2">
        <w:rPr>
          <w:szCs w:val="26"/>
        </w:rPr>
        <w:t>màu</w:t>
      </w:r>
      <w:proofErr w:type="spellEnd"/>
      <w:r w:rsidRPr="000C6AB2">
        <w:rPr>
          <w:szCs w:val="26"/>
        </w:rPr>
        <w:t xml:space="preserve"> </w:t>
      </w:r>
      <w:proofErr w:type="spellStart"/>
      <w:r w:rsidRPr="000C6AB2">
        <w:rPr>
          <w:szCs w:val="26"/>
        </w:rPr>
        <w:t>sắc</w:t>
      </w:r>
      <w:proofErr w:type="spellEnd"/>
      <w:r w:rsidRPr="000C6AB2">
        <w:rPr>
          <w:szCs w:val="26"/>
        </w:rPr>
        <w:t xml:space="preserve"> </w:t>
      </w:r>
      <w:proofErr w:type="spellStart"/>
      <w:r w:rsidRPr="000C6AB2">
        <w:rPr>
          <w:szCs w:val="26"/>
        </w:rPr>
        <w:t>đại</w:t>
      </w:r>
      <w:proofErr w:type="spellEnd"/>
      <w:r w:rsidRPr="000C6AB2">
        <w:rPr>
          <w:szCs w:val="26"/>
        </w:rPr>
        <w:t xml:space="preserve"> </w:t>
      </w:r>
      <w:proofErr w:type="spellStart"/>
      <w:r w:rsidRPr="000C6AB2">
        <w:rPr>
          <w:szCs w:val="26"/>
        </w:rPr>
        <w:t>diện</w:t>
      </w:r>
      <w:proofErr w:type="spellEnd"/>
      <w:r w:rsidRPr="000C6AB2">
        <w:rPr>
          <w:szCs w:val="26"/>
        </w:rPr>
        <w:t xml:space="preserve">. </w:t>
      </w:r>
      <w:proofErr w:type="spellStart"/>
      <w:r w:rsidRPr="000C6AB2">
        <w:rPr>
          <w:szCs w:val="26"/>
        </w:rPr>
        <w:t>Hệ</w:t>
      </w:r>
      <w:proofErr w:type="spellEnd"/>
      <w:r w:rsidRPr="000C6AB2">
        <w:rPr>
          <w:szCs w:val="26"/>
        </w:rPr>
        <w:t xml:space="preserve"> </w:t>
      </w:r>
      <w:proofErr w:type="spellStart"/>
      <w:r w:rsidRPr="000C6AB2">
        <w:rPr>
          <w:szCs w:val="26"/>
        </w:rPr>
        <w:t>thống</w:t>
      </w:r>
      <w:proofErr w:type="spellEnd"/>
      <w:r w:rsidRPr="000C6AB2">
        <w:rPr>
          <w:szCs w:val="26"/>
        </w:rPr>
        <w:t xml:space="preserve"> </w:t>
      </w:r>
      <w:proofErr w:type="spellStart"/>
      <w:r w:rsidRPr="000C6AB2">
        <w:rPr>
          <w:szCs w:val="26"/>
        </w:rPr>
        <w:t>tự</w:t>
      </w:r>
      <w:proofErr w:type="spellEnd"/>
      <w:r w:rsidRPr="000C6AB2">
        <w:rPr>
          <w:szCs w:val="26"/>
        </w:rPr>
        <w:t xml:space="preserve"> </w:t>
      </w:r>
      <w:proofErr w:type="spellStart"/>
      <w:r w:rsidRPr="000C6AB2">
        <w:rPr>
          <w:szCs w:val="26"/>
        </w:rPr>
        <w:t>động</w:t>
      </w:r>
      <w:proofErr w:type="spellEnd"/>
      <w:r w:rsidRPr="000C6AB2">
        <w:rPr>
          <w:szCs w:val="26"/>
        </w:rPr>
        <w:t xml:space="preserve"> </w:t>
      </w:r>
      <w:proofErr w:type="spellStart"/>
      <w:r w:rsidRPr="000C6AB2">
        <w:rPr>
          <w:szCs w:val="26"/>
        </w:rPr>
        <w:t>kiểm</w:t>
      </w:r>
      <w:proofErr w:type="spellEnd"/>
      <w:r w:rsidRPr="000C6AB2">
        <w:rPr>
          <w:szCs w:val="26"/>
        </w:rPr>
        <w:t xml:space="preserve"> </w:t>
      </w:r>
      <w:proofErr w:type="spellStart"/>
      <w:r w:rsidRPr="000C6AB2">
        <w:rPr>
          <w:szCs w:val="26"/>
        </w:rPr>
        <w:t>tra</w:t>
      </w:r>
      <w:proofErr w:type="spellEnd"/>
      <w:r w:rsidRPr="000C6AB2">
        <w:rPr>
          <w:szCs w:val="26"/>
        </w:rPr>
        <w:t xml:space="preserve"> </w:t>
      </w:r>
      <w:proofErr w:type="spellStart"/>
      <w:r w:rsidRPr="000C6AB2">
        <w:rPr>
          <w:szCs w:val="26"/>
        </w:rPr>
        <w:t>xung</w:t>
      </w:r>
      <w:proofErr w:type="spellEnd"/>
      <w:r w:rsidRPr="000C6AB2">
        <w:rPr>
          <w:szCs w:val="26"/>
        </w:rPr>
        <w:t xml:space="preserve"> </w:t>
      </w:r>
      <w:proofErr w:type="spellStart"/>
      <w:r w:rsidRPr="000C6AB2">
        <w:rPr>
          <w:szCs w:val="26"/>
        </w:rPr>
        <w:t>đột</w:t>
      </w:r>
      <w:proofErr w:type="spellEnd"/>
      <w:r w:rsidRPr="000C6AB2">
        <w:rPr>
          <w:szCs w:val="26"/>
        </w:rPr>
        <w:t xml:space="preserve"> </w:t>
      </w:r>
      <w:proofErr w:type="spellStart"/>
      <w:r w:rsidRPr="000C6AB2">
        <w:rPr>
          <w:szCs w:val="26"/>
        </w:rPr>
        <w:t>thời</w:t>
      </w:r>
      <w:proofErr w:type="spellEnd"/>
      <w:r w:rsidRPr="000C6AB2">
        <w:rPr>
          <w:szCs w:val="26"/>
        </w:rPr>
        <w:t xml:space="preserve"> </w:t>
      </w:r>
      <w:proofErr w:type="spellStart"/>
      <w:r w:rsidRPr="000C6AB2">
        <w:rPr>
          <w:szCs w:val="26"/>
        </w:rPr>
        <w:t>gian</w:t>
      </w:r>
      <w:proofErr w:type="spellEnd"/>
      <w:r w:rsidRPr="000C6AB2">
        <w:rPr>
          <w:szCs w:val="26"/>
        </w:rPr>
        <w:t xml:space="preserve"> </w:t>
      </w:r>
      <w:proofErr w:type="spellStart"/>
      <w:r w:rsidRPr="000C6AB2">
        <w:rPr>
          <w:szCs w:val="26"/>
        </w:rPr>
        <w:t>và</w:t>
      </w:r>
      <w:proofErr w:type="spellEnd"/>
      <w:r w:rsidRPr="000C6AB2">
        <w:rPr>
          <w:szCs w:val="26"/>
        </w:rPr>
        <w:t xml:space="preserve"> </w:t>
      </w:r>
      <w:proofErr w:type="spellStart"/>
      <w:r w:rsidRPr="000C6AB2">
        <w:rPr>
          <w:szCs w:val="26"/>
        </w:rPr>
        <w:t>hiển</w:t>
      </w:r>
      <w:proofErr w:type="spellEnd"/>
      <w:r w:rsidRPr="000C6AB2">
        <w:rPr>
          <w:szCs w:val="26"/>
        </w:rPr>
        <w:t xml:space="preserve"> </w:t>
      </w:r>
      <w:proofErr w:type="spellStart"/>
      <w:r w:rsidRPr="000C6AB2">
        <w:rPr>
          <w:szCs w:val="26"/>
        </w:rPr>
        <w:t>thị</w:t>
      </w:r>
      <w:proofErr w:type="spellEnd"/>
      <w:r w:rsidRPr="000C6AB2">
        <w:rPr>
          <w:szCs w:val="26"/>
        </w:rPr>
        <w:t xml:space="preserve"> </w:t>
      </w:r>
      <w:proofErr w:type="spellStart"/>
      <w:r w:rsidRPr="000C6AB2">
        <w:rPr>
          <w:szCs w:val="26"/>
        </w:rPr>
        <w:t>nhắc</w:t>
      </w:r>
      <w:proofErr w:type="spellEnd"/>
      <w:r w:rsidRPr="000C6AB2">
        <w:rPr>
          <w:szCs w:val="26"/>
        </w:rPr>
        <w:t xml:space="preserve"> </w:t>
      </w:r>
      <w:proofErr w:type="spellStart"/>
      <w:r w:rsidRPr="000C6AB2">
        <w:rPr>
          <w:szCs w:val="26"/>
        </w:rPr>
        <w:t>nhở</w:t>
      </w:r>
      <w:proofErr w:type="spellEnd"/>
      <w:r w:rsidRPr="000C6AB2">
        <w:rPr>
          <w:szCs w:val="26"/>
        </w:rPr>
        <w:t xml:space="preserve">. </w:t>
      </w:r>
      <w:proofErr w:type="spellStart"/>
      <w:r w:rsidRPr="000C6AB2">
        <w:rPr>
          <w:szCs w:val="26"/>
        </w:rPr>
        <w:t>Các</w:t>
      </w:r>
      <w:proofErr w:type="spellEnd"/>
      <w:r w:rsidRPr="000C6AB2">
        <w:rPr>
          <w:szCs w:val="26"/>
        </w:rPr>
        <w:t xml:space="preserve"> </w:t>
      </w:r>
      <w:proofErr w:type="spellStart"/>
      <w:r w:rsidRPr="000C6AB2">
        <w:rPr>
          <w:szCs w:val="26"/>
        </w:rPr>
        <w:t>sự</w:t>
      </w:r>
      <w:proofErr w:type="spellEnd"/>
      <w:r w:rsidRPr="000C6AB2">
        <w:rPr>
          <w:szCs w:val="26"/>
        </w:rPr>
        <w:t xml:space="preserve"> </w:t>
      </w:r>
      <w:proofErr w:type="spellStart"/>
      <w:r w:rsidRPr="000C6AB2">
        <w:rPr>
          <w:szCs w:val="26"/>
        </w:rPr>
        <w:t>kiện</w:t>
      </w:r>
      <w:proofErr w:type="spellEnd"/>
      <w:r w:rsidRPr="000C6AB2">
        <w:rPr>
          <w:szCs w:val="26"/>
        </w:rPr>
        <w:t xml:space="preserve"> </w:t>
      </w:r>
      <w:proofErr w:type="spellStart"/>
      <w:r w:rsidRPr="000C6AB2">
        <w:rPr>
          <w:szCs w:val="26"/>
        </w:rPr>
        <w:t>được</w:t>
      </w:r>
      <w:proofErr w:type="spellEnd"/>
      <w:r w:rsidRPr="000C6AB2">
        <w:rPr>
          <w:szCs w:val="26"/>
        </w:rPr>
        <w:t xml:space="preserve"> </w:t>
      </w:r>
      <w:proofErr w:type="spellStart"/>
      <w:r w:rsidRPr="000C6AB2">
        <w:rPr>
          <w:szCs w:val="26"/>
        </w:rPr>
        <w:t>đồng</w:t>
      </w:r>
      <w:proofErr w:type="spellEnd"/>
      <w:r w:rsidRPr="000C6AB2">
        <w:rPr>
          <w:szCs w:val="26"/>
        </w:rPr>
        <w:t xml:space="preserve"> </w:t>
      </w:r>
      <w:proofErr w:type="spellStart"/>
      <w:r w:rsidRPr="000C6AB2">
        <w:rPr>
          <w:szCs w:val="26"/>
        </w:rPr>
        <w:t>bộ</w:t>
      </w:r>
      <w:proofErr w:type="spellEnd"/>
      <w:r w:rsidRPr="000C6AB2">
        <w:rPr>
          <w:szCs w:val="26"/>
        </w:rPr>
        <w:t xml:space="preserve"> </w:t>
      </w:r>
      <w:proofErr w:type="spellStart"/>
      <w:r w:rsidRPr="000C6AB2">
        <w:rPr>
          <w:szCs w:val="26"/>
        </w:rPr>
        <w:t>với</w:t>
      </w:r>
      <w:proofErr w:type="spellEnd"/>
      <w:r w:rsidRPr="000C6AB2">
        <w:rPr>
          <w:szCs w:val="26"/>
        </w:rPr>
        <w:t xml:space="preserve"> module Tasks </w:t>
      </w:r>
      <w:proofErr w:type="spellStart"/>
      <w:r w:rsidRPr="000C6AB2">
        <w:rPr>
          <w:szCs w:val="26"/>
        </w:rPr>
        <w:t>để</w:t>
      </w:r>
      <w:proofErr w:type="spellEnd"/>
      <w:r w:rsidRPr="000C6AB2">
        <w:rPr>
          <w:szCs w:val="26"/>
        </w:rPr>
        <w:t xml:space="preserve"> </w:t>
      </w:r>
      <w:proofErr w:type="spellStart"/>
      <w:r w:rsidRPr="000C6AB2">
        <w:rPr>
          <w:szCs w:val="26"/>
        </w:rPr>
        <w:t>liên</w:t>
      </w:r>
      <w:proofErr w:type="spellEnd"/>
      <w:r w:rsidRPr="000C6AB2">
        <w:rPr>
          <w:szCs w:val="26"/>
        </w:rPr>
        <w:t xml:space="preserve"> </w:t>
      </w:r>
      <w:proofErr w:type="spellStart"/>
      <w:r w:rsidRPr="000C6AB2">
        <w:rPr>
          <w:szCs w:val="26"/>
        </w:rPr>
        <w:t>kết</w:t>
      </w:r>
      <w:proofErr w:type="spellEnd"/>
      <w:r w:rsidRPr="000C6AB2">
        <w:rPr>
          <w:szCs w:val="26"/>
        </w:rPr>
        <w:t xml:space="preserve"> công </w:t>
      </w:r>
      <w:proofErr w:type="spellStart"/>
      <w:r w:rsidRPr="000C6AB2">
        <w:rPr>
          <w:szCs w:val="26"/>
        </w:rPr>
        <w:t>việc</w:t>
      </w:r>
      <w:proofErr w:type="spellEnd"/>
      <w:r w:rsidRPr="000C6AB2">
        <w:rPr>
          <w:szCs w:val="26"/>
        </w:rPr>
        <w:t xml:space="preserve"> </w:t>
      </w:r>
      <w:proofErr w:type="spellStart"/>
      <w:r w:rsidRPr="000C6AB2">
        <w:rPr>
          <w:szCs w:val="26"/>
        </w:rPr>
        <w:t>với</w:t>
      </w:r>
      <w:proofErr w:type="spellEnd"/>
      <w:r w:rsidRPr="000C6AB2">
        <w:rPr>
          <w:szCs w:val="26"/>
        </w:rPr>
        <w:t xml:space="preserve"> </w:t>
      </w:r>
      <w:proofErr w:type="spellStart"/>
      <w:r w:rsidRPr="000C6AB2">
        <w:rPr>
          <w:szCs w:val="26"/>
        </w:rPr>
        <w:t>lịch</w:t>
      </w:r>
      <w:proofErr w:type="spellEnd"/>
      <w:r w:rsidRPr="000C6AB2">
        <w:rPr>
          <w:szCs w:val="26"/>
        </w:rPr>
        <w:t xml:space="preserve"> </w:t>
      </w:r>
      <w:proofErr w:type="spellStart"/>
      <w:r w:rsidRPr="000C6AB2">
        <w:rPr>
          <w:szCs w:val="26"/>
        </w:rPr>
        <w:t>trình</w:t>
      </w:r>
      <w:proofErr w:type="spellEnd"/>
      <w:r w:rsidRPr="000C6AB2">
        <w:rPr>
          <w:szCs w:val="26"/>
        </w:rPr>
        <w:t xml:space="preserve">. Giao </w:t>
      </w:r>
      <w:proofErr w:type="spellStart"/>
      <w:r w:rsidRPr="000C6AB2">
        <w:rPr>
          <w:szCs w:val="26"/>
        </w:rPr>
        <w:t>diện</w:t>
      </w:r>
      <w:proofErr w:type="spellEnd"/>
      <w:r w:rsidRPr="000C6AB2">
        <w:rPr>
          <w:szCs w:val="26"/>
        </w:rPr>
        <w:t xml:space="preserve"> </w:t>
      </w:r>
      <w:proofErr w:type="spellStart"/>
      <w:r w:rsidRPr="000C6AB2">
        <w:rPr>
          <w:szCs w:val="26"/>
        </w:rPr>
        <w:t>sử</w:t>
      </w:r>
      <w:proofErr w:type="spellEnd"/>
      <w:r w:rsidRPr="000C6AB2">
        <w:rPr>
          <w:szCs w:val="26"/>
        </w:rPr>
        <w:t xml:space="preserve"> </w:t>
      </w:r>
      <w:proofErr w:type="spellStart"/>
      <w:r w:rsidRPr="000C6AB2">
        <w:rPr>
          <w:szCs w:val="26"/>
        </w:rPr>
        <w:t>dụng</w:t>
      </w:r>
      <w:proofErr w:type="spellEnd"/>
      <w:r w:rsidRPr="000C6AB2">
        <w:rPr>
          <w:szCs w:val="26"/>
        </w:rPr>
        <w:t xml:space="preserve"> </w:t>
      </w:r>
      <w:proofErr w:type="spellStart"/>
      <w:r w:rsidRPr="000C6AB2">
        <w:rPr>
          <w:szCs w:val="26"/>
        </w:rPr>
        <w:t>thư</w:t>
      </w:r>
      <w:proofErr w:type="spellEnd"/>
      <w:r w:rsidRPr="000C6AB2">
        <w:rPr>
          <w:szCs w:val="26"/>
        </w:rPr>
        <w:t xml:space="preserve"> </w:t>
      </w:r>
      <w:proofErr w:type="spellStart"/>
      <w:r w:rsidRPr="000C6AB2">
        <w:rPr>
          <w:szCs w:val="26"/>
        </w:rPr>
        <w:t>viện</w:t>
      </w:r>
      <w:proofErr w:type="spellEnd"/>
      <w:r w:rsidRPr="000C6AB2">
        <w:rPr>
          <w:szCs w:val="26"/>
        </w:rPr>
        <w:t xml:space="preserve"> JavaScript </w:t>
      </w:r>
      <w:proofErr w:type="spellStart"/>
      <w:r w:rsidRPr="000C6AB2">
        <w:rPr>
          <w:szCs w:val="26"/>
        </w:rPr>
        <w:t>để</w:t>
      </w:r>
      <w:proofErr w:type="spellEnd"/>
      <w:r w:rsidRPr="000C6AB2">
        <w:rPr>
          <w:szCs w:val="26"/>
        </w:rPr>
        <w:t xml:space="preserve"> render </w:t>
      </w:r>
      <w:proofErr w:type="spellStart"/>
      <w:r w:rsidRPr="000C6AB2">
        <w:rPr>
          <w:szCs w:val="26"/>
        </w:rPr>
        <w:t>lịch</w:t>
      </w:r>
      <w:proofErr w:type="spellEnd"/>
      <w:r w:rsidRPr="000C6AB2">
        <w:rPr>
          <w:szCs w:val="26"/>
        </w:rPr>
        <w:t xml:space="preserve"> </w:t>
      </w:r>
      <w:proofErr w:type="spellStart"/>
      <w:r w:rsidRPr="000C6AB2">
        <w:rPr>
          <w:szCs w:val="26"/>
        </w:rPr>
        <w:t>động</w:t>
      </w:r>
      <w:proofErr w:type="spellEnd"/>
      <w:r w:rsidRPr="000C6AB2">
        <w:rPr>
          <w:szCs w:val="26"/>
        </w:rPr>
        <w:t xml:space="preserve">, </w:t>
      </w:r>
      <w:proofErr w:type="spellStart"/>
      <w:r w:rsidRPr="000C6AB2">
        <w:rPr>
          <w:szCs w:val="26"/>
        </w:rPr>
        <w:t>đảm</w:t>
      </w:r>
      <w:proofErr w:type="spellEnd"/>
      <w:r w:rsidRPr="000C6AB2">
        <w:rPr>
          <w:szCs w:val="26"/>
        </w:rPr>
        <w:t xml:space="preserve"> </w:t>
      </w:r>
      <w:proofErr w:type="spellStart"/>
      <w:r w:rsidRPr="000C6AB2">
        <w:rPr>
          <w:szCs w:val="26"/>
        </w:rPr>
        <w:t>bảo</w:t>
      </w:r>
      <w:proofErr w:type="spellEnd"/>
      <w:r w:rsidRPr="000C6AB2">
        <w:rPr>
          <w:szCs w:val="26"/>
        </w:rPr>
        <w:t xml:space="preserve"> </w:t>
      </w:r>
      <w:proofErr w:type="spellStart"/>
      <w:r w:rsidRPr="000C6AB2">
        <w:rPr>
          <w:szCs w:val="26"/>
        </w:rPr>
        <w:t>tính</w:t>
      </w:r>
      <w:proofErr w:type="spellEnd"/>
      <w:r w:rsidRPr="000C6AB2">
        <w:rPr>
          <w:szCs w:val="26"/>
        </w:rPr>
        <w:t xml:space="preserve"> responsive </w:t>
      </w:r>
      <w:proofErr w:type="spellStart"/>
      <w:r w:rsidRPr="000C6AB2">
        <w:rPr>
          <w:szCs w:val="26"/>
        </w:rPr>
        <w:t>trên</w:t>
      </w:r>
      <w:proofErr w:type="spellEnd"/>
      <w:r w:rsidRPr="000C6AB2">
        <w:rPr>
          <w:szCs w:val="26"/>
        </w:rPr>
        <w:t xml:space="preserve"> </w:t>
      </w:r>
      <w:proofErr w:type="spellStart"/>
      <w:r w:rsidRPr="000C6AB2">
        <w:rPr>
          <w:szCs w:val="26"/>
        </w:rPr>
        <w:t>thiết</w:t>
      </w:r>
      <w:proofErr w:type="spellEnd"/>
      <w:r w:rsidRPr="000C6AB2">
        <w:rPr>
          <w:szCs w:val="26"/>
        </w:rPr>
        <w:t xml:space="preserve"> </w:t>
      </w:r>
      <w:proofErr w:type="spellStart"/>
      <w:r w:rsidRPr="000C6AB2">
        <w:rPr>
          <w:szCs w:val="26"/>
        </w:rPr>
        <w:t>bị</w:t>
      </w:r>
      <w:proofErr w:type="spellEnd"/>
      <w:r w:rsidRPr="000C6AB2">
        <w:rPr>
          <w:szCs w:val="26"/>
        </w:rPr>
        <w:t xml:space="preserve"> di </w:t>
      </w:r>
      <w:proofErr w:type="spellStart"/>
      <w:r w:rsidRPr="000C6AB2">
        <w:rPr>
          <w:szCs w:val="26"/>
        </w:rPr>
        <w:t>động</w:t>
      </w:r>
      <w:proofErr w:type="spellEnd"/>
      <w:r w:rsidRPr="000C6AB2">
        <w:rPr>
          <w:szCs w:val="26"/>
        </w:rPr>
        <w:t>.</w:t>
      </w:r>
    </w:p>
    <w:p w14:paraId="6B026BF5" w14:textId="77777777" w:rsidR="00993E62" w:rsidRDefault="00805F13" w:rsidP="00993E62">
      <w:pPr>
        <w:keepNext/>
        <w:spacing w:before="0"/>
        <w:jc w:val="center"/>
      </w:pPr>
      <w:r w:rsidRPr="00805F13">
        <w:rPr>
          <w:noProof/>
          <w:sz w:val="32"/>
        </w:rPr>
        <w:drawing>
          <wp:inline distT="0" distB="0" distL="0" distR="0" wp14:anchorId="6BF1D83D" wp14:editId="47DB9809">
            <wp:extent cx="3794981" cy="199705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56275" cy="2029305"/>
                    </a:xfrm>
                    <a:prstGeom prst="rect">
                      <a:avLst/>
                    </a:prstGeom>
                  </pic:spPr>
                </pic:pic>
              </a:graphicData>
            </a:graphic>
          </wp:inline>
        </w:drawing>
      </w:r>
    </w:p>
    <w:p w14:paraId="69491ECF" w14:textId="30F550E1" w:rsidR="00993E62" w:rsidRDefault="00993E62" w:rsidP="00993E62">
      <w:pPr>
        <w:pStyle w:val="Caption"/>
        <w:rPr>
          <w:lang w:eastAsia="ja-JP"/>
        </w:rPr>
      </w:pPr>
      <w:proofErr w:type="spellStart"/>
      <w:proofErr w:type="gramStart"/>
      <w:r>
        <w:t>Hình</w:t>
      </w:r>
      <w:proofErr w:type="spellEnd"/>
      <w:r>
        <w:t xml:space="preserve">  </w:t>
      </w:r>
      <w:r w:rsidR="002752F8">
        <w:rPr>
          <w:rFonts w:hint="eastAsia"/>
          <w:lang w:eastAsia="ja-JP"/>
        </w:rPr>
        <w:t>26</w:t>
      </w:r>
      <w:proofErr w:type="gramEnd"/>
      <w:r>
        <w:rPr>
          <w:rFonts w:hint="eastAsia"/>
          <w:lang w:eastAsia="ja-JP"/>
        </w:rPr>
        <w:t xml:space="preserve">. Giao </w:t>
      </w:r>
      <w:proofErr w:type="spellStart"/>
      <w:r>
        <w:rPr>
          <w:rFonts w:hint="eastAsia"/>
          <w:lang w:eastAsia="ja-JP"/>
        </w:rPr>
        <w:t>di</w:t>
      </w:r>
      <w:r>
        <w:rPr>
          <w:lang w:eastAsia="ja-JP"/>
        </w:rPr>
        <w:t>ệ</w:t>
      </w:r>
      <w:r>
        <w:rPr>
          <w:rFonts w:hint="eastAsia"/>
          <w:lang w:eastAsia="ja-JP"/>
        </w:rPr>
        <w:t>n</w:t>
      </w:r>
      <w:proofErr w:type="spellEnd"/>
      <w:r>
        <w:rPr>
          <w:rFonts w:hint="eastAsia"/>
          <w:lang w:eastAsia="ja-JP"/>
        </w:rPr>
        <w:t xml:space="preserve"> Calendar</w:t>
      </w:r>
    </w:p>
    <w:p w14:paraId="7B8AF891" w14:textId="77777777" w:rsidR="00993E62" w:rsidRPr="00993E62" w:rsidRDefault="00993E62" w:rsidP="00993E62">
      <w:pPr>
        <w:rPr>
          <w:lang w:eastAsia="ja-JP"/>
        </w:rPr>
      </w:pPr>
    </w:p>
    <w:p w14:paraId="04479614" w14:textId="65958A44" w:rsidR="00835497" w:rsidRDefault="00835497" w:rsidP="00124645">
      <w:pPr>
        <w:pStyle w:val="Heading2"/>
      </w:pPr>
      <w:bookmarkStart w:id="2158" w:name="_Toc216117364"/>
      <w:r>
        <w:lastRenderedPageBreak/>
        <w:t xml:space="preserve">3.4. Giao </w:t>
      </w:r>
      <w:proofErr w:type="spellStart"/>
      <w:r>
        <w:t>diện</w:t>
      </w:r>
      <w:proofErr w:type="spellEnd"/>
      <w:r>
        <w:t xml:space="preserve"> Kanban</w:t>
      </w:r>
      <w:bookmarkEnd w:id="2158"/>
    </w:p>
    <w:p w14:paraId="4F666E98" w14:textId="77777777" w:rsidR="000C6AB2" w:rsidRPr="000C6AB2" w:rsidRDefault="000C6AB2" w:rsidP="000C6AB2">
      <w:pPr>
        <w:spacing w:before="0"/>
        <w:ind w:firstLine="284"/>
        <w:jc w:val="left"/>
        <w:rPr>
          <w:szCs w:val="18"/>
        </w:rPr>
      </w:pPr>
      <w:r w:rsidRPr="000C6AB2">
        <w:rPr>
          <w:szCs w:val="18"/>
        </w:rPr>
        <w:t xml:space="preserve">Giao </w:t>
      </w:r>
      <w:proofErr w:type="spellStart"/>
      <w:r w:rsidRPr="000C6AB2">
        <w:rPr>
          <w:szCs w:val="18"/>
        </w:rPr>
        <w:t>diện</w:t>
      </w:r>
      <w:proofErr w:type="spellEnd"/>
      <w:r w:rsidRPr="000C6AB2">
        <w:rPr>
          <w:szCs w:val="18"/>
        </w:rPr>
        <w:t xml:space="preserve"> Kanban </w:t>
      </w:r>
      <w:proofErr w:type="spellStart"/>
      <w:r w:rsidRPr="000C6AB2">
        <w:rPr>
          <w:szCs w:val="18"/>
        </w:rPr>
        <w:t>là</w:t>
      </w:r>
      <w:proofErr w:type="spellEnd"/>
      <w:r w:rsidRPr="000C6AB2">
        <w:rPr>
          <w:szCs w:val="18"/>
        </w:rPr>
        <w:t xml:space="preserve"> </w:t>
      </w:r>
      <w:proofErr w:type="spellStart"/>
      <w:r w:rsidRPr="000C6AB2">
        <w:rPr>
          <w:szCs w:val="18"/>
        </w:rPr>
        <w:t>điểm</w:t>
      </w:r>
      <w:proofErr w:type="spellEnd"/>
      <w:r w:rsidRPr="000C6AB2">
        <w:rPr>
          <w:szCs w:val="18"/>
        </w:rPr>
        <w:t xml:space="preserve"> </w:t>
      </w:r>
      <w:proofErr w:type="spellStart"/>
      <w:r w:rsidRPr="000C6AB2">
        <w:rPr>
          <w:szCs w:val="18"/>
        </w:rPr>
        <w:t>nổi</w:t>
      </w:r>
      <w:proofErr w:type="spellEnd"/>
      <w:r w:rsidRPr="000C6AB2">
        <w:rPr>
          <w:szCs w:val="18"/>
        </w:rPr>
        <w:t xml:space="preserve"> </w:t>
      </w:r>
      <w:proofErr w:type="spellStart"/>
      <w:r w:rsidRPr="000C6AB2">
        <w:rPr>
          <w:szCs w:val="18"/>
        </w:rPr>
        <w:t>bật</w:t>
      </w:r>
      <w:proofErr w:type="spellEnd"/>
      <w:r w:rsidRPr="000C6AB2">
        <w:rPr>
          <w:szCs w:val="18"/>
        </w:rPr>
        <w:t xml:space="preserve"> </w:t>
      </w:r>
      <w:proofErr w:type="spellStart"/>
      <w:r w:rsidRPr="000C6AB2">
        <w:rPr>
          <w:szCs w:val="18"/>
        </w:rPr>
        <w:t>của</w:t>
      </w:r>
      <w:proofErr w:type="spellEnd"/>
      <w:r w:rsidRPr="000C6AB2">
        <w:rPr>
          <w:szCs w:val="18"/>
        </w:rPr>
        <w:t xml:space="preserve"> </w:t>
      </w:r>
      <w:proofErr w:type="spellStart"/>
      <w:r w:rsidRPr="000C6AB2">
        <w:rPr>
          <w:szCs w:val="18"/>
        </w:rPr>
        <w:t>hệ</w:t>
      </w:r>
      <w:proofErr w:type="spellEnd"/>
      <w:r w:rsidRPr="000C6AB2">
        <w:rPr>
          <w:szCs w:val="18"/>
        </w:rPr>
        <w:t xml:space="preserve"> </w:t>
      </w:r>
      <w:proofErr w:type="spellStart"/>
      <w:r w:rsidRPr="000C6AB2">
        <w:rPr>
          <w:szCs w:val="18"/>
        </w:rPr>
        <w:t>thống</w:t>
      </w:r>
      <w:proofErr w:type="spellEnd"/>
      <w:r w:rsidRPr="000C6AB2">
        <w:rPr>
          <w:szCs w:val="18"/>
        </w:rPr>
        <w:t xml:space="preserve">, </w:t>
      </w:r>
      <w:proofErr w:type="spellStart"/>
      <w:r w:rsidRPr="000C6AB2">
        <w:rPr>
          <w:szCs w:val="18"/>
        </w:rPr>
        <w:t>hiển</w:t>
      </w:r>
      <w:proofErr w:type="spellEnd"/>
      <w:r w:rsidRPr="000C6AB2">
        <w:rPr>
          <w:szCs w:val="18"/>
        </w:rPr>
        <w:t xml:space="preserve"> </w:t>
      </w:r>
      <w:proofErr w:type="spellStart"/>
      <w:r w:rsidRPr="000C6AB2">
        <w:rPr>
          <w:szCs w:val="18"/>
        </w:rPr>
        <w:t>thị</w:t>
      </w:r>
      <w:proofErr w:type="spellEnd"/>
      <w:r w:rsidRPr="000C6AB2">
        <w:rPr>
          <w:szCs w:val="18"/>
        </w:rPr>
        <w:t xml:space="preserve"> </w:t>
      </w:r>
      <w:proofErr w:type="spellStart"/>
      <w:r w:rsidRPr="000C6AB2">
        <w:rPr>
          <w:szCs w:val="18"/>
        </w:rPr>
        <w:t>các</w:t>
      </w:r>
      <w:proofErr w:type="spellEnd"/>
      <w:r w:rsidRPr="000C6AB2">
        <w:rPr>
          <w:szCs w:val="18"/>
        </w:rPr>
        <w:t xml:space="preserve"> </w:t>
      </w:r>
      <w:proofErr w:type="spellStart"/>
      <w:r w:rsidRPr="000C6AB2">
        <w:rPr>
          <w:szCs w:val="18"/>
        </w:rPr>
        <w:t>nhiệm</w:t>
      </w:r>
      <w:proofErr w:type="spellEnd"/>
      <w:r w:rsidRPr="000C6AB2">
        <w:rPr>
          <w:szCs w:val="18"/>
        </w:rPr>
        <w:t xml:space="preserve"> </w:t>
      </w:r>
      <w:proofErr w:type="spellStart"/>
      <w:r w:rsidRPr="000C6AB2">
        <w:rPr>
          <w:szCs w:val="18"/>
        </w:rPr>
        <w:t>vụ</w:t>
      </w:r>
      <w:proofErr w:type="spellEnd"/>
      <w:r w:rsidRPr="000C6AB2">
        <w:rPr>
          <w:szCs w:val="18"/>
        </w:rPr>
        <w:t xml:space="preserve"> </w:t>
      </w:r>
      <w:proofErr w:type="spellStart"/>
      <w:r w:rsidRPr="000C6AB2">
        <w:rPr>
          <w:szCs w:val="18"/>
        </w:rPr>
        <w:t>dưới</w:t>
      </w:r>
      <w:proofErr w:type="spellEnd"/>
      <w:r w:rsidRPr="000C6AB2">
        <w:rPr>
          <w:szCs w:val="18"/>
        </w:rPr>
        <w:t xml:space="preserve"> </w:t>
      </w:r>
      <w:proofErr w:type="spellStart"/>
      <w:r w:rsidRPr="000C6AB2">
        <w:rPr>
          <w:szCs w:val="18"/>
        </w:rPr>
        <w:t>dạng</w:t>
      </w:r>
      <w:proofErr w:type="spellEnd"/>
      <w:r w:rsidRPr="000C6AB2">
        <w:rPr>
          <w:szCs w:val="18"/>
        </w:rPr>
        <w:t xml:space="preserve"> </w:t>
      </w:r>
      <w:proofErr w:type="spellStart"/>
      <w:r w:rsidRPr="000C6AB2">
        <w:rPr>
          <w:szCs w:val="18"/>
        </w:rPr>
        <w:t>bảng</w:t>
      </w:r>
      <w:proofErr w:type="spellEnd"/>
      <w:r w:rsidRPr="000C6AB2">
        <w:rPr>
          <w:szCs w:val="18"/>
        </w:rPr>
        <w:t xml:space="preserve"> </w:t>
      </w:r>
      <w:proofErr w:type="spellStart"/>
      <w:r w:rsidRPr="000C6AB2">
        <w:rPr>
          <w:szCs w:val="18"/>
        </w:rPr>
        <w:t>kéo-thả</w:t>
      </w:r>
      <w:proofErr w:type="spellEnd"/>
      <w:r w:rsidRPr="000C6AB2">
        <w:rPr>
          <w:szCs w:val="18"/>
        </w:rPr>
        <w:t xml:space="preserve"> </w:t>
      </w:r>
      <w:proofErr w:type="spellStart"/>
      <w:r w:rsidRPr="000C6AB2">
        <w:rPr>
          <w:szCs w:val="18"/>
        </w:rPr>
        <w:t>theo</w:t>
      </w:r>
      <w:proofErr w:type="spellEnd"/>
      <w:r w:rsidRPr="000C6AB2">
        <w:rPr>
          <w:szCs w:val="18"/>
        </w:rPr>
        <w:t xml:space="preserve"> </w:t>
      </w:r>
      <w:proofErr w:type="spellStart"/>
      <w:r w:rsidRPr="000C6AB2">
        <w:rPr>
          <w:szCs w:val="18"/>
        </w:rPr>
        <w:t>phong</w:t>
      </w:r>
      <w:proofErr w:type="spellEnd"/>
      <w:r w:rsidRPr="000C6AB2">
        <w:rPr>
          <w:szCs w:val="18"/>
        </w:rPr>
        <w:t xml:space="preserve"> </w:t>
      </w:r>
      <w:proofErr w:type="spellStart"/>
      <w:r w:rsidRPr="000C6AB2">
        <w:rPr>
          <w:szCs w:val="18"/>
        </w:rPr>
        <w:t>cách</w:t>
      </w:r>
      <w:proofErr w:type="spellEnd"/>
      <w:r w:rsidRPr="000C6AB2">
        <w:rPr>
          <w:szCs w:val="18"/>
        </w:rPr>
        <w:t xml:space="preserve"> Trello. </w:t>
      </w:r>
      <w:proofErr w:type="spellStart"/>
      <w:r w:rsidRPr="000C6AB2">
        <w:rPr>
          <w:szCs w:val="18"/>
        </w:rPr>
        <w:t>Các</w:t>
      </w:r>
      <w:proofErr w:type="spellEnd"/>
      <w:r w:rsidRPr="000C6AB2">
        <w:rPr>
          <w:szCs w:val="18"/>
        </w:rPr>
        <w:t xml:space="preserve"> </w:t>
      </w:r>
      <w:proofErr w:type="spellStart"/>
      <w:r w:rsidRPr="000C6AB2">
        <w:rPr>
          <w:szCs w:val="18"/>
        </w:rPr>
        <w:t>cột</w:t>
      </w:r>
      <w:proofErr w:type="spellEnd"/>
      <w:r w:rsidRPr="000C6AB2">
        <w:rPr>
          <w:szCs w:val="18"/>
        </w:rPr>
        <w:t xml:space="preserve"> </w:t>
      </w:r>
      <w:proofErr w:type="spellStart"/>
      <w:r w:rsidRPr="000C6AB2">
        <w:rPr>
          <w:szCs w:val="18"/>
        </w:rPr>
        <w:t>đại</w:t>
      </w:r>
      <w:proofErr w:type="spellEnd"/>
      <w:r w:rsidRPr="000C6AB2">
        <w:rPr>
          <w:szCs w:val="18"/>
        </w:rPr>
        <w:t xml:space="preserve"> </w:t>
      </w:r>
      <w:proofErr w:type="spellStart"/>
      <w:r w:rsidRPr="000C6AB2">
        <w:rPr>
          <w:szCs w:val="18"/>
        </w:rPr>
        <w:t>diện</w:t>
      </w:r>
      <w:proofErr w:type="spellEnd"/>
      <w:r w:rsidRPr="000C6AB2">
        <w:rPr>
          <w:szCs w:val="18"/>
        </w:rPr>
        <w:t xml:space="preserve"> </w:t>
      </w:r>
      <w:proofErr w:type="spellStart"/>
      <w:r w:rsidRPr="000C6AB2">
        <w:rPr>
          <w:szCs w:val="18"/>
        </w:rPr>
        <w:t>cho</w:t>
      </w:r>
      <w:proofErr w:type="spellEnd"/>
      <w:r w:rsidRPr="000C6AB2">
        <w:rPr>
          <w:szCs w:val="18"/>
        </w:rPr>
        <w:t xml:space="preserve"> </w:t>
      </w:r>
      <w:proofErr w:type="spellStart"/>
      <w:r w:rsidRPr="000C6AB2">
        <w:rPr>
          <w:szCs w:val="18"/>
        </w:rPr>
        <w:t>trạng</w:t>
      </w:r>
      <w:proofErr w:type="spellEnd"/>
      <w:r w:rsidRPr="000C6AB2">
        <w:rPr>
          <w:szCs w:val="18"/>
        </w:rPr>
        <w:t xml:space="preserve"> </w:t>
      </w:r>
      <w:proofErr w:type="spellStart"/>
      <w:r w:rsidRPr="000C6AB2">
        <w:rPr>
          <w:szCs w:val="18"/>
        </w:rPr>
        <w:t>thái</w:t>
      </w:r>
      <w:proofErr w:type="spellEnd"/>
      <w:r w:rsidRPr="000C6AB2">
        <w:rPr>
          <w:szCs w:val="18"/>
        </w:rPr>
        <w:t xml:space="preserve"> (To Do, In Progress, Done), </w:t>
      </w:r>
      <w:proofErr w:type="spellStart"/>
      <w:r w:rsidRPr="000C6AB2">
        <w:rPr>
          <w:szCs w:val="18"/>
        </w:rPr>
        <w:t>và</w:t>
      </w:r>
      <w:proofErr w:type="spellEnd"/>
      <w:r w:rsidRPr="000C6AB2">
        <w:rPr>
          <w:szCs w:val="18"/>
        </w:rPr>
        <w:t xml:space="preserve"> </w:t>
      </w:r>
      <w:proofErr w:type="spellStart"/>
      <w:r w:rsidRPr="000C6AB2">
        <w:rPr>
          <w:szCs w:val="18"/>
        </w:rPr>
        <w:t>người</w:t>
      </w:r>
      <w:proofErr w:type="spellEnd"/>
      <w:r w:rsidRPr="000C6AB2">
        <w:rPr>
          <w:szCs w:val="18"/>
        </w:rPr>
        <w:t xml:space="preserve"> </w:t>
      </w:r>
      <w:proofErr w:type="spellStart"/>
      <w:r w:rsidRPr="000C6AB2">
        <w:rPr>
          <w:szCs w:val="18"/>
        </w:rPr>
        <w:t>dùng</w:t>
      </w:r>
      <w:proofErr w:type="spellEnd"/>
      <w:r w:rsidRPr="000C6AB2">
        <w:rPr>
          <w:szCs w:val="18"/>
        </w:rPr>
        <w:t xml:space="preserve"> </w:t>
      </w:r>
      <w:proofErr w:type="spellStart"/>
      <w:r w:rsidRPr="000C6AB2">
        <w:rPr>
          <w:szCs w:val="18"/>
        </w:rPr>
        <w:t>có</w:t>
      </w:r>
      <w:proofErr w:type="spellEnd"/>
      <w:r w:rsidRPr="000C6AB2">
        <w:rPr>
          <w:szCs w:val="18"/>
        </w:rPr>
        <w:t xml:space="preserve"> </w:t>
      </w:r>
      <w:proofErr w:type="spellStart"/>
      <w:r w:rsidRPr="000C6AB2">
        <w:rPr>
          <w:szCs w:val="18"/>
        </w:rPr>
        <w:t>thể</w:t>
      </w:r>
      <w:proofErr w:type="spellEnd"/>
      <w:r w:rsidRPr="000C6AB2">
        <w:rPr>
          <w:szCs w:val="18"/>
        </w:rPr>
        <w:t xml:space="preserve"> di </w:t>
      </w:r>
      <w:proofErr w:type="spellStart"/>
      <w:r w:rsidRPr="000C6AB2">
        <w:rPr>
          <w:szCs w:val="18"/>
        </w:rPr>
        <w:t>chuyển</w:t>
      </w:r>
      <w:proofErr w:type="spellEnd"/>
      <w:r w:rsidRPr="000C6AB2">
        <w:rPr>
          <w:szCs w:val="18"/>
        </w:rPr>
        <w:t xml:space="preserve"> </w:t>
      </w:r>
      <w:proofErr w:type="spellStart"/>
      <w:r w:rsidRPr="000C6AB2">
        <w:rPr>
          <w:szCs w:val="18"/>
        </w:rPr>
        <w:t>thẻ</w:t>
      </w:r>
      <w:proofErr w:type="spellEnd"/>
      <w:r w:rsidRPr="000C6AB2">
        <w:rPr>
          <w:szCs w:val="18"/>
        </w:rPr>
        <w:t xml:space="preserve"> </w:t>
      </w:r>
      <w:proofErr w:type="spellStart"/>
      <w:r w:rsidRPr="000C6AB2">
        <w:rPr>
          <w:szCs w:val="18"/>
        </w:rPr>
        <w:t>nhiệm</w:t>
      </w:r>
      <w:proofErr w:type="spellEnd"/>
      <w:r w:rsidRPr="000C6AB2">
        <w:rPr>
          <w:szCs w:val="18"/>
        </w:rPr>
        <w:t xml:space="preserve"> </w:t>
      </w:r>
      <w:proofErr w:type="spellStart"/>
      <w:r w:rsidRPr="000C6AB2">
        <w:rPr>
          <w:szCs w:val="18"/>
        </w:rPr>
        <w:t>vụ</w:t>
      </w:r>
      <w:proofErr w:type="spellEnd"/>
      <w:r w:rsidRPr="000C6AB2">
        <w:rPr>
          <w:szCs w:val="18"/>
        </w:rPr>
        <w:t xml:space="preserve"> </w:t>
      </w:r>
      <w:proofErr w:type="spellStart"/>
      <w:r w:rsidRPr="000C6AB2">
        <w:rPr>
          <w:szCs w:val="18"/>
        </w:rPr>
        <w:t>giữa</w:t>
      </w:r>
      <w:proofErr w:type="spellEnd"/>
      <w:r w:rsidRPr="000C6AB2">
        <w:rPr>
          <w:szCs w:val="18"/>
        </w:rPr>
        <w:t xml:space="preserve"> </w:t>
      </w:r>
      <w:proofErr w:type="spellStart"/>
      <w:r w:rsidRPr="000C6AB2">
        <w:rPr>
          <w:szCs w:val="18"/>
        </w:rPr>
        <w:t>các</w:t>
      </w:r>
      <w:proofErr w:type="spellEnd"/>
      <w:r w:rsidRPr="000C6AB2">
        <w:rPr>
          <w:szCs w:val="18"/>
        </w:rPr>
        <w:t xml:space="preserve"> </w:t>
      </w:r>
      <w:proofErr w:type="spellStart"/>
      <w:r w:rsidRPr="000C6AB2">
        <w:rPr>
          <w:szCs w:val="18"/>
        </w:rPr>
        <w:t>cột</w:t>
      </w:r>
      <w:proofErr w:type="spellEnd"/>
      <w:r w:rsidRPr="000C6AB2">
        <w:rPr>
          <w:szCs w:val="18"/>
        </w:rPr>
        <w:t xml:space="preserve"> </w:t>
      </w:r>
      <w:proofErr w:type="spellStart"/>
      <w:r w:rsidRPr="000C6AB2">
        <w:rPr>
          <w:szCs w:val="18"/>
        </w:rPr>
        <w:t>để</w:t>
      </w:r>
      <w:proofErr w:type="spellEnd"/>
      <w:r w:rsidRPr="000C6AB2">
        <w:rPr>
          <w:szCs w:val="18"/>
        </w:rPr>
        <w:t xml:space="preserve"> </w:t>
      </w:r>
      <w:proofErr w:type="spellStart"/>
      <w:r w:rsidRPr="000C6AB2">
        <w:rPr>
          <w:szCs w:val="18"/>
        </w:rPr>
        <w:t>cập</w:t>
      </w:r>
      <w:proofErr w:type="spellEnd"/>
      <w:r w:rsidRPr="000C6AB2">
        <w:rPr>
          <w:szCs w:val="18"/>
        </w:rPr>
        <w:t xml:space="preserve"> </w:t>
      </w:r>
      <w:proofErr w:type="spellStart"/>
      <w:r w:rsidRPr="000C6AB2">
        <w:rPr>
          <w:szCs w:val="18"/>
        </w:rPr>
        <w:t>nhật</w:t>
      </w:r>
      <w:proofErr w:type="spellEnd"/>
      <w:r w:rsidRPr="000C6AB2">
        <w:rPr>
          <w:szCs w:val="18"/>
        </w:rPr>
        <w:t xml:space="preserve"> tiến </w:t>
      </w:r>
      <w:proofErr w:type="spellStart"/>
      <w:r w:rsidRPr="000C6AB2">
        <w:rPr>
          <w:szCs w:val="18"/>
        </w:rPr>
        <w:t>độ</w:t>
      </w:r>
      <w:proofErr w:type="spellEnd"/>
      <w:r w:rsidRPr="000C6AB2">
        <w:rPr>
          <w:szCs w:val="18"/>
        </w:rPr>
        <w:t xml:space="preserve">. </w:t>
      </w:r>
      <w:proofErr w:type="spellStart"/>
      <w:r w:rsidRPr="000C6AB2">
        <w:rPr>
          <w:szCs w:val="18"/>
        </w:rPr>
        <w:t>Mỗi</w:t>
      </w:r>
      <w:proofErr w:type="spellEnd"/>
      <w:r w:rsidRPr="000C6AB2">
        <w:rPr>
          <w:szCs w:val="18"/>
        </w:rPr>
        <w:t xml:space="preserve"> </w:t>
      </w:r>
      <w:proofErr w:type="spellStart"/>
      <w:r w:rsidRPr="000C6AB2">
        <w:rPr>
          <w:szCs w:val="18"/>
        </w:rPr>
        <w:t>thẻ</w:t>
      </w:r>
      <w:proofErr w:type="spellEnd"/>
      <w:r w:rsidRPr="000C6AB2">
        <w:rPr>
          <w:szCs w:val="18"/>
        </w:rPr>
        <w:t xml:space="preserve"> </w:t>
      </w:r>
      <w:proofErr w:type="spellStart"/>
      <w:r w:rsidRPr="000C6AB2">
        <w:rPr>
          <w:szCs w:val="18"/>
        </w:rPr>
        <w:t>hiển</w:t>
      </w:r>
      <w:proofErr w:type="spellEnd"/>
      <w:r w:rsidRPr="000C6AB2">
        <w:rPr>
          <w:szCs w:val="18"/>
        </w:rPr>
        <w:t xml:space="preserve"> </w:t>
      </w:r>
      <w:proofErr w:type="spellStart"/>
      <w:r w:rsidRPr="000C6AB2">
        <w:rPr>
          <w:szCs w:val="18"/>
        </w:rPr>
        <w:t>thị</w:t>
      </w:r>
      <w:proofErr w:type="spellEnd"/>
      <w:r w:rsidRPr="000C6AB2">
        <w:rPr>
          <w:szCs w:val="18"/>
        </w:rPr>
        <w:t xml:space="preserve"> </w:t>
      </w:r>
      <w:proofErr w:type="spellStart"/>
      <w:r w:rsidRPr="000C6AB2">
        <w:rPr>
          <w:szCs w:val="18"/>
        </w:rPr>
        <w:t>thông</w:t>
      </w:r>
      <w:proofErr w:type="spellEnd"/>
      <w:r w:rsidRPr="000C6AB2">
        <w:rPr>
          <w:szCs w:val="18"/>
        </w:rPr>
        <w:t xml:space="preserve"> tin </w:t>
      </w:r>
      <w:proofErr w:type="spellStart"/>
      <w:r w:rsidRPr="000C6AB2">
        <w:rPr>
          <w:szCs w:val="18"/>
        </w:rPr>
        <w:t>ngắn</w:t>
      </w:r>
      <w:proofErr w:type="spellEnd"/>
      <w:r w:rsidRPr="000C6AB2">
        <w:rPr>
          <w:szCs w:val="18"/>
        </w:rPr>
        <w:t xml:space="preserve"> </w:t>
      </w:r>
      <w:proofErr w:type="spellStart"/>
      <w:r w:rsidRPr="000C6AB2">
        <w:rPr>
          <w:szCs w:val="18"/>
        </w:rPr>
        <w:t>gọn</w:t>
      </w:r>
      <w:proofErr w:type="spellEnd"/>
      <w:r w:rsidRPr="000C6AB2">
        <w:rPr>
          <w:szCs w:val="18"/>
        </w:rPr>
        <w:t xml:space="preserve"> </w:t>
      </w:r>
      <w:proofErr w:type="spellStart"/>
      <w:r w:rsidRPr="000C6AB2">
        <w:rPr>
          <w:szCs w:val="18"/>
        </w:rPr>
        <w:t>như</w:t>
      </w:r>
      <w:proofErr w:type="spellEnd"/>
      <w:r w:rsidRPr="000C6AB2">
        <w:rPr>
          <w:szCs w:val="18"/>
        </w:rPr>
        <w:t xml:space="preserve"> </w:t>
      </w:r>
      <w:proofErr w:type="spellStart"/>
      <w:r w:rsidRPr="000C6AB2">
        <w:rPr>
          <w:szCs w:val="18"/>
        </w:rPr>
        <w:t>tiêu</w:t>
      </w:r>
      <w:proofErr w:type="spellEnd"/>
      <w:r w:rsidRPr="000C6AB2">
        <w:rPr>
          <w:szCs w:val="18"/>
        </w:rPr>
        <w:t xml:space="preserve"> </w:t>
      </w:r>
      <w:proofErr w:type="spellStart"/>
      <w:r w:rsidRPr="000C6AB2">
        <w:rPr>
          <w:szCs w:val="18"/>
        </w:rPr>
        <w:t>đề</w:t>
      </w:r>
      <w:proofErr w:type="spellEnd"/>
      <w:r w:rsidRPr="000C6AB2">
        <w:rPr>
          <w:szCs w:val="18"/>
        </w:rPr>
        <w:t xml:space="preserve">, </w:t>
      </w:r>
      <w:proofErr w:type="spellStart"/>
      <w:r w:rsidRPr="000C6AB2">
        <w:rPr>
          <w:szCs w:val="18"/>
        </w:rPr>
        <w:t>hạn</w:t>
      </w:r>
      <w:proofErr w:type="spellEnd"/>
      <w:r w:rsidRPr="000C6AB2">
        <w:rPr>
          <w:szCs w:val="18"/>
        </w:rPr>
        <w:t xml:space="preserve"> </w:t>
      </w:r>
      <w:proofErr w:type="spellStart"/>
      <w:r w:rsidRPr="000C6AB2">
        <w:rPr>
          <w:szCs w:val="18"/>
        </w:rPr>
        <w:t>chót</w:t>
      </w:r>
      <w:proofErr w:type="spellEnd"/>
      <w:r w:rsidRPr="000C6AB2">
        <w:rPr>
          <w:szCs w:val="18"/>
        </w:rPr>
        <w:t xml:space="preserve">, </w:t>
      </w:r>
      <w:proofErr w:type="spellStart"/>
      <w:r w:rsidRPr="000C6AB2">
        <w:rPr>
          <w:szCs w:val="18"/>
        </w:rPr>
        <w:t>và</w:t>
      </w:r>
      <w:proofErr w:type="spellEnd"/>
      <w:r w:rsidRPr="000C6AB2">
        <w:rPr>
          <w:szCs w:val="18"/>
        </w:rPr>
        <w:t xml:space="preserve"> </w:t>
      </w:r>
      <w:proofErr w:type="spellStart"/>
      <w:r w:rsidRPr="000C6AB2">
        <w:rPr>
          <w:szCs w:val="18"/>
        </w:rPr>
        <w:t>người</w:t>
      </w:r>
      <w:proofErr w:type="spellEnd"/>
      <w:r w:rsidRPr="000C6AB2">
        <w:rPr>
          <w:szCs w:val="18"/>
        </w:rPr>
        <w:t xml:space="preserve"> </w:t>
      </w:r>
      <w:proofErr w:type="spellStart"/>
      <w:r w:rsidRPr="000C6AB2">
        <w:rPr>
          <w:szCs w:val="18"/>
        </w:rPr>
        <w:t>phụ</w:t>
      </w:r>
      <w:proofErr w:type="spellEnd"/>
      <w:r w:rsidRPr="000C6AB2">
        <w:rPr>
          <w:szCs w:val="18"/>
        </w:rPr>
        <w:t xml:space="preserve"> </w:t>
      </w:r>
      <w:proofErr w:type="spellStart"/>
      <w:r w:rsidRPr="000C6AB2">
        <w:rPr>
          <w:szCs w:val="18"/>
        </w:rPr>
        <w:t>trách</w:t>
      </w:r>
      <w:proofErr w:type="spellEnd"/>
      <w:r w:rsidRPr="000C6AB2">
        <w:rPr>
          <w:szCs w:val="18"/>
        </w:rPr>
        <w:t xml:space="preserve">. </w:t>
      </w:r>
      <w:proofErr w:type="spellStart"/>
      <w:r w:rsidRPr="000C6AB2">
        <w:rPr>
          <w:szCs w:val="18"/>
        </w:rPr>
        <w:t>Chức</w:t>
      </w:r>
      <w:proofErr w:type="spellEnd"/>
      <w:r w:rsidRPr="000C6AB2">
        <w:rPr>
          <w:szCs w:val="18"/>
        </w:rPr>
        <w:t xml:space="preserve"> </w:t>
      </w:r>
      <w:proofErr w:type="spellStart"/>
      <w:r w:rsidRPr="000C6AB2">
        <w:rPr>
          <w:szCs w:val="18"/>
        </w:rPr>
        <w:t>năng</w:t>
      </w:r>
      <w:proofErr w:type="spellEnd"/>
      <w:r w:rsidRPr="000C6AB2">
        <w:rPr>
          <w:szCs w:val="18"/>
        </w:rPr>
        <w:t xml:space="preserve"> </w:t>
      </w:r>
      <w:proofErr w:type="spellStart"/>
      <w:r w:rsidRPr="000C6AB2">
        <w:rPr>
          <w:szCs w:val="18"/>
        </w:rPr>
        <w:t>này</w:t>
      </w:r>
      <w:proofErr w:type="spellEnd"/>
      <w:r w:rsidRPr="000C6AB2">
        <w:rPr>
          <w:szCs w:val="18"/>
        </w:rPr>
        <w:t xml:space="preserve"> </w:t>
      </w:r>
      <w:proofErr w:type="spellStart"/>
      <w:r w:rsidRPr="000C6AB2">
        <w:rPr>
          <w:szCs w:val="18"/>
        </w:rPr>
        <w:t>sử</w:t>
      </w:r>
      <w:proofErr w:type="spellEnd"/>
      <w:r w:rsidRPr="000C6AB2">
        <w:rPr>
          <w:szCs w:val="18"/>
        </w:rPr>
        <w:t xml:space="preserve"> </w:t>
      </w:r>
      <w:proofErr w:type="spellStart"/>
      <w:r w:rsidRPr="000C6AB2">
        <w:rPr>
          <w:szCs w:val="18"/>
        </w:rPr>
        <w:t>dụng</w:t>
      </w:r>
      <w:proofErr w:type="spellEnd"/>
      <w:r w:rsidRPr="000C6AB2">
        <w:rPr>
          <w:szCs w:val="18"/>
        </w:rPr>
        <w:t xml:space="preserve"> Socket.io </w:t>
      </w:r>
      <w:proofErr w:type="spellStart"/>
      <w:r w:rsidRPr="000C6AB2">
        <w:rPr>
          <w:szCs w:val="18"/>
        </w:rPr>
        <w:t>để</w:t>
      </w:r>
      <w:proofErr w:type="spellEnd"/>
      <w:r w:rsidRPr="000C6AB2">
        <w:rPr>
          <w:szCs w:val="18"/>
        </w:rPr>
        <w:t xml:space="preserve"> </w:t>
      </w:r>
      <w:proofErr w:type="spellStart"/>
      <w:r w:rsidRPr="000C6AB2">
        <w:rPr>
          <w:szCs w:val="18"/>
        </w:rPr>
        <w:t>cập</w:t>
      </w:r>
      <w:proofErr w:type="spellEnd"/>
      <w:r w:rsidRPr="000C6AB2">
        <w:rPr>
          <w:szCs w:val="18"/>
        </w:rPr>
        <w:t xml:space="preserve"> </w:t>
      </w:r>
      <w:proofErr w:type="spellStart"/>
      <w:r w:rsidRPr="000C6AB2">
        <w:rPr>
          <w:szCs w:val="18"/>
        </w:rPr>
        <w:t>nhật</w:t>
      </w:r>
      <w:proofErr w:type="spellEnd"/>
      <w:r w:rsidRPr="000C6AB2">
        <w:rPr>
          <w:szCs w:val="18"/>
        </w:rPr>
        <w:t xml:space="preserve"> </w:t>
      </w:r>
      <w:proofErr w:type="spellStart"/>
      <w:r w:rsidRPr="000C6AB2">
        <w:rPr>
          <w:szCs w:val="18"/>
        </w:rPr>
        <w:t>thời</w:t>
      </w:r>
      <w:proofErr w:type="spellEnd"/>
      <w:r w:rsidRPr="000C6AB2">
        <w:rPr>
          <w:szCs w:val="18"/>
        </w:rPr>
        <w:t xml:space="preserve"> </w:t>
      </w:r>
      <w:proofErr w:type="spellStart"/>
      <w:r w:rsidRPr="000C6AB2">
        <w:rPr>
          <w:szCs w:val="18"/>
        </w:rPr>
        <w:t>gian</w:t>
      </w:r>
      <w:proofErr w:type="spellEnd"/>
      <w:r w:rsidRPr="000C6AB2">
        <w:rPr>
          <w:szCs w:val="18"/>
        </w:rPr>
        <w:t xml:space="preserve"> </w:t>
      </w:r>
      <w:proofErr w:type="spellStart"/>
      <w:r w:rsidRPr="000C6AB2">
        <w:rPr>
          <w:szCs w:val="18"/>
        </w:rPr>
        <w:t>thực</w:t>
      </w:r>
      <w:proofErr w:type="spellEnd"/>
      <w:r w:rsidRPr="000C6AB2">
        <w:rPr>
          <w:szCs w:val="18"/>
        </w:rPr>
        <w:t xml:space="preserve"> </w:t>
      </w:r>
      <w:proofErr w:type="spellStart"/>
      <w:r w:rsidRPr="000C6AB2">
        <w:rPr>
          <w:szCs w:val="18"/>
        </w:rPr>
        <w:t>nếu</w:t>
      </w:r>
      <w:proofErr w:type="spellEnd"/>
      <w:r w:rsidRPr="000C6AB2">
        <w:rPr>
          <w:szCs w:val="18"/>
        </w:rPr>
        <w:t xml:space="preserve"> </w:t>
      </w:r>
      <w:proofErr w:type="spellStart"/>
      <w:r w:rsidRPr="000C6AB2">
        <w:rPr>
          <w:szCs w:val="18"/>
        </w:rPr>
        <w:t>có</w:t>
      </w:r>
      <w:proofErr w:type="spellEnd"/>
      <w:r w:rsidRPr="000C6AB2">
        <w:rPr>
          <w:szCs w:val="18"/>
        </w:rPr>
        <w:t xml:space="preserve"> </w:t>
      </w:r>
      <w:proofErr w:type="spellStart"/>
      <w:r w:rsidRPr="000C6AB2">
        <w:rPr>
          <w:szCs w:val="18"/>
        </w:rPr>
        <w:t>thay</w:t>
      </w:r>
      <w:proofErr w:type="spellEnd"/>
      <w:r w:rsidRPr="000C6AB2">
        <w:rPr>
          <w:szCs w:val="18"/>
        </w:rPr>
        <w:t xml:space="preserve"> </w:t>
      </w:r>
      <w:proofErr w:type="spellStart"/>
      <w:r w:rsidRPr="000C6AB2">
        <w:rPr>
          <w:szCs w:val="18"/>
        </w:rPr>
        <w:t>đổi</w:t>
      </w:r>
      <w:proofErr w:type="spellEnd"/>
      <w:r w:rsidRPr="000C6AB2">
        <w:rPr>
          <w:szCs w:val="18"/>
        </w:rPr>
        <w:t xml:space="preserve"> </w:t>
      </w:r>
      <w:proofErr w:type="spellStart"/>
      <w:r w:rsidRPr="000C6AB2">
        <w:rPr>
          <w:szCs w:val="18"/>
        </w:rPr>
        <w:t>từ</w:t>
      </w:r>
      <w:proofErr w:type="spellEnd"/>
      <w:r w:rsidRPr="000C6AB2">
        <w:rPr>
          <w:szCs w:val="18"/>
        </w:rPr>
        <w:t xml:space="preserve"> </w:t>
      </w:r>
      <w:proofErr w:type="spellStart"/>
      <w:r w:rsidRPr="000C6AB2">
        <w:rPr>
          <w:szCs w:val="18"/>
        </w:rPr>
        <w:t>người</w:t>
      </w:r>
      <w:proofErr w:type="spellEnd"/>
      <w:r w:rsidRPr="000C6AB2">
        <w:rPr>
          <w:szCs w:val="18"/>
        </w:rPr>
        <w:t xml:space="preserve"> </w:t>
      </w:r>
      <w:proofErr w:type="spellStart"/>
      <w:r w:rsidRPr="000C6AB2">
        <w:rPr>
          <w:szCs w:val="18"/>
        </w:rPr>
        <w:t>dùng</w:t>
      </w:r>
      <w:proofErr w:type="spellEnd"/>
      <w:r w:rsidRPr="000C6AB2">
        <w:rPr>
          <w:szCs w:val="18"/>
        </w:rPr>
        <w:t xml:space="preserve"> </w:t>
      </w:r>
      <w:proofErr w:type="spellStart"/>
      <w:r w:rsidRPr="000C6AB2">
        <w:rPr>
          <w:szCs w:val="18"/>
        </w:rPr>
        <w:t>khác</w:t>
      </w:r>
      <w:proofErr w:type="spellEnd"/>
      <w:r w:rsidRPr="000C6AB2">
        <w:rPr>
          <w:szCs w:val="18"/>
        </w:rPr>
        <w:t xml:space="preserve"> </w:t>
      </w:r>
      <w:proofErr w:type="spellStart"/>
      <w:r w:rsidRPr="000C6AB2">
        <w:rPr>
          <w:szCs w:val="18"/>
        </w:rPr>
        <w:t>trong</w:t>
      </w:r>
      <w:proofErr w:type="spellEnd"/>
      <w:r w:rsidRPr="000C6AB2">
        <w:rPr>
          <w:szCs w:val="18"/>
        </w:rPr>
        <w:t xml:space="preserve"> </w:t>
      </w:r>
      <w:proofErr w:type="spellStart"/>
      <w:r w:rsidRPr="000C6AB2">
        <w:rPr>
          <w:szCs w:val="18"/>
        </w:rPr>
        <w:t>nhóm</w:t>
      </w:r>
      <w:proofErr w:type="spellEnd"/>
      <w:r w:rsidRPr="000C6AB2">
        <w:rPr>
          <w:szCs w:val="18"/>
        </w:rPr>
        <w:t xml:space="preserve">. Giao </w:t>
      </w:r>
      <w:proofErr w:type="spellStart"/>
      <w:r w:rsidRPr="000C6AB2">
        <w:rPr>
          <w:szCs w:val="18"/>
        </w:rPr>
        <w:t>diện</w:t>
      </w:r>
      <w:proofErr w:type="spellEnd"/>
      <w:r w:rsidRPr="000C6AB2">
        <w:rPr>
          <w:szCs w:val="18"/>
        </w:rPr>
        <w:t xml:space="preserve"> </w:t>
      </w:r>
      <w:proofErr w:type="spellStart"/>
      <w:r w:rsidRPr="000C6AB2">
        <w:rPr>
          <w:szCs w:val="18"/>
        </w:rPr>
        <w:t>giúp</w:t>
      </w:r>
      <w:proofErr w:type="spellEnd"/>
      <w:r w:rsidRPr="000C6AB2">
        <w:rPr>
          <w:szCs w:val="18"/>
        </w:rPr>
        <w:t xml:space="preserve"> </w:t>
      </w:r>
      <w:proofErr w:type="spellStart"/>
      <w:r w:rsidRPr="000C6AB2">
        <w:rPr>
          <w:szCs w:val="18"/>
        </w:rPr>
        <w:t>tăng</w:t>
      </w:r>
      <w:proofErr w:type="spellEnd"/>
      <w:r w:rsidRPr="000C6AB2">
        <w:rPr>
          <w:szCs w:val="18"/>
        </w:rPr>
        <w:t xml:space="preserve"> </w:t>
      </w:r>
      <w:proofErr w:type="spellStart"/>
      <w:r w:rsidRPr="000C6AB2">
        <w:rPr>
          <w:szCs w:val="18"/>
        </w:rPr>
        <w:t>tính</w:t>
      </w:r>
      <w:proofErr w:type="spellEnd"/>
      <w:r w:rsidRPr="000C6AB2">
        <w:rPr>
          <w:szCs w:val="18"/>
        </w:rPr>
        <w:t xml:space="preserve"> </w:t>
      </w:r>
      <w:proofErr w:type="spellStart"/>
      <w:r w:rsidRPr="000C6AB2">
        <w:rPr>
          <w:szCs w:val="18"/>
        </w:rPr>
        <w:t>trực</w:t>
      </w:r>
      <w:proofErr w:type="spellEnd"/>
      <w:r w:rsidRPr="000C6AB2">
        <w:rPr>
          <w:szCs w:val="18"/>
        </w:rPr>
        <w:t xml:space="preserve"> </w:t>
      </w:r>
      <w:proofErr w:type="spellStart"/>
      <w:r w:rsidRPr="000C6AB2">
        <w:rPr>
          <w:szCs w:val="18"/>
        </w:rPr>
        <w:t>quan</w:t>
      </w:r>
      <w:proofErr w:type="spellEnd"/>
      <w:r w:rsidRPr="000C6AB2">
        <w:rPr>
          <w:szCs w:val="18"/>
        </w:rPr>
        <w:t xml:space="preserve"> </w:t>
      </w:r>
      <w:proofErr w:type="spellStart"/>
      <w:r w:rsidRPr="000C6AB2">
        <w:rPr>
          <w:szCs w:val="18"/>
        </w:rPr>
        <w:t>và</w:t>
      </w:r>
      <w:proofErr w:type="spellEnd"/>
      <w:r w:rsidRPr="000C6AB2">
        <w:rPr>
          <w:szCs w:val="18"/>
        </w:rPr>
        <w:t xml:space="preserve"> </w:t>
      </w:r>
      <w:proofErr w:type="spellStart"/>
      <w:r w:rsidRPr="000C6AB2">
        <w:rPr>
          <w:szCs w:val="18"/>
        </w:rPr>
        <w:t>hiệu</w:t>
      </w:r>
      <w:proofErr w:type="spellEnd"/>
      <w:r w:rsidRPr="000C6AB2">
        <w:rPr>
          <w:szCs w:val="18"/>
        </w:rPr>
        <w:t xml:space="preserve"> </w:t>
      </w:r>
      <w:proofErr w:type="spellStart"/>
      <w:r w:rsidRPr="000C6AB2">
        <w:rPr>
          <w:szCs w:val="18"/>
        </w:rPr>
        <w:t>quả</w:t>
      </w:r>
      <w:proofErr w:type="spellEnd"/>
      <w:r w:rsidRPr="000C6AB2">
        <w:rPr>
          <w:szCs w:val="18"/>
        </w:rPr>
        <w:t xml:space="preserve"> </w:t>
      </w:r>
      <w:proofErr w:type="spellStart"/>
      <w:r w:rsidRPr="000C6AB2">
        <w:rPr>
          <w:szCs w:val="18"/>
        </w:rPr>
        <w:t>quản</w:t>
      </w:r>
      <w:proofErr w:type="spellEnd"/>
      <w:r w:rsidRPr="000C6AB2">
        <w:rPr>
          <w:szCs w:val="18"/>
        </w:rPr>
        <w:t xml:space="preserve"> </w:t>
      </w:r>
      <w:proofErr w:type="spellStart"/>
      <w:r w:rsidRPr="000C6AB2">
        <w:rPr>
          <w:szCs w:val="18"/>
        </w:rPr>
        <w:t>lý</w:t>
      </w:r>
      <w:proofErr w:type="spellEnd"/>
      <w:r w:rsidRPr="000C6AB2">
        <w:rPr>
          <w:szCs w:val="18"/>
        </w:rPr>
        <w:t xml:space="preserve"> công </w:t>
      </w:r>
      <w:proofErr w:type="spellStart"/>
      <w:r w:rsidRPr="000C6AB2">
        <w:rPr>
          <w:szCs w:val="18"/>
        </w:rPr>
        <w:t>việc</w:t>
      </w:r>
      <w:proofErr w:type="spellEnd"/>
      <w:r w:rsidRPr="000C6AB2">
        <w:rPr>
          <w:szCs w:val="18"/>
        </w:rPr>
        <w:t>.</w:t>
      </w:r>
    </w:p>
    <w:p w14:paraId="350B0EE7" w14:textId="77777777" w:rsidR="00835497" w:rsidRPr="000C6AB2" w:rsidRDefault="00835497">
      <w:pPr>
        <w:spacing w:before="0"/>
        <w:jc w:val="left"/>
        <w:rPr>
          <w:szCs w:val="18"/>
        </w:rPr>
      </w:pPr>
    </w:p>
    <w:p w14:paraId="413CEAD9" w14:textId="77777777" w:rsidR="00993E62" w:rsidRDefault="00805F13" w:rsidP="00993E62">
      <w:pPr>
        <w:keepNext/>
        <w:spacing w:before="0"/>
        <w:jc w:val="center"/>
      </w:pPr>
      <w:r w:rsidRPr="00805F13">
        <w:rPr>
          <w:noProof/>
          <w:sz w:val="32"/>
        </w:rPr>
        <w:drawing>
          <wp:inline distT="0" distB="0" distL="0" distR="0" wp14:anchorId="59A1B4EF" wp14:editId="05960D7B">
            <wp:extent cx="4614284" cy="2264926"/>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43876" cy="2279451"/>
                    </a:xfrm>
                    <a:prstGeom prst="rect">
                      <a:avLst/>
                    </a:prstGeom>
                  </pic:spPr>
                </pic:pic>
              </a:graphicData>
            </a:graphic>
          </wp:inline>
        </w:drawing>
      </w:r>
    </w:p>
    <w:p w14:paraId="0EC7C9E2" w14:textId="66E5602D" w:rsidR="00805F13" w:rsidRDefault="00993E62" w:rsidP="00993E62">
      <w:pPr>
        <w:pStyle w:val="Caption"/>
        <w:rPr>
          <w:sz w:val="32"/>
        </w:rPr>
      </w:pPr>
      <w:proofErr w:type="spellStart"/>
      <w:proofErr w:type="gramStart"/>
      <w:r>
        <w:t>Hình</w:t>
      </w:r>
      <w:proofErr w:type="spellEnd"/>
      <w:r>
        <w:t xml:space="preserve">  </w:t>
      </w:r>
      <w:r w:rsidR="002752F8">
        <w:rPr>
          <w:rFonts w:hint="eastAsia"/>
          <w:lang w:eastAsia="ja-JP"/>
        </w:rPr>
        <w:t>27</w:t>
      </w:r>
      <w:proofErr w:type="gramEnd"/>
      <w:r>
        <w:rPr>
          <w:rFonts w:hint="eastAsia"/>
          <w:lang w:eastAsia="ja-JP"/>
        </w:rPr>
        <w:t xml:space="preserve">. Giao </w:t>
      </w:r>
      <w:proofErr w:type="spellStart"/>
      <w:r>
        <w:rPr>
          <w:rFonts w:hint="eastAsia"/>
          <w:lang w:eastAsia="ja-JP"/>
        </w:rPr>
        <w:t>di</w:t>
      </w:r>
      <w:r>
        <w:rPr>
          <w:lang w:eastAsia="ja-JP"/>
        </w:rPr>
        <w:t>ệ</w:t>
      </w:r>
      <w:r>
        <w:rPr>
          <w:rFonts w:hint="eastAsia"/>
          <w:lang w:eastAsia="ja-JP"/>
        </w:rPr>
        <w:t>n</w:t>
      </w:r>
      <w:proofErr w:type="spellEnd"/>
      <w:r>
        <w:rPr>
          <w:rFonts w:hint="eastAsia"/>
          <w:lang w:eastAsia="ja-JP"/>
        </w:rPr>
        <w:t xml:space="preserve"> Kanban</w:t>
      </w:r>
    </w:p>
    <w:p w14:paraId="3E6A59FE" w14:textId="77777777" w:rsidR="00805F13" w:rsidRDefault="00805F13">
      <w:pPr>
        <w:spacing w:before="0"/>
        <w:jc w:val="left"/>
        <w:rPr>
          <w:sz w:val="32"/>
        </w:rPr>
      </w:pPr>
    </w:p>
    <w:p w14:paraId="67853676" w14:textId="6417C156" w:rsidR="00835497" w:rsidRDefault="00835497" w:rsidP="00124645">
      <w:pPr>
        <w:pStyle w:val="Heading2"/>
      </w:pPr>
      <w:bookmarkStart w:id="2159" w:name="_Toc216117365"/>
      <w:r>
        <w:t xml:space="preserve">3.5. Giao </w:t>
      </w:r>
      <w:proofErr w:type="spellStart"/>
      <w:r>
        <w:t>diện</w:t>
      </w:r>
      <w:proofErr w:type="spellEnd"/>
      <w:r>
        <w:t xml:space="preserve"> Reports</w:t>
      </w:r>
      <w:bookmarkEnd w:id="2159"/>
    </w:p>
    <w:p w14:paraId="7D560185" w14:textId="4ED82CFE" w:rsidR="00835497" w:rsidRDefault="000C6AB2" w:rsidP="000C6AB2">
      <w:pPr>
        <w:spacing w:before="0"/>
        <w:ind w:firstLine="284"/>
        <w:jc w:val="left"/>
        <w:rPr>
          <w:sz w:val="32"/>
        </w:rPr>
      </w:pPr>
      <w:r w:rsidRPr="000C6AB2">
        <w:rPr>
          <w:szCs w:val="18"/>
        </w:rPr>
        <w:t xml:space="preserve">Giao </w:t>
      </w:r>
      <w:proofErr w:type="spellStart"/>
      <w:r w:rsidRPr="000C6AB2">
        <w:rPr>
          <w:szCs w:val="18"/>
        </w:rPr>
        <w:t>diện</w:t>
      </w:r>
      <w:proofErr w:type="spellEnd"/>
      <w:r w:rsidRPr="000C6AB2">
        <w:rPr>
          <w:szCs w:val="18"/>
        </w:rPr>
        <w:t xml:space="preserve"> Reports </w:t>
      </w:r>
      <w:proofErr w:type="spellStart"/>
      <w:r w:rsidRPr="000C6AB2">
        <w:rPr>
          <w:szCs w:val="18"/>
        </w:rPr>
        <w:t>cung</w:t>
      </w:r>
      <w:proofErr w:type="spellEnd"/>
      <w:r w:rsidRPr="000C6AB2">
        <w:rPr>
          <w:szCs w:val="18"/>
        </w:rPr>
        <w:t xml:space="preserve"> </w:t>
      </w:r>
      <w:proofErr w:type="spellStart"/>
      <w:r w:rsidRPr="000C6AB2">
        <w:rPr>
          <w:szCs w:val="18"/>
        </w:rPr>
        <w:t>cấp</w:t>
      </w:r>
      <w:proofErr w:type="spellEnd"/>
      <w:r w:rsidRPr="000C6AB2">
        <w:rPr>
          <w:szCs w:val="18"/>
        </w:rPr>
        <w:t xml:space="preserve"> </w:t>
      </w:r>
      <w:proofErr w:type="spellStart"/>
      <w:r w:rsidRPr="000C6AB2">
        <w:rPr>
          <w:szCs w:val="18"/>
        </w:rPr>
        <w:t>các</w:t>
      </w:r>
      <w:proofErr w:type="spellEnd"/>
      <w:r w:rsidRPr="000C6AB2">
        <w:rPr>
          <w:szCs w:val="18"/>
        </w:rPr>
        <w:t xml:space="preserve"> </w:t>
      </w:r>
      <w:proofErr w:type="spellStart"/>
      <w:r w:rsidRPr="000C6AB2">
        <w:rPr>
          <w:szCs w:val="18"/>
        </w:rPr>
        <w:t>báo</w:t>
      </w:r>
      <w:proofErr w:type="spellEnd"/>
      <w:r w:rsidRPr="000C6AB2">
        <w:rPr>
          <w:szCs w:val="18"/>
        </w:rPr>
        <w:t xml:space="preserve"> </w:t>
      </w:r>
      <w:proofErr w:type="spellStart"/>
      <w:r w:rsidRPr="000C6AB2">
        <w:rPr>
          <w:szCs w:val="18"/>
        </w:rPr>
        <w:t>cáo</w:t>
      </w:r>
      <w:proofErr w:type="spellEnd"/>
      <w:r w:rsidRPr="000C6AB2">
        <w:rPr>
          <w:szCs w:val="18"/>
        </w:rPr>
        <w:t xml:space="preserve"> </w:t>
      </w:r>
      <w:proofErr w:type="spellStart"/>
      <w:r w:rsidRPr="000C6AB2">
        <w:rPr>
          <w:szCs w:val="18"/>
        </w:rPr>
        <w:t>thống</w:t>
      </w:r>
      <w:proofErr w:type="spellEnd"/>
      <w:r w:rsidRPr="000C6AB2">
        <w:rPr>
          <w:szCs w:val="18"/>
        </w:rPr>
        <w:t xml:space="preserve"> </w:t>
      </w:r>
      <w:proofErr w:type="spellStart"/>
      <w:r w:rsidRPr="000C6AB2">
        <w:rPr>
          <w:szCs w:val="18"/>
        </w:rPr>
        <w:t>kê</w:t>
      </w:r>
      <w:proofErr w:type="spellEnd"/>
      <w:r w:rsidRPr="000C6AB2">
        <w:rPr>
          <w:szCs w:val="18"/>
        </w:rPr>
        <w:t xml:space="preserve"> </w:t>
      </w:r>
      <w:proofErr w:type="spellStart"/>
      <w:r w:rsidRPr="000C6AB2">
        <w:rPr>
          <w:szCs w:val="18"/>
        </w:rPr>
        <w:t>về</w:t>
      </w:r>
      <w:proofErr w:type="spellEnd"/>
      <w:r w:rsidRPr="000C6AB2">
        <w:rPr>
          <w:szCs w:val="18"/>
        </w:rPr>
        <w:t xml:space="preserve"> </w:t>
      </w:r>
      <w:proofErr w:type="spellStart"/>
      <w:r w:rsidRPr="000C6AB2">
        <w:rPr>
          <w:szCs w:val="18"/>
        </w:rPr>
        <w:t>hiệu</w:t>
      </w:r>
      <w:proofErr w:type="spellEnd"/>
      <w:r w:rsidRPr="000C6AB2">
        <w:rPr>
          <w:szCs w:val="18"/>
        </w:rPr>
        <w:t xml:space="preserve"> </w:t>
      </w:r>
      <w:proofErr w:type="spellStart"/>
      <w:r w:rsidRPr="000C6AB2">
        <w:rPr>
          <w:szCs w:val="18"/>
        </w:rPr>
        <w:t>suất</w:t>
      </w:r>
      <w:proofErr w:type="spellEnd"/>
      <w:r w:rsidRPr="000C6AB2">
        <w:rPr>
          <w:szCs w:val="18"/>
        </w:rPr>
        <w:t xml:space="preserve"> </w:t>
      </w:r>
      <w:proofErr w:type="spellStart"/>
      <w:r w:rsidRPr="000C6AB2">
        <w:rPr>
          <w:szCs w:val="18"/>
        </w:rPr>
        <w:t>làm</w:t>
      </w:r>
      <w:proofErr w:type="spellEnd"/>
      <w:r w:rsidRPr="000C6AB2">
        <w:rPr>
          <w:szCs w:val="18"/>
        </w:rPr>
        <w:t xml:space="preserve"> </w:t>
      </w:r>
      <w:proofErr w:type="spellStart"/>
      <w:r w:rsidRPr="000C6AB2">
        <w:rPr>
          <w:szCs w:val="18"/>
        </w:rPr>
        <w:t>việc</w:t>
      </w:r>
      <w:proofErr w:type="spellEnd"/>
      <w:r w:rsidRPr="000C6AB2">
        <w:rPr>
          <w:szCs w:val="18"/>
        </w:rPr>
        <w:t xml:space="preserve">, bao </w:t>
      </w:r>
      <w:proofErr w:type="spellStart"/>
      <w:r w:rsidRPr="000C6AB2">
        <w:rPr>
          <w:szCs w:val="18"/>
        </w:rPr>
        <w:t>gồm</w:t>
      </w:r>
      <w:proofErr w:type="spellEnd"/>
      <w:r w:rsidRPr="000C6AB2">
        <w:rPr>
          <w:szCs w:val="18"/>
        </w:rPr>
        <w:t xml:space="preserve"> </w:t>
      </w:r>
      <w:proofErr w:type="spellStart"/>
      <w:r w:rsidRPr="000C6AB2">
        <w:rPr>
          <w:szCs w:val="18"/>
        </w:rPr>
        <w:t>biểu</w:t>
      </w:r>
      <w:proofErr w:type="spellEnd"/>
      <w:r w:rsidRPr="000C6AB2">
        <w:rPr>
          <w:szCs w:val="18"/>
        </w:rPr>
        <w:t xml:space="preserve"> </w:t>
      </w:r>
      <w:proofErr w:type="spellStart"/>
      <w:r w:rsidRPr="000C6AB2">
        <w:rPr>
          <w:szCs w:val="18"/>
        </w:rPr>
        <w:t>đồ</w:t>
      </w:r>
      <w:proofErr w:type="spellEnd"/>
      <w:r w:rsidRPr="000C6AB2">
        <w:rPr>
          <w:szCs w:val="18"/>
        </w:rPr>
        <w:t xml:space="preserve"> </w:t>
      </w:r>
      <w:proofErr w:type="spellStart"/>
      <w:r w:rsidRPr="000C6AB2">
        <w:rPr>
          <w:szCs w:val="18"/>
        </w:rPr>
        <w:t>cột</w:t>
      </w:r>
      <w:proofErr w:type="spellEnd"/>
      <w:r w:rsidRPr="000C6AB2">
        <w:rPr>
          <w:szCs w:val="18"/>
        </w:rPr>
        <w:t xml:space="preserve"> </w:t>
      </w:r>
      <w:proofErr w:type="spellStart"/>
      <w:r w:rsidRPr="000C6AB2">
        <w:rPr>
          <w:szCs w:val="18"/>
        </w:rPr>
        <w:t>cho</w:t>
      </w:r>
      <w:proofErr w:type="spellEnd"/>
      <w:r w:rsidRPr="000C6AB2">
        <w:rPr>
          <w:szCs w:val="18"/>
        </w:rPr>
        <w:t xml:space="preserve"> </w:t>
      </w:r>
      <w:proofErr w:type="spellStart"/>
      <w:r w:rsidRPr="000C6AB2">
        <w:rPr>
          <w:szCs w:val="18"/>
        </w:rPr>
        <w:t>tỷ</w:t>
      </w:r>
      <w:proofErr w:type="spellEnd"/>
      <w:r w:rsidRPr="000C6AB2">
        <w:rPr>
          <w:szCs w:val="18"/>
        </w:rPr>
        <w:t xml:space="preserve"> </w:t>
      </w:r>
      <w:proofErr w:type="spellStart"/>
      <w:r w:rsidRPr="000C6AB2">
        <w:rPr>
          <w:szCs w:val="18"/>
        </w:rPr>
        <w:t>lệ</w:t>
      </w:r>
      <w:proofErr w:type="spellEnd"/>
      <w:r w:rsidRPr="000C6AB2">
        <w:rPr>
          <w:szCs w:val="18"/>
        </w:rPr>
        <w:t xml:space="preserve"> </w:t>
      </w:r>
      <w:proofErr w:type="spellStart"/>
      <w:r w:rsidRPr="000C6AB2">
        <w:rPr>
          <w:szCs w:val="18"/>
        </w:rPr>
        <w:t>hoàn</w:t>
      </w:r>
      <w:proofErr w:type="spellEnd"/>
      <w:r w:rsidRPr="000C6AB2">
        <w:rPr>
          <w:szCs w:val="18"/>
        </w:rPr>
        <w:t xml:space="preserve"> </w:t>
      </w:r>
      <w:proofErr w:type="spellStart"/>
      <w:r w:rsidRPr="000C6AB2">
        <w:rPr>
          <w:szCs w:val="18"/>
        </w:rPr>
        <w:t>thành</w:t>
      </w:r>
      <w:proofErr w:type="spellEnd"/>
      <w:r w:rsidRPr="000C6AB2">
        <w:rPr>
          <w:szCs w:val="18"/>
        </w:rPr>
        <w:t xml:space="preserve"> </w:t>
      </w:r>
      <w:proofErr w:type="spellStart"/>
      <w:r w:rsidRPr="000C6AB2">
        <w:rPr>
          <w:szCs w:val="18"/>
        </w:rPr>
        <w:t>nhiệm</w:t>
      </w:r>
      <w:proofErr w:type="spellEnd"/>
      <w:r w:rsidRPr="000C6AB2">
        <w:rPr>
          <w:szCs w:val="18"/>
        </w:rPr>
        <w:t xml:space="preserve"> </w:t>
      </w:r>
      <w:proofErr w:type="spellStart"/>
      <w:r w:rsidRPr="000C6AB2">
        <w:rPr>
          <w:szCs w:val="18"/>
        </w:rPr>
        <w:t>vụ</w:t>
      </w:r>
      <w:proofErr w:type="spellEnd"/>
      <w:r w:rsidRPr="000C6AB2">
        <w:rPr>
          <w:szCs w:val="18"/>
        </w:rPr>
        <w:t xml:space="preserve">, </w:t>
      </w:r>
      <w:proofErr w:type="spellStart"/>
      <w:r w:rsidRPr="000C6AB2">
        <w:rPr>
          <w:szCs w:val="18"/>
        </w:rPr>
        <w:t>biểu</w:t>
      </w:r>
      <w:proofErr w:type="spellEnd"/>
      <w:r w:rsidRPr="000C6AB2">
        <w:rPr>
          <w:szCs w:val="18"/>
        </w:rPr>
        <w:t xml:space="preserve"> </w:t>
      </w:r>
      <w:proofErr w:type="spellStart"/>
      <w:r w:rsidRPr="000C6AB2">
        <w:rPr>
          <w:szCs w:val="18"/>
        </w:rPr>
        <w:t>đồ</w:t>
      </w:r>
      <w:proofErr w:type="spellEnd"/>
      <w:r w:rsidRPr="000C6AB2">
        <w:rPr>
          <w:szCs w:val="18"/>
        </w:rPr>
        <w:t xml:space="preserve"> </w:t>
      </w:r>
      <w:proofErr w:type="spellStart"/>
      <w:r w:rsidRPr="000C6AB2">
        <w:rPr>
          <w:szCs w:val="18"/>
        </w:rPr>
        <w:t>tròn</w:t>
      </w:r>
      <w:proofErr w:type="spellEnd"/>
      <w:r w:rsidRPr="000C6AB2">
        <w:rPr>
          <w:szCs w:val="18"/>
        </w:rPr>
        <w:t xml:space="preserve"> </w:t>
      </w:r>
      <w:proofErr w:type="spellStart"/>
      <w:r w:rsidRPr="000C6AB2">
        <w:rPr>
          <w:szCs w:val="18"/>
        </w:rPr>
        <w:t>cho</w:t>
      </w:r>
      <w:proofErr w:type="spellEnd"/>
      <w:r w:rsidRPr="000C6AB2">
        <w:rPr>
          <w:szCs w:val="18"/>
        </w:rPr>
        <w:t xml:space="preserve"> </w:t>
      </w:r>
      <w:proofErr w:type="spellStart"/>
      <w:r w:rsidRPr="000C6AB2">
        <w:rPr>
          <w:szCs w:val="18"/>
        </w:rPr>
        <w:t>phân</w:t>
      </w:r>
      <w:proofErr w:type="spellEnd"/>
      <w:r w:rsidRPr="000C6AB2">
        <w:rPr>
          <w:szCs w:val="18"/>
        </w:rPr>
        <w:t xml:space="preserve"> </w:t>
      </w:r>
      <w:proofErr w:type="spellStart"/>
      <w:r w:rsidRPr="000C6AB2">
        <w:rPr>
          <w:szCs w:val="18"/>
        </w:rPr>
        <w:t>bổ</w:t>
      </w:r>
      <w:proofErr w:type="spellEnd"/>
      <w:r w:rsidRPr="000C6AB2">
        <w:rPr>
          <w:szCs w:val="18"/>
        </w:rPr>
        <w:t xml:space="preserve"> </w:t>
      </w:r>
      <w:proofErr w:type="spellStart"/>
      <w:r w:rsidRPr="000C6AB2">
        <w:rPr>
          <w:szCs w:val="18"/>
        </w:rPr>
        <w:t>thời</w:t>
      </w:r>
      <w:proofErr w:type="spellEnd"/>
      <w:r w:rsidRPr="000C6AB2">
        <w:rPr>
          <w:szCs w:val="18"/>
        </w:rPr>
        <w:t xml:space="preserve"> </w:t>
      </w:r>
      <w:proofErr w:type="spellStart"/>
      <w:r w:rsidRPr="000C6AB2">
        <w:rPr>
          <w:szCs w:val="18"/>
        </w:rPr>
        <w:t>gian</w:t>
      </w:r>
      <w:proofErr w:type="spellEnd"/>
      <w:r w:rsidRPr="000C6AB2">
        <w:rPr>
          <w:szCs w:val="18"/>
        </w:rPr>
        <w:t xml:space="preserve"> </w:t>
      </w:r>
      <w:proofErr w:type="spellStart"/>
      <w:r w:rsidRPr="000C6AB2">
        <w:rPr>
          <w:szCs w:val="18"/>
        </w:rPr>
        <w:t>theo</w:t>
      </w:r>
      <w:proofErr w:type="spellEnd"/>
      <w:r w:rsidRPr="000C6AB2">
        <w:rPr>
          <w:szCs w:val="18"/>
        </w:rPr>
        <w:t xml:space="preserve"> </w:t>
      </w:r>
      <w:proofErr w:type="spellStart"/>
      <w:r w:rsidRPr="000C6AB2">
        <w:rPr>
          <w:szCs w:val="18"/>
        </w:rPr>
        <w:t>loại</w:t>
      </w:r>
      <w:proofErr w:type="spellEnd"/>
      <w:r w:rsidRPr="000C6AB2">
        <w:rPr>
          <w:szCs w:val="18"/>
        </w:rPr>
        <w:t xml:space="preserve"> </w:t>
      </w:r>
      <w:proofErr w:type="spellStart"/>
      <w:r w:rsidRPr="000C6AB2">
        <w:rPr>
          <w:szCs w:val="18"/>
        </w:rPr>
        <w:t>sự</w:t>
      </w:r>
      <w:proofErr w:type="spellEnd"/>
      <w:r w:rsidRPr="000C6AB2">
        <w:rPr>
          <w:szCs w:val="18"/>
        </w:rPr>
        <w:t xml:space="preserve"> </w:t>
      </w:r>
      <w:proofErr w:type="spellStart"/>
      <w:r w:rsidRPr="000C6AB2">
        <w:rPr>
          <w:szCs w:val="18"/>
        </w:rPr>
        <w:t>kiện</w:t>
      </w:r>
      <w:proofErr w:type="spellEnd"/>
      <w:r w:rsidRPr="000C6AB2">
        <w:rPr>
          <w:szCs w:val="18"/>
        </w:rPr>
        <w:t xml:space="preserve">, </w:t>
      </w:r>
      <w:proofErr w:type="spellStart"/>
      <w:r w:rsidRPr="000C6AB2">
        <w:rPr>
          <w:szCs w:val="18"/>
        </w:rPr>
        <w:t>và</w:t>
      </w:r>
      <w:proofErr w:type="spellEnd"/>
      <w:r w:rsidRPr="000C6AB2">
        <w:rPr>
          <w:szCs w:val="18"/>
        </w:rPr>
        <w:t xml:space="preserve"> </w:t>
      </w:r>
      <w:proofErr w:type="spellStart"/>
      <w:r w:rsidRPr="000C6AB2">
        <w:rPr>
          <w:szCs w:val="18"/>
        </w:rPr>
        <w:t>danh</w:t>
      </w:r>
      <w:proofErr w:type="spellEnd"/>
      <w:r w:rsidRPr="000C6AB2">
        <w:rPr>
          <w:szCs w:val="18"/>
        </w:rPr>
        <w:t xml:space="preserve"> </w:t>
      </w:r>
      <w:proofErr w:type="spellStart"/>
      <w:r w:rsidRPr="000C6AB2">
        <w:rPr>
          <w:szCs w:val="18"/>
        </w:rPr>
        <w:t>sách</w:t>
      </w:r>
      <w:proofErr w:type="spellEnd"/>
      <w:r w:rsidRPr="000C6AB2">
        <w:rPr>
          <w:szCs w:val="18"/>
        </w:rPr>
        <w:t xml:space="preserve"> công </w:t>
      </w:r>
      <w:proofErr w:type="spellStart"/>
      <w:r w:rsidRPr="000C6AB2">
        <w:rPr>
          <w:szCs w:val="18"/>
        </w:rPr>
        <w:t>việc</w:t>
      </w:r>
      <w:proofErr w:type="spellEnd"/>
      <w:r w:rsidRPr="000C6AB2">
        <w:rPr>
          <w:szCs w:val="18"/>
        </w:rPr>
        <w:t xml:space="preserve"> </w:t>
      </w:r>
      <w:proofErr w:type="spellStart"/>
      <w:r w:rsidRPr="000C6AB2">
        <w:rPr>
          <w:szCs w:val="18"/>
        </w:rPr>
        <w:t>trễ</w:t>
      </w:r>
      <w:proofErr w:type="spellEnd"/>
      <w:r w:rsidRPr="000C6AB2">
        <w:rPr>
          <w:szCs w:val="18"/>
        </w:rPr>
        <w:t xml:space="preserve"> </w:t>
      </w:r>
      <w:proofErr w:type="spellStart"/>
      <w:r w:rsidRPr="000C6AB2">
        <w:rPr>
          <w:szCs w:val="18"/>
        </w:rPr>
        <w:t>hạn</w:t>
      </w:r>
      <w:proofErr w:type="spellEnd"/>
      <w:r w:rsidRPr="000C6AB2">
        <w:rPr>
          <w:szCs w:val="18"/>
        </w:rPr>
        <w:t xml:space="preserve">. </w:t>
      </w:r>
      <w:proofErr w:type="spellStart"/>
      <w:r w:rsidRPr="000C6AB2">
        <w:rPr>
          <w:szCs w:val="18"/>
        </w:rPr>
        <w:t>Người</w:t>
      </w:r>
      <w:proofErr w:type="spellEnd"/>
      <w:r w:rsidRPr="000C6AB2">
        <w:rPr>
          <w:szCs w:val="18"/>
        </w:rPr>
        <w:t xml:space="preserve"> </w:t>
      </w:r>
      <w:proofErr w:type="spellStart"/>
      <w:r w:rsidRPr="000C6AB2">
        <w:rPr>
          <w:szCs w:val="18"/>
        </w:rPr>
        <w:t>dùng</w:t>
      </w:r>
      <w:proofErr w:type="spellEnd"/>
      <w:r w:rsidRPr="000C6AB2">
        <w:rPr>
          <w:szCs w:val="18"/>
        </w:rPr>
        <w:t xml:space="preserve"> </w:t>
      </w:r>
      <w:proofErr w:type="spellStart"/>
      <w:r w:rsidRPr="000C6AB2">
        <w:rPr>
          <w:szCs w:val="18"/>
        </w:rPr>
        <w:t>có</w:t>
      </w:r>
      <w:proofErr w:type="spellEnd"/>
      <w:r w:rsidRPr="000C6AB2">
        <w:rPr>
          <w:szCs w:val="18"/>
        </w:rPr>
        <w:t xml:space="preserve"> </w:t>
      </w:r>
      <w:proofErr w:type="spellStart"/>
      <w:r w:rsidRPr="000C6AB2">
        <w:rPr>
          <w:szCs w:val="18"/>
        </w:rPr>
        <w:t>thể</w:t>
      </w:r>
      <w:proofErr w:type="spellEnd"/>
      <w:r w:rsidRPr="000C6AB2">
        <w:rPr>
          <w:szCs w:val="18"/>
        </w:rPr>
        <w:t xml:space="preserve"> </w:t>
      </w:r>
      <w:proofErr w:type="spellStart"/>
      <w:r w:rsidRPr="000C6AB2">
        <w:rPr>
          <w:szCs w:val="18"/>
        </w:rPr>
        <w:t>chọn</w:t>
      </w:r>
      <w:proofErr w:type="spellEnd"/>
      <w:r w:rsidRPr="000C6AB2">
        <w:rPr>
          <w:szCs w:val="18"/>
        </w:rPr>
        <w:t xml:space="preserve"> </w:t>
      </w:r>
      <w:proofErr w:type="spellStart"/>
      <w:r w:rsidRPr="000C6AB2">
        <w:rPr>
          <w:szCs w:val="18"/>
        </w:rPr>
        <w:t>khoảng</w:t>
      </w:r>
      <w:proofErr w:type="spellEnd"/>
      <w:r w:rsidRPr="000C6AB2">
        <w:rPr>
          <w:szCs w:val="18"/>
        </w:rPr>
        <w:t xml:space="preserve"> </w:t>
      </w:r>
      <w:proofErr w:type="spellStart"/>
      <w:r w:rsidRPr="000C6AB2">
        <w:rPr>
          <w:szCs w:val="18"/>
        </w:rPr>
        <w:t>thời</w:t>
      </w:r>
      <w:proofErr w:type="spellEnd"/>
      <w:r w:rsidRPr="000C6AB2">
        <w:rPr>
          <w:szCs w:val="18"/>
        </w:rPr>
        <w:t xml:space="preserve"> </w:t>
      </w:r>
      <w:proofErr w:type="spellStart"/>
      <w:r w:rsidRPr="000C6AB2">
        <w:rPr>
          <w:szCs w:val="18"/>
        </w:rPr>
        <w:t>gian</w:t>
      </w:r>
      <w:proofErr w:type="spellEnd"/>
      <w:r w:rsidRPr="000C6AB2">
        <w:rPr>
          <w:szCs w:val="18"/>
        </w:rPr>
        <w:t xml:space="preserve"> (</w:t>
      </w:r>
      <w:proofErr w:type="spellStart"/>
      <w:r w:rsidRPr="000C6AB2">
        <w:rPr>
          <w:szCs w:val="18"/>
        </w:rPr>
        <w:t>tuần</w:t>
      </w:r>
      <w:proofErr w:type="spellEnd"/>
      <w:r w:rsidRPr="000C6AB2">
        <w:rPr>
          <w:szCs w:val="18"/>
        </w:rPr>
        <w:t xml:space="preserve">, </w:t>
      </w:r>
      <w:proofErr w:type="spellStart"/>
      <w:r w:rsidRPr="000C6AB2">
        <w:rPr>
          <w:szCs w:val="18"/>
        </w:rPr>
        <w:t>tháng</w:t>
      </w:r>
      <w:proofErr w:type="spellEnd"/>
      <w:r w:rsidRPr="000C6AB2">
        <w:rPr>
          <w:szCs w:val="18"/>
        </w:rPr>
        <w:t xml:space="preserve">, </w:t>
      </w:r>
      <w:proofErr w:type="spellStart"/>
      <w:r w:rsidRPr="000C6AB2">
        <w:rPr>
          <w:szCs w:val="18"/>
        </w:rPr>
        <w:t>quý</w:t>
      </w:r>
      <w:proofErr w:type="spellEnd"/>
      <w:r w:rsidRPr="000C6AB2">
        <w:rPr>
          <w:szCs w:val="18"/>
        </w:rPr>
        <w:t xml:space="preserve">) </w:t>
      </w:r>
      <w:proofErr w:type="spellStart"/>
      <w:r w:rsidRPr="000C6AB2">
        <w:rPr>
          <w:szCs w:val="18"/>
        </w:rPr>
        <w:t>để</w:t>
      </w:r>
      <w:proofErr w:type="spellEnd"/>
      <w:r w:rsidRPr="000C6AB2">
        <w:rPr>
          <w:szCs w:val="18"/>
        </w:rPr>
        <w:t xml:space="preserve"> </w:t>
      </w:r>
      <w:proofErr w:type="spellStart"/>
      <w:r w:rsidRPr="000C6AB2">
        <w:rPr>
          <w:szCs w:val="18"/>
        </w:rPr>
        <w:t>lọc</w:t>
      </w:r>
      <w:proofErr w:type="spellEnd"/>
      <w:r w:rsidRPr="000C6AB2">
        <w:rPr>
          <w:szCs w:val="18"/>
        </w:rPr>
        <w:t xml:space="preserve"> </w:t>
      </w:r>
      <w:proofErr w:type="spellStart"/>
      <w:r w:rsidRPr="000C6AB2">
        <w:rPr>
          <w:szCs w:val="18"/>
        </w:rPr>
        <w:t>dữ</w:t>
      </w:r>
      <w:proofErr w:type="spellEnd"/>
      <w:r w:rsidRPr="000C6AB2">
        <w:rPr>
          <w:szCs w:val="18"/>
        </w:rPr>
        <w:t xml:space="preserve"> </w:t>
      </w:r>
      <w:proofErr w:type="spellStart"/>
      <w:r w:rsidRPr="000C6AB2">
        <w:rPr>
          <w:szCs w:val="18"/>
        </w:rPr>
        <w:t>liệu</w:t>
      </w:r>
      <w:proofErr w:type="spellEnd"/>
      <w:r w:rsidRPr="000C6AB2">
        <w:rPr>
          <w:szCs w:val="18"/>
        </w:rPr>
        <w:t xml:space="preserve">. </w:t>
      </w:r>
      <w:proofErr w:type="spellStart"/>
      <w:r w:rsidRPr="000C6AB2">
        <w:rPr>
          <w:szCs w:val="18"/>
        </w:rPr>
        <w:t>Dữ</w:t>
      </w:r>
      <w:proofErr w:type="spellEnd"/>
      <w:r w:rsidRPr="000C6AB2">
        <w:rPr>
          <w:szCs w:val="18"/>
        </w:rPr>
        <w:t xml:space="preserve"> </w:t>
      </w:r>
      <w:proofErr w:type="spellStart"/>
      <w:r w:rsidRPr="000C6AB2">
        <w:rPr>
          <w:szCs w:val="18"/>
        </w:rPr>
        <w:t>liệu</w:t>
      </w:r>
      <w:proofErr w:type="spellEnd"/>
      <w:r w:rsidRPr="000C6AB2">
        <w:rPr>
          <w:szCs w:val="18"/>
        </w:rPr>
        <w:t xml:space="preserve"> </w:t>
      </w:r>
      <w:proofErr w:type="spellStart"/>
      <w:r w:rsidRPr="000C6AB2">
        <w:rPr>
          <w:szCs w:val="18"/>
        </w:rPr>
        <w:t>được</w:t>
      </w:r>
      <w:proofErr w:type="spellEnd"/>
      <w:r w:rsidRPr="000C6AB2">
        <w:rPr>
          <w:szCs w:val="18"/>
        </w:rPr>
        <w:t xml:space="preserve"> </w:t>
      </w:r>
      <w:proofErr w:type="spellStart"/>
      <w:r w:rsidRPr="000C6AB2">
        <w:rPr>
          <w:szCs w:val="18"/>
        </w:rPr>
        <w:t>lấy</w:t>
      </w:r>
      <w:proofErr w:type="spellEnd"/>
      <w:r w:rsidRPr="000C6AB2">
        <w:rPr>
          <w:szCs w:val="18"/>
        </w:rPr>
        <w:t xml:space="preserve"> </w:t>
      </w:r>
      <w:proofErr w:type="spellStart"/>
      <w:r w:rsidRPr="000C6AB2">
        <w:rPr>
          <w:szCs w:val="18"/>
        </w:rPr>
        <w:t>từ</w:t>
      </w:r>
      <w:proofErr w:type="spellEnd"/>
      <w:r w:rsidRPr="000C6AB2">
        <w:rPr>
          <w:szCs w:val="18"/>
        </w:rPr>
        <w:t xml:space="preserve"> </w:t>
      </w:r>
      <w:proofErr w:type="spellStart"/>
      <w:r w:rsidRPr="000C6AB2">
        <w:rPr>
          <w:szCs w:val="18"/>
        </w:rPr>
        <w:t>cơ</w:t>
      </w:r>
      <w:proofErr w:type="spellEnd"/>
      <w:r w:rsidRPr="000C6AB2">
        <w:rPr>
          <w:szCs w:val="18"/>
        </w:rPr>
        <w:t xml:space="preserve"> </w:t>
      </w:r>
      <w:proofErr w:type="spellStart"/>
      <w:r w:rsidRPr="000C6AB2">
        <w:rPr>
          <w:szCs w:val="18"/>
        </w:rPr>
        <w:t>sở</w:t>
      </w:r>
      <w:proofErr w:type="spellEnd"/>
      <w:r w:rsidRPr="000C6AB2">
        <w:rPr>
          <w:szCs w:val="18"/>
        </w:rPr>
        <w:t xml:space="preserve"> </w:t>
      </w:r>
      <w:proofErr w:type="spellStart"/>
      <w:r w:rsidRPr="000C6AB2">
        <w:rPr>
          <w:szCs w:val="18"/>
        </w:rPr>
        <w:t>dữ</w:t>
      </w:r>
      <w:proofErr w:type="spellEnd"/>
      <w:r w:rsidRPr="000C6AB2">
        <w:rPr>
          <w:szCs w:val="18"/>
        </w:rPr>
        <w:t xml:space="preserve"> </w:t>
      </w:r>
      <w:proofErr w:type="spellStart"/>
      <w:r w:rsidRPr="000C6AB2">
        <w:rPr>
          <w:szCs w:val="18"/>
        </w:rPr>
        <w:t>liệu</w:t>
      </w:r>
      <w:proofErr w:type="spellEnd"/>
      <w:r w:rsidRPr="000C6AB2">
        <w:rPr>
          <w:szCs w:val="18"/>
        </w:rPr>
        <w:t xml:space="preserve"> PostgreSQL </w:t>
      </w:r>
      <w:proofErr w:type="spellStart"/>
      <w:r w:rsidRPr="000C6AB2">
        <w:rPr>
          <w:szCs w:val="18"/>
        </w:rPr>
        <w:t>và</w:t>
      </w:r>
      <w:proofErr w:type="spellEnd"/>
      <w:r w:rsidRPr="000C6AB2">
        <w:rPr>
          <w:szCs w:val="18"/>
        </w:rPr>
        <w:t xml:space="preserve"> render </w:t>
      </w:r>
      <w:proofErr w:type="spellStart"/>
      <w:r w:rsidRPr="000C6AB2">
        <w:rPr>
          <w:szCs w:val="18"/>
        </w:rPr>
        <w:t>bằng</w:t>
      </w:r>
      <w:proofErr w:type="spellEnd"/>
      <w:r w:rsidRPr="000C6AB2">
        <w:rPr>
          <w:szCs w:val="18"/>
        </w:rPr>
        <w:t xml:space="preserve"> </w:t>
      </w:r>
      <w:proofErr w:type="spellStart"/>
      <w:r w:rsidRPr="000C6AB2">
        <w:rPr>
          <w:szCs w:val="18"/>
        </w:rPr>
        <w:t>thư</w:t>
      </w:r>
      <w:proofErr w:type="spellEnd"/>
      <w:r w:rsidRPr="000C6AB2">
        <w:rPr>
          <w:szCs w:val="18"/>
        </w:rPr>
        <w:t xml:space="preserve"> </w:t>
      </w:r>
      <w:proofErr w:type="spellStart"/>
      <w:r w:rsidRPr="000C6AB2">
        <w:rPr>
          <w:szCs w:val="18"/>
        </w:rPr>
        <w:t>viện</w:t>
      </w:r>
      <w:proofErr w:type="spellEnd"/>
      <w:r w:rsidRPr="000C6AB2">
        <w:rPr>
          <w:szCs w:val="18"/>
        </w:rPr>
        <w:t xml:space="preserve"> Chart.js. Trang </w:t>
      </w:r>
      <w:proofErr w:type="spellStart"/>
      <w:r w:rsidRPr="000C6AB2">
        <w:rPr>
          <w:szCs w:val="18"/>
        </w:rPr>
        <w:t>này</w:t>
      </w:r>
      <w:proofErr w:type="spellEnd"/>
      <w:r w:rsidRPr="000C6AB2">
        <w:rPr>
          <w:szCs w:val="18"/>
        </w:rPr>
        <w:t xml:space="preserve"> </w:t>
      </w:r>
      <w:proofErr w:type="spellStart"/>
      <w:r w:rsidRPr="000C6AB2">
        <w:rPr>
          <w:szCs w:val="18"/>
        </w:rPr>
        <w:t>giúp</w:t>
      </w:r>
      <w:proofErr w:type="spellEnd"/>
      <w:r w:rsidRPr="000C6AB2">
        <w:rPr>
          <w:szCs w:val="18"/>
        </w:rPr>
        <w:t xml:space="preserve"> </w:t>
      </w:r>
      <w:proofErr w:type="spellStart"/>
      <w:r w:rsidRPr="000C6AB2">
        <w:rPr>
          <w:szCs w:val="18"/>
        </w:rPr>
        <w:t>người</w:t>
      </w:r>
      <w:proofErr w:type="spellEnd"/>
      <w:r w:rsidRPr="000C6AB2">
        <w:rPr>
          <w:szCs w:val="18"/>
        </w:rPr>
        <w:t xml:space="preserve"> </w:t>
      </w:r>
      <w:proofErr w:type="spellStart"/>
      <w:r w:rsidRPr="000C6AB2">
        <w:rPr>
          <w:szCs w:val="18"/>
        </w:rPr>
        <w:t>dùng</w:t>
      </w:r>
      <w:proofErr w:type="spellEnd"/>
      <w:r w:rsidRPr="000C6AB2">
        <w:rPr>
          <w:szCs w:val="18"/>
        </w:rPr>
        <w:t xml:space="preserve"> </w:t>
      </w:r>
      <w:proofErr w:type="spellStart"/>
      <w:r w:rsidRPr="000C6AB2">
        <w:rPr>
          <w:szCs w:val="18"/>
        </w:rPr>
        <w:t>đánh</w:t>
      </w:r>
      <w:proofErr w:type="spellEnd"/>
      <w:r w:rsidRPr="000C6AB2">
        <w:rPr>
          <w:szCs w:val="18"/>
        </w:rPr>
        <w:t xml:space="preserve"> </w:t>
      </w:r>
      <w:proofErr w:type="spellStart"/>
      <w:r w:rsidRPr="000C6AB2">
        <w:rPr>
          <w:szCs w:val="18"/>
        </w:rPr>
        <w:t>giá</w:t>
      </w:r>
      <w:proofErr w:type="spellEnd"/>
      <w:r w:rsidRPr="000C6AB2">
        <w:rPr>
          <w:szCs w:val="18"/>
        </w:rPr>
        <w:t xml:space="preserve"> </w:t>
      </w:r>
      <w:proofErr w:type="spellStart"/>
      <w:r w:rsidRPr="000C6AB2">
        <w:rPr>
          <w:szCs w:val="18"/>
        </w:rPr>
        <w:t>và</w:t>
      </w:r>
      <w:proofErr w:type="spellEnd"/>
      <w:r w:rsidRPr="000C6AB2">
        <w:rPr>
          <w:szCs w:val="18"/>
        </w:rPr>
        <w:t xml:space="preserve"> </w:t>
      </w:r>
      <w:proofErr w:type="spellStart"/>
      <w:r w:rsidRPr="000C6AB2">
        <w:rPr>
          <w:szCs w:val="18"/>
        </w:rPr>
        <w:t>cải</w:t>
      </w:r>
      <w:proofErr w:type="spellEnd"/>
      <w:r w:rsidRPr="000C6AB2">
        <w:rPr>
          <w:szCs w:val="18"/>
        </w:rPr>
        <w:t xml:space="preserve"> </w:t>
      </w:r>
      <w:proofErr w:type="spellStart"/>
      <w:r w:rsidRPr="000C6AB2">
        <w:rPr>
          <w:szCs w:val="18"/>
        </w:rPr>
        <w:t>thiện</w:t>
      </w:r>
      <w:proofErr w:type="spellEnd"/>
      <w:r w:rsidRPr="000C6AB2">
        <w:rPr>
          <w:szCs w:val="18"/>
        </w:rPr>
        <w:t xml:space="preserve"> </w:t>
      </w:r>
      <w:proofErr w:type="spellStart"/>
      <w:r w:rsidRPr="000C6AB2">
        <w:rPr>
          <w:szCs w:val="18"/>
        </w:rPr>
        <w:t>năng</w:t>
      </w:r>
      <w:proofErr w:type="spellEnd"/>
      <w:r w:rsidRPr="000C6AB2">
        <w:rPr>
          <w:szCs w:val="18"/>
        </w:rPr>
        <w:t xml:space="preserve"> </w:t>
      </w:r>
      <w:proofErr w:type="spellStart"/>
      <w:r w:rsidRPr="000C6AB2">
        <w:rPr>
          <w:szCs w:val="18"/>
        </w:rPr>
        <w:t>suất</w:t>
      </w:r>
      <w:proofErr w:type="spellEnd"/>
      <w:r w:rsidRPr="000C6AB2">
        <w:rPr>
          <w:szCs w:val="18"/>
        </w:rPr>
        <w:t xml:space="preserve"> </w:t>
      </w:r>
      <w:proofErr w:type="spellStart"/>
      <w:r w:rsidRPr="000C6AB2">
        <w:rPr>
          <w:szCs w:val="18"/>
        </w:rPr>
        <w:t>cá</w:t>
      </w:r>
      <w:proofErr w:type="spellEnd"/>
      <w:r w:rsidRPr="000C6AB2">
        <w:rPr>
          <w:szCs w:val="18"/>
        </w:rPr>
        <w:t xml:space="preserve"> </w:t>
      </w:r>
      <w:proofErr w:type="spellStart"/>
      <w:r w:rsidRPr="000C6AB2">
        <w:rPr>
          <w:szCs w:val="18"/>
        </w:rPr>
        <w:t>nhân</w:t>
      </w:r>
      <w:proofErr w:type="spellEnd"/>
      <w:r w:rsidRPr="000C6AB2">
        <w:rPr>
          <w:szCs w:val="18"/>
        </w:rPr>
        <w:t>.</w:t>
      </w:r>
    </w:p>
    <w:p w14:paraId="4EE645E6" w14:textId="77777777" w:rsidR="00993E62" w:rsidRDefault="002028E2" w:rsidP="00993E62">
      <w:pPr>
        <w:keepNext/>
        <w:spacing w:before="0"/>
        <w:jc w:val="center"/>
      </w:pPr>
      <w:r w:rsidRPr="002028E2">
        <w:rPr>
          <w:noProof/>
          <w:sz w:val="32"/>
        </w:rPr>
        <w:drawing>
          <wp:inline distT="0" distB="0" distL="0" distR="0" wp14:anchorId="62C9C54B" wp14:editId="167DE2E0">
            <wp:extent cx="4614285" cy="2243056"/>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38111" cy="2254638"/>
                    </a:xfrm>
                    <a:prstGeom prst="rect">
                      <a:avLst/>
                    </a:prstGeom>
                  </pic:spPr>
                </pic:pic>
              </a:graphicData>
            </a:graphic>
          </wp:inline>
        </w:drawing>
      </w:r>
    </w:p>
    <w:p w14:paraId="3253D9B4" w14:textId="3B451011" w:rsidR="00124645" w:rsidRDefault="00993E62" w:rsidP="00993E62">
      <w:pPr>
        <w:pStyle w:val="Caption"/>
        <w:rPr>
          <w:lang w:eastAsia="ja-JP"/>
        </w:rPr>
      </w:pPr>
      <w:proofErr w:type="spellStart"/>
      <w:proofErr w:type="gramStart"/>
      <w:r>
        <w:t>Hình</w:t>
      </w:r>
      <w:proofErr w:type="spellEnd"/>
      <w:r>
        <w:t xml:space="preserve">  </w:t>
      </w:r>
      <w:r w:rsidR="002752F8">
        <w:rPr>
          <w:rFonts w:hint="eastAsia"/>
          <w:lang w:eastAsia="ja-JP"/>
        </w:rPr>
        <w:t>28</w:t>
      </w:r>
      <w:proofErr w:type="gramEnd"/>
      <w:r>
        <w:rPr>
          <w:rFonts w:hint="eastAsia"/>
          <w:lang w:eastAsia="ja-JP"/>
        </w:rPr>
        <w:t xml:space="preserve">. Giao </w:t>
      </w:r>
      <w:proofErr w:type="spellStart"/>
      <w:r>
        <w:rPr>
          <w:rFonts w:hint="eastAsia"/>
          <w:lang w:eastAsia="ja-JP"/>
        </w:rPr>
        <w:t>di</w:t>
      </w:r>
      <w:r>
        <w:rPr>
          <w:lang w:eastAsia="ja-JP"/>
        </w:rPr>
        <w:t>ệ</w:t>
      </w:r>
      <w:r>
        <w:rPr>
          <w:rFonts w:hint="eastAsia"/>
          <w:lang w:eastAsia="ja-JP"/>
        </w:rPr>
        <w:t>n</w:t>
      </w:r>
      <w:proofErr w:type="spellEnd"/>
      <w:r>
        <w:rPr>
          <w:rFonts w:hint="eastAsia"/>
          <w:lang w:eastAsia="ja-JP"/>
        </w:rPr>
        <w:t xml:space="preserve"> Reports</w:t>
      </w:r>
    </w:p>
    <w:p w14:paraId="5C289B13" w14:textId="77777777" w:rsidR="00993E62" w:rsidRPr="00993E62" w:rsidRDefault="00993E62" w:rsidP="00993E62">
      <w:pPr>
        <w:rPr>
          <w:lang w:eastAsia="ja-JP"/>
        </w:rPr>
      </w:pPr>
    </w:p>
    <w:p w14:paraId="7187BFF8" w14:textId="6B839764" w:rsidR="00124645" w:rsidRPr="00124645" w:rsidRDefault="00124645" w:rsidP="00124645">
      <w:pPr>
        <w:pStyle w:val="Heading2"/>
        <w:rPr>
          <w:lang w:eastAsia="ja-JP"/>
        </w:rPr>
      </w:pPr>
      <w:bookmarkStart w:id="2160" w:name="_Toc216117366"/>
      <w:r w:rsidRPr="00124645">
        <w:lastRenderedPageBreak/>
        <w:t>3.</w:t>
      </w:r>
      <w:r w:rsidRPr="00124645">
        <w:rPr>
          <w:rFonts w:hint="eastAsia"/>
          <w:lang w:eastAsia="ja-JP"/>
        </w:rPr>
        <w:t>6</w:t>
      </w:r>
      <w:r w:rsidRPr="00124645">
        <w:t xml:space="preserve">. Giao </w:t>
      </w:r>
      <w:proofErr w:type="spellStart"/>
      <w:r w:rsidRPr="00124645">
        <w:t>diện</w:t>
      </w:r>
      <w:proofErr w:type="spellEnd"/>
      <w:r w:rsidRPr="00124645">
        <w:t xml:space="preserve"> </w:t>
      </w:r>
      <w:r w:rsidRPr="00124645">
        <w:rPr>
          <w:rFonts w:hint="eastAsia"/>
          <w:lang w:eastAsia="ja-JP"/>
        </w:rPr>
        <w:t>Groups</w:t>
      </w:r>
      <w:bookmarkEnd w:id="2160"/>
    </w:p>
    <w:p w14:paraId="171D816F" w14:textId="1CD21F0A" w:rsidR="00124645" w:rsidRPr="00993E62" w:rsidRDefault="00124645" w:rsidP="00993E62">
      <w:pPr>
        <w:spacing w:before="0"/>
        <w:ind w:firstLine="284"/>
        <w:jc w:val="left"/>
        <w:rPr>
          <w:szCs w:val="26"/>
          <w:lang w:eastAsia="ja-JP"/>
        </w:rPr>
      </w:pPr>
      <w:r w:rsidRPr="00124645">
        <w:rPr>
          <w:szCs w:val="26"/>
          <w:lang w:eastAsia="ja-JP"/>
        </w:rPr>
        <w:t xml:space="preserve">Giao </w:t>
      </w:r>
      <w:proofErr w:type="spellStart"/>
      <w:r w:rsidRPr="00124645">
        <w:rPr>
          <w:szCs w:val="26"/>
          <w:lang w:eastAsia="ja-JP"/>
        </w:rPr>
        <w:t>diện</w:t>
      </w:r>
      <w:proofErr w:type="spellEnd"/>
      <w:r w:rsidRPr="00124645">
        <w:rPr>
          <w:szCs w:val="26"/>
          <w:lang w:eastAsia="ja-JP"/>
        </w:rPr>
        <w:t xml:space="preserve"> Groups </w:t>
      </w:r>
      <w:proofErr w:type="spellStart"/>
      <w:r w:rsidRPr="00124645">
        <w:rPr>
          <w:szCs w:val="26"/>
          <w:lang w:eastAsia="ja-JP"/>
        </w:rPr>
        <w:t>cho</w:t>
      </w:r>
      <w:proofErr w:type="spellEnd"/>
      <w:r w:rsidRPr="00124645">
        <w:rPr>
          <w:szCs w:val="26"/>
          <w:lang w:eastAsia="ja-JP"/>
        </w:rPr>
        <w:t xml:space="preserve"> </w:t>
      </w:r>
      <w:proofErr w:type="spellStart"/>
      <w:r w:rsidRPr="00124645">
        <w:rPr>
          <w:szCs w:val="26"/>
          <w:lang w:eastAsia="ja-JP"/>
        </w:rPr>
        <w:t>phép</w:t>
      </w:r>
      <w:proofErr w:type="spellEnd"/>
      <w:r w:rsidRPr="00124645">
        <w:rPr>
          <w:szCs w:val="26"/>
          <w:lang w:eastAsia="ja-JP"/>
        </w:rPr>
        <w:t xml:space="preserve"> </w:t>
      </w:r>
      <w:proofErr w:type="spellStart"/>
      <w:r w:rsidRPr="00124645">
        <w:rPr>
          <w:szCs w:val="26"/>
          <w:lang w:eastAsia="ja-JP"/>
        </w:rPr>
        <w:t>người</w:t>
      </w:r>
      <w:proofErr w:type="spellEnd"/>
      <w:r w:rsidRPr="00124645">
        <w:rPr>
          <w:szCs w:val="26"/>
          <w:lang w:eastAsia="ja-JP"/>
        </w:rPr>
        <w:t xml:space="preserve"> </w:t>
      </w:r>
      <w:proofErr w:type="spellStart"/>
      <w:r w:rsidRPr="00124645">
        <w:rPr>
          <w:szCs w:val="26"/>
          <w:lang w:eastAsia="ja-JP"/>
        </w:rPr>
        <w:t>dùng</w:t>
      </w:r>
      <w:proofErr w:type="spellEnd"/>
      <w:r w:rsidRPr="00124645">
        <w:rPr>
          <w:szCs w:val="26"/>
          <w:lang w:eastAsia="ja-JP"/>
        </w:rPr>
        <w:t xml:space="preserve"> </w:t>
      </w:r>
      <w:proofErr w:type="spellStart"/>
      <w:r w:rsidRPr="00124645">
        <w:rPr>
          <w:szCs w:val="26"/>
          <w:lang w:eastAsia="ja-JP"/>
        </w:rPr>
        <w:t>tạo</w:t>
      </w:r>
      <w:proofErr w:type="spellEnd"/>
      <w:r w:rsidRPr="00124645">
        <w:rPr>
          <w:szCs w:val="26"/>
          <w:lang w:eastAsia="ja-JP"/>
        </w:rPr>
        <w:t xml:space="preserve"> </w:t>
      </w:r>
      <w:proofErr w:type="spellStart"/>
      <w:r w:rsidRPr="00124645">
        <w:rPr>
          <w:szCs w:val="26"/>
          <w:lang w:eastAsia="ja-JP"/>
        </w:rPr>
        <w:t>và</w:t>
      </w:r>
      <w:proofErr w:type="spellEnd"/>
      <w:r w:rsidRPr="00124645">
        <w:rPr>
          <w:szCs w:val="26"/>
          <w:lang w:eastAsia="ja-JP"/>
        </w:rPr>
        <w:t xml:space="preserve"> </w:t>
      </w:r>
      <w:proofErr w:type="spellStart"/>
      <w:r w:rsidRPr="00124645">
        <w:rPr>
          <w:szCs w:val="26"/>
          <w:lang w:eastAsia="ja-JP"/>
        </w:rPr>
        <w:t>tham</w:t>
      </w:r>
      <w:proofErr w:type="spellEnd"/>
      <w:r w:rsidRPr="00124645">
        <w:rPr>
          <w:szCs w:val="26"/>
          <w:lang w:eastAsia="ja-JP"/>
        </w:rPr>
        <w:t xml:space="preserve"> </w:t>
      </w:r>
      <w:proofErr w:type="spellStart"/>
      <w:r w:rsidRPr="00124645">
        <w:rPr>
          <w:szCs w:val="26"/>
          <w:lang w:eastAsia="ja-JP"/>
        </w:rPr>
        <w:t>gia</w:t>
      </w:r>
      <w:proofErr w:type="spellEnd"/>
      <w:r w:rsidRPr="00124645">
        <w:rPr>
          <w:szCs w:val="26"/>
          <w:lang w:eastAsia="ja-JP"/>
        </w:rPr>
        <w:t xml:space="preserve"> </w:t>
      </w:r>
      <w:proofErr w:type="spellStart"/>
      <w:r w:rsidRPr="00124645">
        <w:rPr>
          <w:szCs w:val="26"/>
          <w:lang w:eastAsia="ja-JP"/>
        </w:rPr>
        <w:t>các</w:t>
      </w:r>
      <w:proofErr w:type="spellEnd"/>
      <w:r w:rsidRPr="00124645">
        <w:rPr>
          <w:szCs w:val="26"/>
          <w:lang w:eastAsia="ja-JP"/>
        </w:rPr>
        <w:t xml:space="preserve"> </w:t>
      </w:r>
      <w:proofErr w:type="spellStart"/>
      <w:r w:rsidRPr="00124645">
        <w:rPr>
          <w:szCs w:val="26"/>
          <w:lang w:eastAsia="ja-JP"/>
        </w:rPr>
        <w:t>nhóm</w:t>
      </w:r>
      <w:proofErr w:type="spellEnd"/>
      <w:r w:rsidRPr="00124645">
        <w:rPr>
          <w:szCs w:val="26"/>
          <w:lang w:eastAsia="ja-JP"/>
        </w:rPr>
        <w:t xml:space="preserve"> </w:t>
      </w:r>
      <w:proofErr w:type="spellStart"/>
      <w:r w:rsidRPr="00124645">
        <w:rPr>
          <w:szCs w:val="26"/>
          <w:lang w:eastAsia="ja-JP"/>
        </w:rPr>
        <w:t>làm</w:t>
      </w:r>
      <w:proofErr w:type="spellEnd"/>
      <w:r w:rsidRPr="00124645">
        <w:rPr>
          <w:szCs w:val="26"/>
          <w:lang w:eastAsia="ja-JP"/>
        </w:rPr>
        <w:t xml:space="preserve"> </w:t>
      </w:r>
      <w:proofErr w:type="spellStart"/>
      <w:r w:rsidRPr="00124645">
        <w:rPr>
          <w:szCs w:val="26"/>
          <w:lang w:eastAsia="ja-JP"/>
        </w:rPr>
        <w:t>việc</w:t>
      </w:r>
      <w:proofErr w:type="spellEnd"/>
      <w:r w:rsidRPr="00124645">
        <w:rPr>
          <w:szCs w:val="26"/>
          <w:lang w:eastAsia="ja-JP"/>
        </w:rPr>
        <w:t xml:space="preserve"> </w:t>
      </w:r>
      <w:proofErr w:type="spellStart"/>
      <w:r w:rsidRPr="00124645">
        <w:rPr>
          <w:szCs w:val="26"/>
          <w:lang w:eastAsia="ja-JP"/>
        </w:rPr>
        <w:t>chung</w:t>
      </w:r>
      <w:proofErr w:type="spellEnd"/>
      <w:r w:rsidRPr="00124645">
        <w:rPr>
          <w:szCs w:val="26"/>
          <w:lang w:eastAsia="ja-JP"/>
        </w:rPr>
        <w:t xml:space="preserve">, </w:t>
      </w:r>
      <w:proofErr w:type="spellStart"/>
      <w:r w:rsidRPr="00124645">
        <w:rPr>
          <w:szCs w:val="26"/>
          <w:lang w:eastAsia="ja-JP"/>
        </w:rPr>
        <w:t>biến</w:t>
      </w:r>
      <w:proofErr w:type="spellEnd"/>
      <w:r w:rsidRPr="00124645">
        <w:rPr>
          <w:szCs w:val="26"/>
          <w:lang w:eastAsia="ja-JP"/>
        </w:rPr>
        <w:t xml:space="preserve"> </w:t>
      </w:r>
      <w:proofErr w:type="spellStart"/>
      <w:r w:rsidRPr="00124645">
        <w:rPr>
          <w:szCs w:val="26"/>
          <w:lang w:eastAsia="ja-JP"/>
        </w:rPr>
        <w:t>ứng</w:t>
      </w:r>
      <w:proofErr w:type="spellEnd"/>
      <w:r w:rsidRPr="00124645">
        <w:rPr>
          <w:szCs w:val="26"/>
          <w:lang w:eastAsia="ja-JP"/>
        </w:rPr>
        <w:t xml:space="preserve"> </w:t>
      </w:r>
      <w:proofErr w:type="spellStart"/>
      <w:r w:rsidRPr="00124645">
        <w:rPr>
          <w:szCs w:val="26"/>
          <w:lang w:eastAsia="ja-JP"/>
        </w:rPr>
        <w:t>dụng</w:t>
      </w:r>
      <w:proofErr w:type="spellEnd"/>
      <w:r w:rsidRPr="00124645">
        <w:rPr>
          <w:szCs w:val="26"/>
          <w:lang w:eastAsia="ja-JP"/>
        </w:rPr>
        <w:t xml:space="preserve"> </w:t>
      </w:r>
      <w:proofErr w:type="spellStart"/>
      <w:r w:rsidRPr="00124645">
        <w:rPr>
          <w:szCs w:val="26"/>
          <w:lang w:eastAsia="ja-JP"/>
        </w:rPr>
        <w:t>từ</w:t>
      </w:r>
      <w:proofErr w:type="spellEnd"/>
      <w:r w:rsidRPr="00124645">
        <w:rPr>
          <w:szCs w:val="26"/>
          <w:lang w:eastAsia="ja-JP"/>
        </w:rPr>
        <w:t xml:space="preserve"> công </w:t>
      </w:r>
      <w:proofErr w:type="spellStart"/>
      <w:r w:rsidRPr="00124645">
        <w:rPr>
          <w:szCs w:val="26"/>
          <w:lang w:eastAsia="ja-JP"/>
        </w:rPr>
        <w:t>cụ</w:t>
      </w:r>
      <w:proofErr w:type="spellEnd"/>
      <w:r w:rsidRPr="00124645">
        <w:rPr>
          <w:szCs w:val="26"/>
          <w:lang w:eastAsia="ja-JP"/>
        </w:rPr>
        <w:t xml:space="preserve"> </w:t>
      </w:r>
      <w:proofErr w:type="spellStart"/>
      <w:r w:rsidRPr="00124645">
        <w:rPr>
          <w:szCs w:val="26"/>
          <w:lang w:eastAsia="ja-JP"/>
        </w:rPr>
        <w:t>cá</w:t>
      </w:r>
      <w:proofErr w:type="spellEnd"/>
      <w:r w:rsidRPr="00124645">
        <w:rPr>
          <w:szCs w:val="26"/>
          <w:lang w:eastAsia="ja-JP"/>
        </w:rPr>
        <w:t xml:space="preserve"> </w:t>
      </w:r>
      <w:proofErr w:type="spellStart"/>
      <w:r w:rsidRPr="00124645">
        <w:rPr>
          <w:szCs w:val="26"/>
          <w:lang w:eastAsia="ja-JP"/>
        </w:rPr>
        <w:t>nhân</w:t>
      </w:r>
      <w:proofErr w:type="spellEnd"/>
      <w:r w:rsidRPr="00124645">
        <w:rPr>
          <w:szCs w:val="26"/>
          <w:lang w:eastAsia="ja-JP"/>
        </w:rPr>
        <w:t xml:space="preserve"> </w:t>
      </w:r>
      <w:proofErr w:type="spellStart"/>
      <w:r w:rsidRPr="00124645">
        <w:rPr>
          <w:szCs w:val="26"/>
          <w:lang w:eastAsia="ja-JP"/>
        </w:rPr>
        <w:t>thành</w:t>
      </w:r>
      <w:proofErr w:type="spellEnd"/>
      <w:r w:rsidRPr="00124645">
        <w:rPr>
          <w:szCs w:val="26"/>
          <w:lang w:eastAsia="ja-JP"/>
        </w:rPr>
        <w:t xml:space="preserve"> </w:t>
      </w:r>
      <w:proofErr w:type="spellStart"/>
      <w:r w:rsidRPr="00124645">
        <w:rPr>
          <w:szCs w:val="26"/>
          <w:lang w:eastAsia="ja-JP"/>
        </w:rPr>
        <w:t>nền</w:t>
      </w:r>
      <w:proofErr w:type="spellEnd"/>
      <w:r w:rsidRPr="00124645">
        <w:rPr>
          <w:szCs w:val="26"/>
          <w:lang w:eastAsia="ja-JP"/>
        </w:rPr>
        <w:t xml:space="preserve"> </w:t>
      </w:r>
      <w:proofErr w:type="spellStart"/>
      <w:r w:rsidRPr="00124645">
        <w:rPr>
          <w:szCs w:val="26"/>
          <w:lang w:eastAsia="ja-JP"/>
        </w:rPr>
        <w:t>tảng</w:t>
      </w:r>
      <w:proofErr w:type="spellEnd"/>
      <w:r w:rsidRPr="00124645">
        <w:rPr>
          <w:szCs w:val="26"/>
          <w:lang w:eastAsia="ja-JP"/>
        </w:rPr>
        <w:t xml:space="preserve"> </w:t>
      </w:r>
      <w:proofErr w:type="spellStart"/>
      <w:r w:rsidRPr="00124645">
        <w:rPr>
          <w:szCs w:val="26"/>
          <w:lang w:eastAsia="ja-JP"/>
        </w:rPr>
        <w:t>cộng</w:t>
      </w:r>
      <w:proofErr w:type="spellEnd"/>
      <w:r w:rsidRPr="00124645">
        <w:rPr>
          <w:szCs w:val="26"/>
          <w:lang w:eastAsia="ja-JP"/>
        </w:rPr>
        <w:t xml:space="preserve"> </w:t>
      </w:r>
      <w:proofErr w:type="spellStart"/>
      <w:r w:rsidRPr="00124645">
        <w:rPr>
          <w:szCs w:val="26"/>
          <w:lang w:eastAsia="ja-JP"/>
        </w:rPr>
        <w:t>tác</w:t>
      </w:r>
      <w:proofErr w:type="spellEnd"/>
      <w:r w:rsidRPr="00124645">
        <w:rPr>
          <w:szCs w:val="26"/>
          <w:lang w:eastAsia="ja-JP"/>
        </w:rPr>
        <w:t xml:space="preserve"> </w:t>
      </w:r>
      <w:proofErr w:type="spellStart"/>
      <w:r w:rsidRPr="00124645">
        <w:rPr>
          <w:szCs w:val="26"/>
          <w:lang w:eastAsia="ja-JP"/>
        </w:rPr>
        <w:t>nhóm</w:t>
      </w:r>
      <w:proofErr w:type="spellEnd"/>
      <w:r w:rsidRPr="00124645">
        <w:rPr>
          <w:szCs w:val="26"/>
          <w:lang w:eastAsia="ja-JP"/>
        </w:rPr>
        <w:t xml:space="preserve"> </w:t>
      </w:r>
      <w:proofErr w:type="spellStart"/>
      <w:r w:rsidRPr="00124645">
        <w:rPr>
          <w:szCs w:val="26"/>
          <w:lang w:eastAsia="ja-JP"/>
        </w:rPr>
        <w:t>đơn</w:t>
      </w:r>
      <w:proofErr w:type="spellEnd"/>
      <w:r w:rsidRPr="00124645">
        <w:rPr>
          <w:szCs w:val="26"/>
          <w:lang w:eastAsia="ja-JP"/>
        </w:rPr>
        <w:t xml:space="preserve"> </w:t>
      </w:r>
      <w:proofErr w:type="spellStart"/>
      <w:r w:rsidRPr="00124645">
        <w:rPr>
          <w:szCs w:val="26"/>
          <w:lang w:eastAsia="ja-JP"/>
        </w:rPr>
        <w:t>giản</w:t>
      </w:r>
      <w:proofErr w:type="spellEnd"/>
      <w:r w:rsidRPr="00124645">
        <w:rPr>
          <w:szCs w:val="26"/>
          <w:lang w:eastAsia="ja-JP"/>
        </w:rPr>
        <w:t>.</w:t>
      </w:r>
    </w:p>
    <w:p w14:paraId="058A92E4" w14:textId="77777777" w:rsidR="000C6AB2" w:rsidRDefault="000C6AB2">
      <w:pPr>
        <w:spacing w:before="0"/>
        <w:jc w:val="left"/>
        <w:rPr>
          <w:sz w:val="32"/>
        </w:rPr>
      </w:pPr>
    </w:p>
    <w:p w14:paraId="70C5DB5E" w14:textId="77777777" w:rsidR="00993E62" w:rsidRDefault="00124645" w:rsidP="00993E62">
      <w:pPr>
        <w:keepNext/>
        <w:spacing w:before="0"/>
        <w:jc w:val="center"/>
      </w:pPr>
      <w:r w:rsidRPr="00124645">
        <w:rPr>
          <w:noProof/>
          <w:sz w:val="32"/>
        </w:rPr>
        <w:drawing>
          <wp:inline distT="0" distB="0" distL="0" distR="0" wp14:anchorId="19433018" wp14:editId="0DAC459C">
            <wp:extent cx="4227560" cy="2348179"/>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57178" cy="2364630"/>
                    </a:xfrm>
                    <a:prstGeom prst="rect">
                      <a:avLst/>
                    </a:prstGeom>
                  </pic:spPr>
                </pic:pic>
              </a:graphicData>
            </a:graphic>
          </wp:inline>
        </w:drawing>
      </w:r>
    </w:p>
    <w:p w14:paraId="7C3D0675" w14:textId="63A29075" w:rsidR="000C6AB2" w:rsidRDefault="00993E62" w:rsidP="00993E62">
      <w:pPr>
        <w:pStyle w:val="Caption"/>
        <w:rPr>
          <w:sz w:val="32"/>
        </w:rPr>
      </w:pPr>
      <w:proofErr w:type="spellStart"/>
      <w:proofErr w:type="gramStart"/>
      <w:r>
        <w:t>Hình</w:t>
      </w:r>
      <w:proofErr w:type="spellEnd"/>
      <w:r>
        <w:t xml:space="preserve">  </w:t>
      </w:r>
      <w:r w:rsidR="002752F8">
        <w:rPr>
          <w:rFonts w:hint="eastAsia"/>
          <w:lang w:eastAsia="ja-JP"/>
        </w:rPr>
        <w:t>29</w:t>
      </w:r>
      <w:proofErr w:type="gramEnd"/>
      <w:r>
        <w:rPr>
          <w:rFonts w:hint="eastAsia"/>
          <w:lang w:eastAsia="ja-JP"/>
        </w:rPr>
        <w:t xml:space="preserve">. Giao </w:t>
      </w:r>
      <w:proofErr w:type="spellStart"/>
      <w:r>
        <w:rPr>
          <w:rFonts w:hint="eastAsia"/>
          <w:lang w:eastAsia="ja-JP"/>
        </w:rPr>
        <w:t>di</w:t>
      </w:r>
      <w:r>
        <w:rPr>
          <w:lang w:eastAsia="ja-JP"/>
        </w:rPr>
        <w:t>ệ</w:t>
      </w:r>
      <w:r>
        <w:rPr>
          <w:rFonts w:hint="eastAsia"/>
          <w:lang w:eastAsia="ja-JP"/>
        </w:rPr>
        <w:t>n</w:t>
      </w:r>
      <w:proofErr w:type="spellEnd"/>
      <w:r>
        <w:rPr>
          <w:rFonts w:hint="eastAsia"/>
          <w:lang w:eastAsia="ja-JP"/>
        </w:rPr>
        <w:t xml:space="preserve"> Groups</w:t>
      </w:r>
    </w:p>
    <w:p w14:paraId="65F6F9A6" w14:textId="2CD740F1" w:rsidR="00835497" w:rsidRDefault="00835497" w:rsidP="00124645">
      <w:pPr>
        <w:pStyle w:val="Heading2"/>
      </w:pPr>
      <w:bookmarkStart w:id="2161" w:name="_Toc216117367"/>
      <w:r>
        <w:t>3.</w:t>
      </w:r>
      <w:r w:rsidR="0032656D">
        <w:rPr>
          <w:rFonts w:hint="eastAsia"/>
          <w:lang w:eastAsia="ja-JP"/>
        </w:rPr>
        <w:t>7</w:t>
      </w:r>
      <w:r>
        <w:t xml:space="preserve">. Giao </w:t>
      </w:r>
      <w:proofErr w:type="spellStart"/>
      <w:r>
        <w:t>diện</w:t>
      </w:r>
      <w:proofErr w:type="spellEnd"/>
      <w:r>
        <w:t xml:space="preserve"> Export/Import</w:t>
      </w:r>
      <w:bookmarkEnd w:id="2161"/>
    </w:p>
    <w:p w14:paraId="70CD42D0" w14:textId="77777777" w:rsidR="000C6AB2" w:rsidRPr="000C6AB2" w:rsidRDefault="000C6AB2" w:rsidP="000C6AB2">
      <w:pPr>
        <w:spacing w:before="0"/>
        <w:ind w:firstLine="284"/>
        <w:jc w:val="left"/>
        <w:rPr>
          <w:szCs w:val="18"/>
        </w:rPr>
      </w:pPr>
      <w:r w:rsidRPr="000C6AB2">
        <w:rPr>
          <w:szCs w:val="18"/>
        </w:rPr>
        <w:t xml:space="preserve">Giao </w:t>
      </w:r>
      <w:proofErr w:type="spellStart"/>
      <w:r w:rsidRPr="000C6AB2">
        <w:rPr>
          <w:szCs w:val="18"/>
        </w:rPr>
        <w:t>diện</w:t>
      </w:r>
      <w:proofErr w:type="spellEnd"/>
      <w:r w:rsidRPr="000C6AB2">
        <w:rPr>
          <w:szCs w:val="18"/>
        </w:rPr>
        <w:t xml:space="preserve"> Export/Import </w:t>
      </w:r>
      <w:proofErr w:type="spellStart"/>
      <w:r w:rsidRPr="000C6AB2">
        <w:rPr>
          <w:szCs w:val="18"/>
        </w:rPr>
        <w:t>cho</w:t>
      </w:r>
      <w:proofErr w:type="spellEnd"/>
      <w:r w:rsidRPr="000C6AB2">
        <w:rPr>
          <w:szCs w:val="18"/>
        </w:rPr>
        <w:t xml:space="preserve"> </w:t>
      </w:r>
      <w:proofErr w:type="spellStart"/>
      <w:r w:rsidRPr="000C6AB2">
        <w:rPr>
          <w:szCs w:val="18"/>
        </w:rPr>
        <w:t>phép</w:t>
      </w:r>
      <w:proofErr w:type="spellEnd"/>
      <w:r w:rsidRPr="000C6AB2">
        <w:rPr>
          <w:szCs w:val="18"/>
        </w:rPr>
        <w:t xml:space="preserve"> </w:t>
      </w:r>
      <w:proofErr w:type="spellStart"/>
      <w:r w:rsidRPr="000C6AB2">
        <w:rPr>
          <w:szCs w:val="18"/>
        </w:rPr>
        <w:t>người</w:t>
      </w:r>
      <w:proofErr w:type="spellEnd"/>
      <w:r w:rsidRPr="000C6AB2">
        <w:rPr>
          <w:szCs w:val="18"/>
        </w:rPr>
        <w:t xml:space="preserve"> </w:t>
      </w:r>
      <w:proofErr w:type="spellStart"/>
      <w:r w:rsidRPr="000C6AB2">
        <w:rPr>
          <w:szCs w:val="18"/>
        </w:rPr>
        <w:t>dùng</w:t>
      </w:r>
      <w:proofErr w:type="spellEnd"/>
      <w:r w:rsidRPr="000C6AB2">
        <w:rPr>
          <w:szCs w:val="18"/>
        </w:rPr>
        <w:t xml:space="preserve"> </w:t>
      </w:r>
      <w:proofErr w:type="spellStart"/>
      <w:r w:rsidRPr="000C6AB2">
        <w:rPr>
          <w:szCs w:val="18"/>
        </w:rPr>
        <w:t>xuất</w:t>
      </w:r>
      <w:proofErr w:type="spellEnd"/>
      <w:r w:rsidRPr="000C6AB2">
        <w:rPr>
          <w:szCs w:val="18"/>
        </w:rPr>
        <w:t xml:space="preserve"> </w:t>
      </w:r>
      <w:proofErr w:type="spellStart"/>
      <w:r w:rsidRPr="000C6AB2">
        <w:rPr>
          <w:szCs w:val="18"/>
        </w:rPr>
        <w:t>dữ</w:t>
      </w:r>
      <w:proofErr w:type="spellEnd"/>
      <w:r w:rsidRPr="000C6AB2">
        <w:rPr>
          <w:szCs w:val="18"/>
        </w:rPr>
        <w:t xml:space="preserve"> </w:t>
      </w:r>
      <w:proofErr w:type="spellStart"/>
      <w:r w:rsidRPr="000C6AB2">
        <w:rPr>
          <w:szCs w:val="18"/>
        </w:rPr>
        <w:t>liệu</w:t>
      </w:r>
      <w:proofErr w:type="spellEnd"/>
      <w:r w:rsidRPr="000C6AB2">
        <w:rPr>
          <w:szCs w:val="18"/>
        </w:rPr>
        <w:t xml:space="preserve"> </w:t>
      </w:r>
      <w:proofErr w:type="spellStart"/>
      <w:r w:rsidRPr="000C6AB2">
        <w:rPr>
          <w:szCs w:val="18"/>
        </w:rPr>
        <w:t>nhiệm</w:t>
      </w:r>
      <w:proofErr w:type="spellEnd"/>
      <w:r w:rsidRPr="000C6AB2">
        <w:rPr>
          <w:szCs w:val="18"/>
        </w:rPr>
        <w:t xml:space="preserve"> </w:t>
      </w:r>
      <w:proofErr w:type="spellStart"/>
      <w:r w:rsidRPr="000C6AB2">
        <w:rPr>
          <w:szCs w:val="18"/>
        </w:rPr>
        <w:t>vụ</w:t>
      </w:r>
      <w:proofErr w:type="spellEnd"/>
      <w:r w:rsidRPr="000C6AB2">
        <w:rPr>
          <w:szCs w:val="18"/>
        </w:rPr>
        <w:t xml:space="preserve"> </w:t>
      </w:r>
      <w:proofErr w:type="spellStart"/>
      <w:r w:rsidRPr="000C6AB2">
        <w:rPr>
          <w:szCs w:val="18"/>
        </w:rPr>
        <w:t>hoặc</w:t>
      </w:r>
      <w:proofErr w:type="spellEnd"/>
      <w:r w:rsidRPr="000C6AB2">
        <w:rPr>
          <w:szCs w:val="18"/>
        </w:rPr>
        <w:t xml:space="preserve"> </w:t>
      </w:r>
      <w:proofErr w:type="spellStart"/>
      <w:r w:rsidRPr="000C6AB2">
        <w:rPr>
          <w:szCs w:val="18"/>
        </w:rPr>
        <w:t>lịch</w:t>
      </w:r>
      <w:proofErr w:type="spellEnd"/>
      <w:r w:rsidRPr="000C6AB2">
        <w:rPr>
          <w:szCs w:val="18"/>
        </w:rPr>
        <w:t xml:space="preserve"> </w:t>
      </w:r>
      <w:proofErr w:type="spellStart"/>
      <w:r w:rsidRPr="000C6AB2">
        <w:rPr>
          <w:szCs w:val="18"/>
        </w:rPr>
        <w:t>trình</w:t>
      </w:r>
      <w:proofErr w:type="spellEnd"/>
      <w:r w:rsidRPr="000C6AB2">
        <w:rPr>
          <w:szCs w:val="18"/>
        </w:rPr>
        <w:t xml:space="preserve"> </w:t>
      </w:r>
      <w:proofErr w:type="spellStart"/>
      <w:r w:rsidRPr="000C6AB2">
        <w:rPr>
          <w:szCs w:val="18"/>
        </w:rPr>
        <w:t>ra</w:t>
      </w:r>
      <w:proofErr w:type="spellEnd"/>
      <w:r w:rsidRPr="000C6AB2">
        <w:rPr>
          <w:szCs w:val="18"/>
        </w:rPr>
        <w:t xml:space="preserve"> file CSV/Excel </w:t>
      </w:r>
      <w:proofErr w:type="spellStart"/>
      <w:r w:rsidRPr="000C6AB2">
        <w:rPr>
          <w:szCs w:val="18"/>
        </w:rPr>
        <w:t>để</w:t>
      </w:r>
      <w:proofErr w:type="spellEnd"/>
      <w:r w:rsidRPr="000C6AB2">
        <w:rPr>
          <w:szCs w:val="18"/>
        </w:rPr>
        <w:t xml:space="preserve"> </w:t>
      </w:r>
      <w:proofErr w:type="spellStart"/>
      <w:r w:rsidRPr="000C6AB2">
        <w:rPr>
          <w:szCs w:val="18"/>
        </w:rPr>
        <w:t>sao</w:t>
      </w:r>
      <w:proofErr w:type="spellEnd"/>
      <w:r w:rsidRPr="000C6AB2">
        <w:rPr>
          <w:szCs w:val="18"/>
        </w:rPr>
        <w:t xml:space="preserve"> </w:t>
      </w:r>
      <w:proofErr w:type="spellStart"/>
      <w:r w:rsidRPr="000C6AB2">
        <w:rPr>
          <w:szCs w:val="18"/>
        </w:rPr>
        <w:t>lưu</w:t>
      </w:r>
      <w:proofErr w:type="spellEnd"/>
      <w:r w:rsidRPr="000C6AB2">
        <w:rPr>
          <w:szCs w:val="18"/>
        </w:rPr>
        <w:t xml:space="preserve"> </w:t>
      </w:r>
      <w:proofErr w:type="spellStart"/>
      <w:r w:rsidRPr="000C6AB2">
        <w:rPr>
          <w:szCs w:val="18"/>
        </w:rPr>
        <w:t>hoặc</w:t>
      </w:r>
      <w:proofErr w:type="spellEnd"/>
      <w:r w:rsidRPr="000C6AB2">
        <w:rPr>
          <w:szCs w:val="18"/>
        </w:rPr>
        <w:t xml:space="preserve"> chia </w:t>
      </w:r>
      <w:proofErr w:type="spellStart"/>
      <w:r w:rsidRPr="000C6AB2">
        <w:rPr>
          <w:szCs w:val="18"/>
        </w:rPr>
        <w:t>sẻ</w:t>
      </w:r>
      <w:proofErr w:type="spellEnd"/>
      <w:r w:rsidRPr="000C6AB2">
        <w:rPr>
          <w:szCs w:val="18"/>
        </w:rPr>
        <w:t xml:space="preserve">, </w:t>
      </w:r>
      <w:proofErr w:type="spellStart"/>
      <w:r w:rsidRPr="000C6AB2">
        <w:rPr>
          <w:szCs w:val="18"/>
        </w:rPr>
        <w:t>và</w:t>
      </w:r>
      <w:proofErr w:type="spellEnd"/>
      <w:r w:rsidRPr="000C6AB2">
        <w:rPr>
          <w:szCs w:val="18"/>
        </w:rPr>
        <w:t xml:space="preserve"> </w:t>
      </w:r>
      <w:proofErr w:type="spellStart"/>
      <w:r w:rsidRPr="000C6AB2">
        <w:rPr>
          <w:szCs w:val="18"/>
        </w:rPr>
        <w:t>nhập</w:t>
      </w:r>
      <w:proofErr w:type="spellEnd"/>
      <w:r w:rsidRPr="000C6AB2">
        <w:rPr>
          <w:szCs w:val="18"/>
        </w:rPr>
        <w:t xml:space="preserve"> </w:t>
      </w:r>
      <w:proofErr w:type="spellStart"/>
      <w:r w:rsidRPr="000C6AB2">
        <w:rPr>
          <w:szCs w:val="18"/>
        </w:rPr>
        <w:t>dữ</w:t>
      </w:r>
      <w:proofErr w:type="spellEnd"/>
      <w:r w:rsidRPr="000C6AB2">
        <w:rPr>
          <w:szCs w:val="18"/>
        </w:rPr>
        <w:t xml:space="preserve"> </w:t>
      </w:r>
      <w:proofErr w:type="spellStart"/>
      <w:r w:rsidRPr="000C6AB2">
        <w:rPr>
          <w:szCs w:val="18"/>
        </w:rPr>
        <w:t>liệu</w:t>
      </w:r>
      <w:proofErr w:type="spellEnd"/>
      <w:r w:rsidRPr="000C6AB2">
        <w:rPr>
          <w:szCs w:val="18"/>
        </w:rPr>
        <w:t xml:space="preserve"> </w:t>
      </w:r>
      <w:proofErr w:type="spellStart"/>
      <w:r w:rsidRPr="000C6AB2">
        <w:rPr>
          <w:szCs w:val="18"/>
        </w:rPr>
        <w:t>từ</w:t>
      </w:r>
      <w:proofErr w:type="spellEnd"/>
      <w:r w:rsidRPr="000C6AB2">
        <w:rPr>
          <w:szCs w:val="18"/>
        </w:rPr>
        <w:t xml:space="preserve"> file </w:t>
      </w:r>
      <w:proofErr w:type="spellStart"/>
      <w:r w:rsidRPr="000C6AB2">
        <w:rPr>
          <w:szCs w:val="18"/>
        </w:rPr>
        <w:t>tương</w:t>
      </w:r>
      <w:proofErr w:type="spellEnd"/>
      <w:r w:rsidRPr="000C6AB2">
        <w:rPr>
          <w:szCs w:val="18"/>
        </w:rPr>
        <w:t xml:space="preserve"> </w:t>
      </w:r>
      <w:proofErr w:type="spellStart"/>
      <w:r w:rsidRPr="000C6AB2">
        <w:rPr>
          <w:szCs w:val="18"/>
        </w:rPr>
        <w:t>tự</w:t>
      </w:r>
      <w:proofErr w:type="spellEnd"/>
      <w:r w:rsidRPr="000C6AB2">
        <w:rPr>
          <w:szCs w:val="18"/>
        </w:rPr>
        <w:t xml:space="preserve"> </w:t>
      </w:r>
      <w:proofErr w:type="spellStart"/>
      <w:r w:rsidRPr="000C6AB2">
        <w:rPr>
          <w:szCs w:val="18"/>
        </w:rPr>
        <w:t>để</w:t>
      </w:r>
      <w:proofErr w:type="spellEnd"/>
      <w:r w:rsidRPr="000C6AB2">
        <w:rPr>
          <w:szCs w:val="18"/>
        </w:rPr>
        <w:t xml:space="preserve"> </w:t>
      </w:r>
      <w:proofErr w:type="spellStart"/>
      <w:r w:rsidRPr="000C6AB2">
        <w:rPr>
          <w:szCs w:val="18"/>
        </w:rPr>
        <w:t>đồng</w:t>
      </w:r>
      <w:proofErr w:type="spellEnd"/>
      <w:r w:rsidRPr="000C6AB2">
        <w:rPr>
          <w:szCs w:val="18"/>
        </w:rPr>
        <w:t xml:space="preserve"> </w:t>
      </w:r>
      <w:proofErr w:type="spellStart"/>
      <w:r w:rsidRPr="000C6AB2">
        <w:rPr>
          <w:szCs w:val="18"/>
        </w:rPr>
        <w:t>bộ</w:t>
      </w:r>
      <w:proofErr w:type="spellEnd"/>
      <w:r w:rsidRPr="000C6AB2">
        <w:rPr>
          <w:szCs w:val="18"/>
        </w:rPr>
        <w:t xml:space="preserve"> </w:t>
      </w:r>
      <w:proofErr w:type="spellStart"/>
      <w:r w:rsidRPr="000C6AB2">
        <w:rPr>
          <w:szCs w:val="18"/>
        </w:rPr>
        <w:t>nhanh</w:t>
      </w:r>
      <w:proofErr w:type="spellEnd"/>
      <w:r w:rsidRPr="000C6AB2">
        <w:rPr>
          <w:szCs w:val="18"/>
        </w:rPr>
        <w:t xml:space="preserve"> </w:t>
      </w:r>
      <w:proofErr w:type="spellStart"/>
      <w:r w:rsidRPr="000C6AB2">
        <w:rPr>
          <w:szCs w:val="18"/>
        </w:rPr>
        <w:t>chóng</w:t>
      </w:r>
      <w:proofErr w:type="spellEnd"/>
      <w:r w:rsidRPr="000C6AB2">
        <w:rPr>
          <w:szCs w:val="18"/>
        </w:rPr>
        <w:t xml:space="preserve">. </w:t>
      </w:r>
      <w:proofErr w:type="spellStart"/>
      <w:r w:rsidRPr="000C6AB2">
        <w:rPr>
          <w:szCs w:val="18"/>
        </w:rPr>
        <w:t>Chức</w:t>
      </w:r>
      <w:proofErr w:type="spellEnd"/>
      <w:r w:rsidRPr="000C6AB2">
        <w:rPr>
          <w:szCs w:val="18"/>
        </w:rPr>
        <w:t xml:space="preserve"> </w:t>
      </w:r>
      <w:proofErr w:type="spellStart"/>
      <w:r w:rsidRPr="000C6AB2">
        <w:rPr>
          <w:szCs w:val="18"/>
        </w:rPr>
        <w:t>năng</w:t>
      </w:r>
      <w:proofErr w:type="spellEnd"/>
      <w:r w:rsidRPr="000C6AB2">
        <w:rPr>
          <w:szCs w:val="18"/>
        </w:rPr>
        <w:t xml:space="preserve"> </w:t>
      </w:r>
      <w:proofErr w:type="spellStart"/>
      <w:r w:rsidRPr="000C6AB2">
        <w:rPr>
          <w:szCs w:val="18"/>
        </w:rPr>
        <w:t>này</w:t>
      </w:r>
      <w:proofErr w:type="spellEnd"/>
      <w:r w:rsidRPr="000C6AB2">
        <w:rPr>
          <w:szCs w:val="18"/>
        </w:rPr>
        <w:t xml:space="preserve"> </w:t>
      </w:r>
      <w:proofErr w:type="spellStart"/>
      <w:r w:rsidRPr="000C6AB2">
        <w:rPr>
          <w:szCs w:val="18"/>
        </w:rPr>
        <w:t>sử</w:t>
      </w:r>
      <w:proofErr w:type="spellEnd"/>
      <w:r w:rsidRPr="000C6AB2">
        <w:rPr>
          <w:szCs w:val="18"/>
        </w:rPr>
        <w:t xml:space="preserve"> </w:t>
      </w:r>
      <w:proofErr w:type="spellStart"/>
      <w:r w:rsidRPr="000C6AB2">
        <w:rPr>
          <w:szCs w:val="18"/>
        </w:rPr>
        <w:t>dụng</w:t>
      </w:r>
      <w:proofErr w:type="spellEnd"/>
      <w:r w:rsidRPr="000C6AB2">
        <w:rPr>
          <w:szCs w:val="18"/>
        </w:rPr>
        <w:t xml:space="preserve"> </w:t>
      </w:r>
      <w:proofErr w:type="spellStart"/>
      <w:r w:rsidRPr="000C6AB2">
        <w:rPr>
          <w:szCs w:val="18"/>
        </w:rPr>
        <w:t>thư</w:t>
      </w:r>
      <w:proofErr w:type="spellEnd"/>
      <w:r w:rsidRPr="000C6AB2">
        <w:rPr>
          <w:szCs w:val="18"/>
        </w:rPr>
        <w:t xml:space="preserve"> </w:t>
      </w:r>
      <w:proofErr w:type="spellStart"/>
      <w:r w:rsidRPr="000C6AB2">
        <w:rPr>
          <w:szCs w:val="18"/>
        </w:rPr>
        <w:t>viện</w:t>
      </w:r>
      <w:proofErr w:type="spellEnd"/>
      <w:r w:rsidRPr="000C6AB2">
        <w:rPr>
          <w:szCs w:val="18"/>
        </w:rPr>
        <w:t xml:space="preserve"> </w:t>
      </w:r>
      <w:proofErr w:type="spellStart"/>
      <w:r w:rsidRPr="000C6AB2">
        <w:rPr>
          <w:szCs w:val="18"/>
        </w:rPr>
        <w:t>Multer</w:t>
      </w:r>
      <w:proofErr w:type="spellEnd"/>
      <w:r w:rsidRPr="000C6AB2">
        <w:rPr>
          <w:szCs w:val="18"/>
        </w:rPr>
        <w:t xml:space="preserve"> </w:t>
      </w:r>
      <w:proofErr w:type="spellStart"/>
      <w:r w:rsidRPr="000C6AB2">
        <w:rPr>
          <w:szCs w:val="18"/>
        </w:rPr>
        <w:t>cho</w:t>
      </w:r>
      <w:proofErr w:type="spellEnd"/>
      <w:r w:rsidRPr="000C6AB2">
        <w:rPr>
          <w:szCs w:val="18"/>
        </w:rPr>
        <w:t xml:space="preserve"> upload file </w:t>
      </w:r>
      <w:proofErr w:type="spellStart"/>
      <w:r w:rsidRPr="000C6AB2">
        <w:rPr>
          <w:szCs w:val="18"/>
        </w:rPr>
        <w:t>và</w:t>
      </w:r>
      <w:proofErr w:type="spellEnd"/>
      <w:r w:rsidRPr="000C6AB2">
        <w:rPr>
          <w:szCs w:val="18"/>
        </w:rPr>
        <w:t xml:space="preserve"> </w:t>
      </w:r>
      <w:proofErr w:type="spellStart"/>
      <w:r w:rsidRPr="000C6AB2">
        <w:rPr>
          <w:szCs w:val="18"/>
        </w:rPr>
        <w:t>xử</w:t>
      </w:r>
      <w:proofErr w:type="spellEnd"/>
      <w:r w:rsidRPr="000C6AB2">
        <w:rPr>
          <w:szCs w:val="18"/>
        </w:rPr>
        <w:t xml:space="preserve"> </w:t>
      </w:r>
      <w:proofErr w:type="spellStart"/>
      <w:r w:rsidRPr="000C6AB2">
        <w:rPr>
          <w:szCs w:val="18"/>
        </w:rPr>
        <w:t>lý</w:t>
      </w:r>
      <w:proofErr w:type="spellEnd"/>
      <w:r w:rsidRPr="000C6AB2">
        <w:rPr>
          <w:szCs w:val="18"/>
        </w:rPr>
        <w:t xml:space="preserve"> </w:t>
      </w:r>
      <w:proofErr w:type="spellStart"/>
      <w:r w:rsidRPr="000C6AB2">
        <w:rPr>
          <w:szCs w:val="18"/>
        </w:rPr>
        <w:t>dữ</w:t>
      </w:r>
      <w:proofErr w:type="spellEnd"/>
      <w:r w:rsidRPr="000C6AB2">
        <w:rPr>
          <w:szCs w:val="18"/>
        </w:rPr>
        <w:t xml:space="preserve"> </w:t>
      </w:r>
      <w:proofErr w:type="spellStart"/>
      <w:r w:rsidRPr="000C6AB2">
        <w:rPr>
          <w:szCs w:val="18"/>
        </w:rPr>
        <w:t>liệu</w:t>
      </w:r>
      <w:proofErr w:type="spellEnd"/>
      <w:r w:rsidRPr="000C6AB2">
        <w:rPr>
          <w:szCs w:val="18"/>
        </w:rPr>
        <w:t xml:space="preserve"> qua backend. Giao </w:t>
      </w:r>
      <w:proofErr w:type="spellStart"/>
      <w:r w:rsidRPr="000C6AB2">
        <w:rPr>
          <w:szCs w:val="18"/>
        </w:rPr>
        <w:t>diện</w:t>
      </w:r>
      <w:proofErr w:type="spellEnd"/>
      <w:r w:rsidRPr="000C6AB2">
        <w:rPr>
          <w:szCs w:val="18"/>
        </w:rPr>
        <w:t xml:space="preserve"> </w:t>
      </w:r>
      <w:proofErr w:type="spellStart"/>
      <w:r w:rsidRPr="000C6AB2">
        <w:rPr>
          <w:szCs w:val="18"/>
        </w:rPr>
        <w:t>đơn</w:t>
      </w:r>
      <w:proofErr w:type="spellEnd"/>
      <w:r w:rsidRPr="000C6AB2">
        <w:rPr>
          <w:szCs w:val="18"/>
        </w:rPr>
        <w:t xml:space="preserve"> </w:t>
      </w:r>
      <w:proofErr w:type="spellStart"/>
      <w:r w:rsidRPr="000C6AB2">
        <w:rPr>
          <w:szCs w:val="18"/>
        </w:rPr>
        <w:t>giản</w:t>
      </w:r>
      <w:proofErr w:type="spellEnd"/>
      <w:r w:rsidRPr="000C6AB2">
        <w:rPr>
          <w:szCs w:val="18"/>
        </w:rPr>
        <w:t xml:space="preserve"> </w:t>
      </w:r>
      <w:proofErr w:type="spellStart"/>
      <w:r w:rsidRPr="000C6AB2">
        <w:rPr>
          <w:szCs w:val="18"/>
        </w:rPr>
        <w:t>với</w:t>
      </w:r>
      <w:proofErr w:type="spellEnd"/>
      <w:r w:rsidRPr="000C6AB2">
        <w:rPr>
          <w:szCs w:val="18"/>
        </w:rPr>
        <w:t xml:space="preserve"> </w:t>
      </w:r>
      <w:proofErr w:type="spellStart"/>
      <w:r w:rsidRPr="000C6AB2">
        <w:rPr>
          <w:szCs w:val="18"/>
        </w:rPr>
        <w:t>nút</w:t>
      </w:r>
      <w:proofErr w:type="spellEnd"/>
      <w:r w:rsidRPr="000C6AB2">
        <w:rPr>
          <w:szCs w:val="18"/>
        </w:rPr>
        <w:t xml:space="preserve"> </w:t>
      </w:r>
      <w:proofErr w:type="spellStart"/>
      <w:r w:rsidRPr="000C6AB2">
        <w:rPr>
          <w:szCs w:val="18"/>
        </w:rPr>
        <w:t>chọn</w:t>
      </w:r>
      <w:proofErr w:type="spellEnd"/>
      <w:r w:rsidRPr="000C6AB2">
        <w:rPr>
          <w:szCs w:val="18"/>
        </w:rPr>
        <w:t xml:space="preserve"> file </w:t>
      </w:r>
      <w:proofErr w:type="spellStart"/>
      <w:r w:rsidRPr="000C6AB2">
        <w:rPr>
          <w:szCs w:val="18"/>
        </w:rPr>
        <w:t>và</w:t>
      </w:r>
      <w:proofErr w:type="spellEnd"/>
      <w:r w:rsidRPr="000C6AB2">
        <w:rPr>
          <w:szCs w:val="18"/>
        </w:rPr>
        <w:t xml:space="preserve"> </w:t>
      </w:r>
      <w:proofErr w:type="spellStart"/>
      <w:r w:rsidRPr="000C6AB2">
        <w:rPr>
          <w:szCs w:val="18"/>
        </w:rPr>
        <w:t>xác</w:t>
      </w:r>
      <w:proofErr w:type="spellEnd"/>
      <w:r w:rsidRPr="000C6AB2">
        <w:rPr>
          <w:szCs w:val="18"/>
        </w:rPr>
        <w:t xml:space="preserve"> </w:t>
      </w:r>
      <w:proofErr w:type="spellStart"/>
      <w:r w:rsidRPr="000C6AB2">
        <w:rPr>
          <w:szCs w:val="18"/>
        </w:rPr>
        <w:t>nhận</w:t>
      </w:r>
      <w:proofErr w:type="spellEnd"/>
      <w:r w:rsidRPr="000C6AB2">
        <w:rPr>
          <w:szCs w:val="18"/>
        </w:rPr>
        <w:t xml:space="preserve">, </w:t>
      </w:r>
      <w:proofErr w:type="spellStart"/>
      <w:r w:rsidRPr="000C6AB2">
        <w:rPr>
          <w:szCs w:val="18"/>
        </w:rPr>
        <w:t>đảm</w:t>
      </w:r>
      <w:proofErr w:type="spellEnd"/>
      <w:r w:rsidRPr="000C6AB2">
        <w:rPr>
          <w:szCs w:val="18"/>
        </w:rPr>
        <w:t xml:space="preserve"> </w:t>
      </w:r>
      <w:proofErr w:type="spellStart"/>
      <w:r w:rsidRPr="000C6AB2">
        <w:rPr>
          <w:szCs w:val="18"/>
        </w:rPr>
        <w:t>bảo</w:t>
      </w:r>
      <w:proofErr w:type="spellEnd"/>
      <w:r w:rsidRPr="000C6AB2">
        <w:rPr>
          <w:szCs w:val="18"/>
        </w:rPr>
        <w:t xml:space="preserve"> </w:t>
      </w:r>
      <w:proofErr w:type="spellStart"/>
      <w:r w:rsidRPr="000C6AB2">
        <w:rPr>
          <w:szCs w:val="18"/>
        </w:rPr>
        <w:t>tính</w:t>
      </w:r>
      <w:proofErr w:type="spellEnd"/>
      <w:r w:rsidRPr="000C6AB2">
        <w:rPr>
          <w:szCs w:val="18"/>
        </w:rPr>
        <w:t xml:space="preserve"> </w:t>
      </w:r>
      <w:proofErr w:type="spellStart"/>
      <w:r w:rsidRPr="000C6AB2">
        <w:rPr>
          <w:szCs w:val="18"/>
        </w:rPr>
        <w:t>bảo</w:t>
      </w:r>
      <w:proofErr w:type="spellEnd"/>
      <w:r w:rsidRPr="000C6AB2">
        <w:rPr>
          <w:szCs w:val="18"/>
        </w:rPr>
        <w:t xml:space="preserve"> </w:t>
      </w:r>
      <w:proofErr w:type="spellStart"/>
      <w:r w:rsidRPr="000C6AB2">
        <w:rPr>
          <w:szCs w:val="18"/>
        </w:rPr>
        <w:t>mật</w:t>
      </w:r>
      <w:proofErr w:type="spellEnd"/>
      <w:r w:rsidRPr="000C6AB2">
        <w:rPr>
          <w:szCs w:val="18"/>
        </w:rPr>
        <w:t xml:space="preserve"> </w:t>
      </w:r>
      <w:proofErr w:type="spellStart"/>
      <w:r w:rsidRPr="000C6AB2">
        <w:rPr>
          <w:szCs w:val="18"/>
        </w:rPr>
        <w:t>bằng</w:t>
      </w:r>
      <w:proofErr w:type="spellEnd"/>
      <w:r w:rsidRPr="000C6AB2">
        <w:rPr>
          <w:szCs w:val="18"/>
        </w:rPr>
        <w:t xml:space="preserve"> </w:t>
      </w:r>
      <w:proofErr w:type="spellStart"/>
      <w:r w:rsidRPr="000C6AB2">
        <w:rPr>
          <w:szCs w:val="18"/>
        </w:rPr>
        <w:t>cách</w:t>
      </w:r>
      <w:proofErr w:type="spellEnd"/>
      <w:r w:rsidRPr="000C6AB2">
        <w:rPr>
          <w:szCs w:val="18"/>
        </w:rPr>
        <w:t xml:space="preserve"> </w:t>
      </w:r>
      <w:proofErr w:type="spellStart"/>
      <w:r w:rsidRPr="000C6AB2">
        <w:rPr>
          <w:szCs w:val="18"/>
        </w:rPr>
        <w:t>kiểm</w:t>
      </w:r>
      <w:proofErr w:type="spellEnd"/>
      <w:r w:rsidRPr="000C6AB2">
        <w:rPr>
          <w:szCs w:val="18"/>
        </w:rPr>
        <w:t xml:space="preserve"> </w:t>
      </w:r>
      <w:proofErr w:type="spellStart"/>
      <w:r w:rsidRPr="000C6AB2">
        <w:rPr>
          <w:szCs w:val="18"/>
        </w:rPr>
        <w:t>tra</w:t>
      </w:r>
      <w:proofErr w:type="spellEnd"/>
      <w:r w:rsidRPr="000C6AB2">
        <w:rPr>
          <w:szCs w:val="18"/>
        </w:rPr>
        <w:t xml:space="preserve"> </w:t>
      </w:r>
      <w:proofErr w:type="spellStart"/>
      <w:r w:rsidRPr="000C6AB2">
        <w:rPr>
          <w:szCs w:val="18"/>
        </w:rPr>
        <w:t>định</w:t>
      </w:r>
      <w:proofErr w:type="spellEnd"/>
      <w:r w:rsidRPr="000C6AB2">
        <w:rPr>
          <w:szCs w:val="18"/>
        </w:rPr>
        <w:t xml:space="preserve"> </w:t>
      </w:r>
      <w:proofErr w:type="spellStart"/>
      <w:r w:rsidRPr="000C6AB2">
        <w:rPr>
          <w:szCs w:val="18"/>
        </w:rPr>
        <w:t>dạng</w:t>
      </w:r>
      <w:proofErr w:type="spellEnd"/>
      <w:r w:rsidRPr="000C6AB2">
        <w:rPr>
          <w:szCs w:val="18"/>
        </w:rPr>
        <w:t xml:space="preserve"> file </w:t>
      </w:r>
      <w:proofErr w:type="spellStart"/>
      <w:r w:rsidRPr="000C6AB2">
        <w:rPr>
          <w:szCs w:val="18"/>
        </w:rPr>
        <w:t>trước</w:t>
      </w:r>
      <w:proofErr w:type="spellEnd"/>
      <w:r w:rsidRPr="000C6AB2">
        <w:rPr>
          <w:szCs w:val="18"/>
        </w:rPr>
        <w:t xml:space="preserve"> </w:t>
      </w:r>
      <w:proofErr w:type="spellStart"/>
      <w:r w:rsidRPr="000C6AB2">
        <w:rPr>
          <w:szCs w:val="18"/>
        </w:rPr>
        <w:t>khi</w:t>
      </w:r>
      <w:proofErr w:type="spellEnd"/>
      <w:r w:rsidRPr="000C6AB2">
        <w:rPr>
          <w:szCs w:val="18"/>
        </w:rPr>
        <w:t xml:space="preserve"> </w:t>
      </w:r>
      <w:proofErr w:type="spellStart"/>
      <w:r w:rsidRPr="000C6AB2">
        <w:rPr>
          <w:szCs w:val="18"/>
        </w:rPr>
        <w:t>xử</w:t>
      </w:r>
      <w:proofErr w:type="spellEnd"/>
      <w:r w:rsidRPr="000C6AB2">
        <w:rPr>
          <w:szCs w:val="18"/>
        </w:rPr>
        <w:t xml:space="preserve"> </w:t>
      </w:r>
      <w:proofErr w:type="spellStart"/>
      <w:r w:rsidRPr="000C6AB2">
        <w:rPr>
          <w:szCs w:val="18"/>
        </w:rPr>
        <w:t>lý</w:t>
      </w:r>
      <w:proofErr w:type="spellEnd"/>
      <w:r w:rsidRPr="000C6AB2">
        <w:rPr>
          <w:szCs w:val="18"/>
        </w:rPr>
        <w:t>.</w:t>
      </w:r>
    </w:p>
    <w:p w14:paraId="49922189" w14:textId="77777777" w:rsidR="002028E2" w:rsidRDefault="002028E2">
      <w:pPr>
        <w:spacing w:before="0"/>
        <w:jc w:val="left"/>
        <w:rPr>
          <w:sz w:val="32"/>
        </w:rPr>
      </w:pPr>
    </w:p>
    <w:p w14:paraId="3EBAD390" w14:textId="77777777" w:rsidR="00993E62" w:rsidRDefault="002028E2" w:rsidP="00993E62">
      <w:pPr>
        <w:keepNext/>
        <w:spacing w:before="0"/>
        <w:jc w:val="center"/>
      </w:pPr>
      <w:r w:rsidRPr="002028E2">
        <w:rPr>
          <w:noProof/>
          <w:sz w:val="32"/>
        </w:rPr>
        <w:drawing>
          <wp:inline distT="0" distB="0" distL="0" distR="0" wp14:anchorId="34F1F327" wp14:editId="5258164F">
            <wp:extent cx="5002811" cy="2399386"/>
            <wp:effectExtent l="0" t="0" r="762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9305" cy="2416889"/>
                    </a:xfrm>
                    <a:prstGeom prst="rect">
                      <a:avLst/>
                    </a:prstGeom>
                  </pic:spPr>
                </pic:pic>
              </a:graphicData>
            </a:graphic>
          </wp:inline>
        </w:drawing>
      </w:r>
    </w:p>
    <w:p w14:paraId="305E915D" w14:textId="684C0734" w:rsidR="002028E2" w:rsidRDefault="00993E62" w:rsidP="00993E62">
      <w:pPr>
        <w:pStyle w:val="Caption"/>
        <w:rPr>
          <w:sz w:val="32"/>
        </w:rPr>
      </w:pPr>
      <w:proofErr w:type="spellStart"/>
      <w:proofErr w:type="gramStart"/>
      <w:r>
        <w:t>Hình</w:t>
      </w:r>
      <w:proofErr w:type="spellEnd"/>
      <w:r>
        <w:t xml:space="preserve">  </w:t>
      </w:r>
      <w:r w:rsidR="002752F8">
        <w:rPr>
          <w:rFonts w:hint="eastAsia"/>
          <w:lang w:eastAsia="ja-JP"/>
        </w:rPr>
        <w:t>30</w:t>
      </w:r>
      <w:proofErr w:type="gramEnd"/>
      <w:r>
        <w:rPr>
          <w:rFonts w:hint="eastAsia"/>
          <w:lang w:eastAsia="ja-JP"/>
        </w:rPr>
        <w:t xml:space="preserve">. Giao </w:t>
      </w:r>
      <w:proofErr w:type="spellStart"/>
      <w:r>
        <w:rPr>
          <w:rFonts w:hint="eastAsia"/>
          <w:lang w:eastAsia="ja-JP"/>
        </w:rPr>
        <w:t>di</w:t>
      </w:r>
      <w:r>
        <w:rPr>
          <w:lang w:eastAsia="ja-JP"/>
        </w:rPr>
        <w:t>ệ</w:t>
      </w:r>
      <w:r>
        <w:rPr>
          <w:rFonts w:hint="eastAsia"/>
          <w:lang w:eastAsia="ja-JP"/>
        </w:rPr>
        <w:t>n</w:t>
      </w:r>
      <w:proofErr w:type="spellEnd"/>
      <w:r>
        <w:rPr>
          <w:rFonts w:hint="eastAsia"/>
          <w:lang w:eastAsia="ja-JP"/>
        </w:rPr>
        <w:t xml:space="preserve"> Export/Import</w:t>
      </w:r>
    </w:p>
    <w:p w14:paraId="287840E7" w14:textId="77777777" w:rsidR="00192EB2" w:rsidRDefault="00192EB2">
      <w:pPr>
        <w:spacing w:before="0"/>
        <w:jc w:val="left"/>
        <w:rPr>
          <w:sz w:val="32"/>
        </w:rPr>
      </w:pPr>
    </w:p>
    <w:p w14:paraId="08CCCC5C" w14:textId="77777777" w:rsidR="00993E62" w:rsidRDefault="00993E62">
      <w:pPr>
        <w:spacing w:before="0"/>
        <w:jc w:val="left"/>
        <w:rPr>
          <w:sz w:val="32"/>
        </w:rPr>
      </w:pPr>
    </w:p>
    <w:p w14:paraId="33001152" w14:textId="77777777" w:rsidR="00993E62" w:rsidRDefault="00993E62">
      <w:pPr>
        <w:spacing w:before="0"/>
        <w:jc w:val="left"/>
        <w:rPr>
          <w:sz w:val="32"/>
        </w:rPr>
      </w:pPr>
    </w:p>
    <w:p w14:paraId="73C87108" w14:textId="77777777" w:rsidR="00993E62" w:rsidRDefault="00993E62">
      <w:pPr>
        <w:spacing w:before="0"/>
        <w:jc w:val="left"/>
        <w:rPr>
          <w:sz w:val="32"/>
        </w:rPr>
      </w:pPr>
    </w:p>
    <w:p w14:paraId="39D08F94" w14:textId="77777777" w:rsidR="00993E62" w:rsidRDefault="00993E62">
      <w:pPr>
        <w:spacing w:before="0"/>
        <w:jc w:val="left"/>
        <w:rPr>
          <w:sz w:val="32"/>
        </w:rPr>
      </w:pPr>
    </w:p>
    <w:p w14:paraId="7BA3CAC6" w14:textId="6880A5D1" w:rsidR="00192EB2" w:rsidRDefault="00192EB2" w:rsidP="00124645">
      <w:pPr>
        <w:pStyle w:val="Heading2"/>
      </w:pPr>
      <w:bookmarkStart w:id="2162" w:name="_Toc216117368"/>
      <w:r>
        <w:lastRenderedPageBreak/>
        <w:t>3.</w:t>
      </w:r>
      <w:r w:rsidR="0032656D">
        <w:rPr>
          <w:rFonts w:hint="eastAsia"/>
          <w:lang w:eastAsia="ja-JP"/>
        </w:rPr>
        <w:t>8</w:t>
      </w:r>
      <w:r>
        <w:t xml:space="preserve">. Giao </w:t>
      </w:r>
      <w:proofErr w:type="spellStart"/>
      <w:r>
        <w:t>diện</w:t>
      </w:r>
      <w:proofErr w:type="spellEnd"/>
      <w:r>
        <w:t xml:space="preserve"> </w:t>
      </w:r>
      <w:proofErr w:type="spellStart"/>
      <w:r>
        <w:t>Cài</w:t>
      </w:r>
      <w:proofErr w:type="spellEnd"/>
      <w:r>
        <w:t xml:space="preserve"> </w:t>
      </w:r>
      <w:proofErr w:type="spellStart"/>
      <w:r>
        <w:t>đặt</w:t>
      </w:r>
      <w:bookmarkEnd w:id="2162"/>
      <w:proofErr w:type="spellEnd"/>
    </w:p>
    <w:p w14:paraId="7917C792" w14:textId="77777777" w:rsidR="000C6AB2" w:rsidRPr="000C6AB2" w:rsidRDefault="000C6AB2" w:rsidP="000C6AB2">
      <w:pPr>
        <w:spacing w:before="0"/>
        <w:ind w:firstLine="284"/>
        <w:jc w:val="left"/>
        <w:rPr>
          <w:szCs w:val="18"/>
        </w:rPr>
      </w:pPr>
      <w:r w:rsidRPr="000C6AB2">
        <w:rPr>
          <w:szCs w:val="18"/>
        </w:rPr>
        <w:t xml:space="preserve">Giao </w:t>
      </w:r>
      <w:proofErr w:type="spellStart"/>
      <w:r w:rsidRPr="000C6AB2">
        <w:rPr>
          <w:szCs w:val="18"/>
        </w:rPr>
        <w:t>diện</w:t>
      </w:r>
      <w:proofErr w:type="spellEnd"/>
      <w:r w:rsidRPr="000C6AB2">
        <w:rPr>
          <w:szCs w:val="18"/>
        </w:rPr>
        <w:t xml:space="preserve"> </w:t>
      </w:r>
      <w:proofErr w:type="spellStart"/>
      <w:r w:rsidRPr="000C6AB2">
        <w:rPr>
          <w:szCs w:val="18"/>
        </w:rPr>
        <w:t>Cài</w:t>
      </w:r>
      <w:proofErr w:type="spellEnd"/>
      <w:r w:rsidRPr="000C6AB2">
        <w:rPr>
          <w:szCs w:val="18"/>
        </w:rPr>
        <w:t xml:space="preserve"> </w:t>
      </w:r>
      <w:proofErr w:type="spellStart"/>
      <w:r w:rsidRPr="000C6AB2">
        <w:rPr>
          <w:szCs w:val="18"/>
        </w:rPr>
        <w:t>đặt</w:t>
      </w:r>
      <w:proofErr w:type="spellEnd"/>
      <w:r w:rsidRPr="000C6AB2">
        <w:rPr>
          <w:szCs w:val="18"/>
        </w:rPr>
        <w:t xml:space="preserve"> </w:t>
      </w:r>
      <w:proofErr w:type="spellStart"/>
      <w:r w:rsidRPr="000C6AB2">
        <w:rPr>
          <w:szCs w:val="18"/>
        </w:rPr>
        <w:t>cho</w:t>
      </w:r>
      <w:proofErr w:type="spellEnd"/>
      <w:r w:rsidRPr="000C6AB2">
        <w:rPr>
          <w:szCs w:val="18"/>
        </w:rPr>
        <w:t xml:space="preserve"> </w:t>
      </w:r>
      <w:proofErr w:type="spellStart"/>
      <w:r w:rsidRPr="000C6AB2">
        <w:rPr>
          <w:szCs w:val="18"/>
        </w:rPr>
        <w:t>phép</w:t>
      </w:r>
      <w:proofErr w:type="spellEnd"/>
      <w:r w:rsidRPr="000C6AB2">
        <w:rPr>
          <w:szCs w:val="18"/>
        </w:rPr>
        <w:t xml:space="preserve"> </w:t>
      </w:r>
      <w:proofErr w:type="spellStart"/>
      <w:r w:rsidRPr="000C6AB2">
        <w:rPr>
          <w:szCs w:val="18"/>
        </w:rPr>
        <w:t>người</w:t>
      </w:r>
      <w:proofErr w:type="spellEnd"/>
      <w:r w:rsidRPr="000C6AB2">
        <w:rPr>
          <w:szCs w:val="18"/>
        </w:rPr>
        <w:t xml:space="preserve"> </w:t>
      </w:r>
      <w:proofErr w:type="spellStart"/>
      <w:r w:rsidRPr="000C6AB2">
        <w:rPr>
          <w:szCs w:val="18"/>
        </w:rPr>
        <w:t>dùng</w:t>
      </w:r>
      <w:proofErr w:type="spellEnd"/>
      <w:r w:rsidRPr="000C6AB2">
        <w:rPr>
          <w:szCs w:val="18"/>
        </w:rPr>
        <w:t xml:space="preserve"> </w:t>
      </w:r>
      <w:proofErr w:type="spellStart"/>
      <w:r w:rsidRPr="000C6AB2">
        <w:rPr>
          <w:szCs w:val="18"/>
        </w:rPr>
        <w:t>tùy</w:t>
      </w:r>
      <w:proofErr w:type="spellEnd"/>
      <w:r w:rsidRPr="000C6AB2">
        <w:rPr>
          <w:szCs w:val="18"/>
        </w:rPr>
        <w:t xml:space="preserve"> </w:t>
      </w:r>
      <w:proofErr w:type="spellStart"/>
      <w:r w:rsidRPr="000C6AB2">
        <w:rPr>
          <w:szCs w:val="18"/>
        </w:rPr>
        <w:t>chỉnh</w:t>
      </w:r>
      <w:proofErr w:type="spellEnd"/>
      <w:r w:rsidRPr="000C6AB2">
        <w:rPr>
          <w:szCs w:val="18"/>
        </w:rPr>
        <w:t xml:space="preserve"> </w:t>
      </w:r>
      <w:proofErr w:type="spellStart"/>
      <w:r w:rsidRPr="000C6AB2">
        <w:rPr>
          <w:szCs w:val="18"/>
        </w:rPr>
        <w:t>tài</w:t>
      </w:r>
      <w:proofErr w:type="spellEnd"/>
      <w:r w:rsidRPr="000C6AB2">
        <w:rPr>
          <w:szCs w:val="18"/>
        </w:rPr>
        <w:t xml:space="preserve"> </w:t>
      </w:r>
      <w:proofErr w:type="spellStart"/>
      <w:r w:rsidRPr="000C6AB2">
        <w:rPr>
          <w:szCs w:val="18"/>
        </w:rPr>
        <w:t>khoản</w:t>
      </w:r>
      <w:proofErr w:type="spellEnd"/>
      <w:r w:rsidRPr="000C6AB2">
        <w:rPr>
          <w:szCs w:val="18"/>
        </w:rPr>
        <w:t xml:space="preserve">, bao </w:t>
      </w:r>
      <w:proofErr w:type="spellStart"/>
      <w:r w:rsidRPr="000C6AB2">
        <w:rPr>
          <w:szCs w:val="18"/>
        </w:rPr>
        <w:t>gồm</w:t>
      </w:r>
      <w:proofErr w:type="spellEnd"/>
      <w:r w:rsidRPr="000C6AB2">
        <w:rPr>
          <w:szCs w:val="18"/>
        </w:rPr>
        <w:t xml:space="preserve"> </w:t>
      </w:r>
      <w:proofErr w:type="spellStart"/>
      <w:r w:rsidRPr="000C6AB2">
        <w:rPr>
          <w:szCs w:val="18"/>
        </w:rPr>
        <w:t>kích</w:t>
      </w:r>
      <w:proofErr w:type="spellEnd"/>
      <w:r w:rsidRPr="000C6AB2">
        <w:rPr>
          <w:szCs w:val="18"/>
        </w:rPr>
        <w:t xml:space="preserve"> </w:t>
      </w:r>
      <w:proofErr w:type="spellStart"/>
      <w:r w:rsidRPr="000C6AB2">
        <w:rPr>
          <w:szCs w:val="18"/>
        </w:rPr>
        <w:t>hoạt</w:t>
      </w:r>
      <w:proofErr w:type="spellEnd"/>
      <w:r w:rsidRPr="000C6AB2">
        <w:rPr>
          <w:szCs w:val="18"/>
        </w:rPr>
        <w:t xml:space="preserve"> </w:t>
      </w:r>
      <w:proofErr w:type="spellStart"/>
      <w:r w:rsidRPr="000C6AB2">
        <w:rPr>
          <w:szCs w:val="18"/>
        </w:rPr>
        <w:t>bảo</w:t>
      </w:r>
      <w:proofErr w:type="spellEnd"/>
      <w:r w:rsidRPr="000C6AB2">
        <w:rPr>
          <w:szCs w:val="18"/>
        </w:rPr>
        <w:t xml:space="preserve"> </w:t>
      </w:r>
      <w:proofErr w:type="spellStart"/>
      <w:r w:rsidRPr="000C6AB2">
        <w:rPr>
          <w:szCs w:val="18"/>
        </w:rPr>
        <w:t>mật</w:t>
      </w:r>
      <w:proofErr w:type="spellEnd"/>
      <w:r w:rsidRPr="000C6AB2">
        <w:rPr>
          <w:szCs w:val="18"/>
        </w:rPr>
        <w:t xml:space="preserve"> 2 </w:t>
      </w:r>
      <w:proofErr w:type="spellStart"/>
      <w:r w:rsidRPr="000C6AB2">
        <w:rPr>
          <w:szCs w:val="18"/>
        </w:rPr>
        <w:t>lớp</w:t>
      </w:r>
      <w:proofErr w:type="spellEnd"/>
      <w:r w:rsidRPr="000C6AB2">
        <w:rPr>
          <w:szCs w:val="18"/>
        </w:rPr>
        <w:t xml:space="preserve"> (2FA), </w:t>
      </w:r>
      <w:proofErr w:type="spellStart"/>
      <w:r w:rsidRPr="000C6AB2">
        <w:rPr>
          <w:szCs w:val="18"/>
        </w:rPr>
        <w:t>thay</w:t>
      </w:r>
      <w:proofErr w:type="spellEnd"/>
      <w:r w:rsidRPr="000C6AB2">
        <w:rPr>
          <w:szCs w:val="18"/>
        </w:rPr>
        <w:t xml:space="preserve"> </w:t>
      </w:r>
      <w:proofErr w:type="spellStart"/>
      <w:r w:rsidRPr="000C6AB2">
        <w:rPr>
          <w:szCs w:val="18"/>
        </w:rPr>
        <w:t>đổi</w:t>
      </w:r>
      <w:proofErr w:type="spellEnd"/>
      <w:r w:rsidRPr="000C6AB2">
        <w:rPr>
          <w:szCs w:val="18"/>
        </w:rPr>
        <w:t xml:space="preserve"> </w:t>
      </w:r>
      <w:proofErr w:type="spellStart"/>
      <w:r w:rsidRPr="000C6AB2">
        <w:rPr>
          <w:szCs w:val="18"/>
        </w:rPr>
        <w:t>ngôn</w:t>
      </w:r>
      <w:proofErr w:type="spellEnd"/>
      <w:r w:rsidRPr="000C6AB2">
        <w:rPr>
          <w:szCs w:val="18"/>
        </w:rPr>
        <w:t xml:space="preserve"> </w:t>
      </w:r>
      <w:proofErr w:type="spellStart"/>
      <w:r w:rsidRPr="000C6AB2">
        <w:rPr>
          <w:szCs w:val="18"/>
        </w:rPr>
        <w:t>ngữ</w:t>
      </w:r>
      <w:proofErr w:type="spellEnd"/>
      <w:r w:rsidRPr="000C6AB2">
        <w:rPr>
          <w:szCs w:val="18"/>
        </w:rPr>
        <w:t xml:space="preserve">, </w:t>
      </w:r>
      <w:proofErr w:type="spellStart"/>
      <w:r w:rsidRPr="000C6AB2">
        <w:rPr>
          <w:szCs w:val="18"/>
        </w:rPr>
        <w:t>chủ</w:t>
      </w:r>
      <w:proofErr w:type="spellEnd"/>
      <w:r w:rsidRPr="000C6AB2">
        <w:rPr>
          <w:szCs w:val="18"/>
        </w:rPr>
        <w:t xml:space="preserve"> </w:t>
      </w:r>
      <w:proofErr w:type="spellStart"/>
      <w:r w:rsidRPr="000C6AB2">
        <w:rPr>
          <w:szCs w:val="18"/>
        </w:rPr>
        <w:t>đề</w:t>
      </w:r>
      <w:proofErr w:type="spellEnd"/>
      <w:r w:rsidRPr="000C6AB2">
        <w:rPr>
          <w:szCs w:val="18"/>
        </w:rPr>
        <w:t xml:space="preserve"> </w:t>
      </w:r>
      <w:proofErr w:type="spellStart"/>
      <w:r w:rsidRPr="000C6AB2">
        <w:rPr>
          <w:szCs w:val="18"/>
        </w:rPr>
        <w:t>giao</w:t>
      </w:r>
      <w:proofErr w:type="spellEnd"/>
      <w:r w:rsidRPr="000C6AB2">
        <w:rPr>
          <w:szCs w:val="18"/>
        </w:rPr>
        <w:t xml:space="preserve"> </w:t>
      </w:r>
      <w:proofErr w:type="spellStart"/>
      <w:r w:rsidRPr="000C6AB2">
        <w:rPr>
          <w:szCs w:val="18"/>
        </w:rPr>
        <w:t>diện</w:t>
      </w:r>
      <w:proofErr w:type="spellEnd"/>
      <w:r w:rsidRPr="000C6AB2">
        <w:rPr>
          <w:szCs w:val="18"/>
        </w:rPr>
        <w:t xml:space="preserve">, </w:t>
      </w:r>
      <w:proofErr w:type="spellStart"/>
      <w:r w:rsidRPr="000C6AB2">
        <w:rPr>
          <w:szCs w:val="18"/>
        </w:rPr>
        <w:t>và</w:t>
      </w:r>
      <w:proofErr w:type="spellEnd"/>
      <w:r w:rsidRPr="000C6AB2">
        <w:rPr>
          <w:szCs w:val="18"/>
        </w:rPr>
        <w:t xml:space="preserve"> </w:t>
      </w:r>
      <w:proofErr w:type="spellStart"/>
      <w:r w:rsidRPr="000C6AB2">
        <w:rPr>
          <w:szCs w:val="18"/>
        </w:rPr>
        <w:t>thiết</w:t>
      </w:r>
      <w:proofErr w:type="spellEnd"/>
      <w:r w:rsidRPr="000C6AB2">
        <w:rPr>
          <w:szCs w:val="18"/>
        </w:rPr>
        <w:t xml:space="preserve"> </w:t>
      </w:r>
      <w:proofErr w:type="spellStart"/>
      <w:r w:rsidRPr="000C6AB2">
        <w:rPr>
          <w:szCs w:val="18"/>
        </w:rPr>
        <w:t>lập</w:t>
      </w:r>
      <w:proofErr w:type="spellEnd"/>
      <w:r w:rsidRPr="000C6AB2">
        <w:rPr>
          <w:szCs w:val="18"/>
        </w:rPr>
        <w:t xml:space="preserve"> </w:t>
      </w:r>
      <w:proofErr w:type="spellStart"/>
      <w:r w:rsidRPr="000C6AB2">
        <w:rPr>
          <w:szCs w:val="18"/>
        </w:rPr>
        <w:t>thông</w:t>
      </w:r>
      <w:proofErr w:type="spellEnd"/>
      <w:r w:rsidRPr="000C6AB2">
        <w:rPr>
          <w:szCs w:val="18"/>
        </w:rPr>
        <w:t xml:space="preserve"> </w:t>
      </w:r>
      <w:proofErr w:type="spellStart"/>
      <w:r w:rsidRPr="000C6AB2">
        <w:rPr>
          <w:szCs w:val="18"/>
        </w:rPr>
        <w:t>báo</w:t>
      </w:r>
      <w:proofErr w:type="spellEnd"/>
      <w:r w:rsidRPr="000C6AB2">
        <w:rPr>
          <w:szCs w:val="18"/>
        </w:rPr>
        <w:t xml:space="preserve"> email. Trang </w:t>
      </w:r>
      <w:proofErr w:type="spellStart"/>
      <w:r w:rsidRPr="000C6AB2">
        <w:rPr>
          <w:szCs w:val="18"/>
        </w:rPr>
        <w:t>này</w:t>
      </w:r>
      <w:proofErr w:type="spellEnd"/>
      <w:r w:rsidRPr="000C6AB2">
        <w:rPr>
          <w:szCs w:val="18"/>
        </w:rPr>
        <w:t xml:space="preserve"> </w:t>
      </w:r>
      <w:proofErr w:type="spellStart"/>
      <w:r w:rsidRPr="000C6AB2">
        <w:rPr>
          <w:szCs w:val="18"/>
        </w:rPr>
        <w:t>cũng</w:t>
      </w:r>
      <w:proofErr w:type="spellEnd"/>
      <w:r w:rsidRPr="000C6AB2">
        <w:rPr>
          <w:szCs w:val="18"/>
        </w:rPr>
        <w:t xml:space="preserve"> </w:t>
      </w:r>
      <w:proofErr w:type="spellStart"/>
      <w:r w:rsidRPr="000C6AB2">
        <w:rPr>
          <w:szCs w:val="18"/>
        </w:rPr>
        <w:t>hỗ</w:t>
      </w:r>
      <w:proofErr w:type="spellEnd"/>
      <w:r w:rsidRPr="000C6AB2">
        <w:rPr>
          <w:szCs w:val="18"/>
        </w:rPr>
        <w:t xml:space="preserve"> </w:t>
      </w:r>
      <w:proofErr w:type="spellStart"/>
      <w:r w:rsidRPr="000C6AB2">
        <w:rPr>
          <w:szCs w:val="18"/>
        </w:rPr>
        <w:t>trợ</w:t>
      </w:r>
      <w:proofErr w:type="spellEnd"/>
      <w:r w:rsidRPr="000C6AB2">
        <w:rPr>
          <w:szCs w:val="18"/>
        </w:rPr>
        <w:t xml:space="preserve"> </w:t>
      </w:r>
      <w:proofErr w:type="spellStart"/>
      <w:r w:rsidRPr="000C6AB2">
        <w:rPr>
          <w:szCs w:val="18"/>
        </w:rPr>
        <w:t>tích</w:t>
      </w:r>
      <w:proofErr w:type="spellEnd"/>
      <w:r w:rsidRPr="000C6AB2">
        <w:rPr>
          <w:szCs w:val="18"/>
        </w:rPr>
        <w:t xml:space="preserve"> </w:t>
      </w:r>
      <w:proofErr w:type="spellStart"/>
      <w:r w:rsidRPr="000C6AB2">
        <w:rPr>
          <w:szCs w:val="18"/>
        </w:rPr>
        <w:t>hợp</w:t>
      </w:r>
      <w:proofErr w:type="spellEnd"/>
      <w:r w:rsidRPr="000C6AB2">
        <w:rPr>
          <w:szCs w:val="18"/>
        </w:rPr>
        <w:t xml:space="preserve"> </w:t>
      </w:r>
      <w:proofErr w:type="spellStart"/>
      <w:r w:rsidRPr="000C6AB2">
        <w:rPr>
          <w:szCs w:val="18"/>
        </w:rPr>
        <w:t>đăng</w:t>
      </w:r>
      <w:proofErr w:type="spellEnd"/>
      <w:r w:rsidRPr="000C6AB2">
        <w:rPr>
          <w:szCs w:val="18"/>
        </w:rPr>
        <w:t xml:space="preserve"> </w:t>
      </w:r>
      <w:proofErr w:type="spellStart"/>
      <w:r w:rsidRPr="000C6AB2">
        <w:rPr>
          <w:szCs w:val="18"/>
        </w:rPr>
        <w:t>nhập</w:t>
      </w:r>
      <w:proofErr w:type="spellEnd"/>
      <w:r w:rsidRPr="000C6AB2">
        <w:rPr>
          <w:szCs w:val="18"/>
        </w:rPr>
        <w:t xml:space="preserve"> </w:t>
      </w:r>
      <w:proofErr w:type="spellStart"/>
      <w:r w:rsidRPr="000C6AB2">
        <w:rPr>
          <w:szCs w:val="18"/>
        </w:rPr>
        <w:t>bên</w:t>
      </w:r>
      <w:proofErr w:type="spellEnd"/>
      <w:r w:rsidRPr="000C6AB2">
        <w:rPr>
          <w:szCs w:val="18"/>
        </w:rPr>
        <w:t xml:space="preserve"> </w:t>
      </w:r>
      <w:proofErr w:type="spellStart"/>
      <w:r w:rsidRPr="000C6AB2">
        <w:rPr>
          <w:szCs w:val="18"/>
        </w:rPr>
        <w:t>thứ</w:t>
      </w:r>
      <w:proofErr w:type="spellEnd"/>
      <w:r w:rsidRPr="000C6AB2">
        <w:rPr>
          <w:szCs w:val="18"/>
        </w:rPr>
        <w:t xml:space="preserve"> </w:t>
      </w:r>
      <w:proofErr w:type="spellStart"/>
      <w:r w:rsidRPr="000C6AB2">
        <w:rPr>
          <w:szCs w:val="18"/>
        </w:rPr>
        <w:t>ba</w:t>
      </w:r>
      <w:proofErr w:type="spellEnd"/>
      <w:r w:rsidRPr="000C6AB2">
        <w:rPr>
          <w:szCs w:val="18"/>
        </w:rPr>
        <w:t xml:space="preserve"> </w:t>
      </w:r>
      <w:proofErr w:type="spellStart"/>
      <w:r w:rsidRPr="000C6AB2">
        <w:rPr>
          <w:szCs w:val="18"/>
        </w:rPr>
        <w:t>như</w:t>
      </w:r>
      <w:proofErr w:type="spellEnd"/>
      <w:r w:rsidRPr="000C6AB2">
        <w:rPr>
          <w:szCs w:val="18"/>
        </w:rPr>
        <w:t xml:space="preserve"> Google OAuth. </w:t>
      </w:r>
      <w:proofErr w:type="spellStart"/>
      <w:r w:rsidRPr="000C6AB2">
        <w:rPr>
          <w:szCs w:val="18"/>
        </w:rPr>
        <w:t>Các</w:t>
      </w:r>
      <w:proofErr w:type="spellEnd"/>
      <w:r w:rsidRPr="000C6AB2">
        <w:rPr>
          <w:szCs w:val="18"/>
        </w:rPr>
        <w:t xml:space="preserve"> </w:t>
      </w:r>
      <w:proofErr w:type="spellStart"/>
      <w:r w:rsidRPr="000C6AB2">
        <w:rPr>
          <w:szCs w:val="18"/>
        </w:rPr>
        <w:t>thay</w:t>
      </w:r>
      <w:proofErr w:type="spellEnd"/>
      <w:r w:rsidRPr="000C6AB2">
        <w:rPr>
          <w:szCs w:val="18"/>
        </w:rPr>
        <w:t xml:space="preserve"> </w:t>
      </w:r>
      <w:proofErr w:type="spellStart"/>
      <w:r w:rsidRPr="000C6AB2">
        <w:rPr>
          <w:szCs w:val="18"/>
        </w:rPr>
        <w:t>đổi</w:t>
      </w:r>
      <w:proofErr w:type="spellEnd"/>
      <w:r w:rsidRPr="000C6AB2">
        <w:rPr>
          <w:szCs w:val="18"/>
        </w:rPr>
        <w:t xml:space="preserve"> </w:t>
      </w:r>
      <w:proofErr w:type="spellStart"/>
      <w:r w:rsidRPr="000C6AB2">
        <w:rPr>
          <w:szCs w:val="18"/>
        </w:rPr>
        <w:t>được</w:t>
      </w:r>
      <w:proofErr w:type="spellEnd"/>
      <w:r w:rsidRPr="000C6AB2">
        <w:rPr>
          <w:szCs w:val="18"/>
        </w:rPr>
        <w:t xml:space="preserve"> </w:t>
      </w:r>
      <w:proofErr w:type="spellStart"/>
      <w:r w:rsidRPr="000C6AB2">
        <w:rPr>
          <w:szCs w:val="18"/>
        </w:rPr>
        <w:t>lưu</w:t>
      </w:r>
      <w:proofErr w:type="spellEnd"/>
      <w:r w:rsidRPr="000C6AB2">
        <w:rPr>
          <w:szCs w:val="18"/>
        </w:rPr>
        <w:t xml:space="preserve"> </w:t>
      </w:r>
      <w:proofErr w:type="spellStart"/>
      <w:r w:rsidRPr="000C6AB2">
        <w:rPr>
          <w:szCs w:val="18"/>
        </w:rPr>
        <w:t>trữ</w:t>
      </w:r>
      <w:proofErr w:type="spellEnd"/>
      <w:r w:rsidRPr="000C6AB2">
        <w:rPr>
          <w:szCs w:val="18"/>
        </w:rPr>
        <w:t xml:space="preserve"> an </w:t>
      </w:r>
      <w:proofErr w:type="spellStart"/>
      <w:r w:rsidRPr="000C6AB2">
        <w:rPr>
          <w:szCs w:val="18"/>
        </w:rPr>
        <w:t>toàn</w:t>
      </w:r>
      <w:proofErr w:type="spellEnd"/>
      <w:r w:rsidRPr="000C6AB2">
        <w:rPr>
          <w:szCs w:val="18"/>
        </w:rPr>
        <w:t xml:space="preserve"> </w:t>
      </w:r>
      <w:proofErr w:type="spellStart"/>
      <w:r w:rsidRPr="000C6AB2">
        <w:rPr>
          <w:szCs w:val="18"/>
        </w:rPr>
        <w:t>trong</w:t>
      </w:r>
      <w:proofErr w:type="spellEnd"/>
      <w:r w:rsidRPr="000C6AB2">
        <w:rPr>
          <w:szCs w:val="18"/>
        </w:rPr>
        <w:t xml:space="preserve"> </w:t>
      </w:r>
      <w:proofErr w:type="spellStart"/>
      <w:r w:rsidRPr="000C6AB2">
        <w:rPr>
          <w:szCs w:val="18"/>
        </w:rPr>
        <w:t>cơ</w:t>
      </w:r>
      <w:proofErr w:type="spellEnd"/>
      <w:r w:rsidRPr="000C6AB2">
        <w:rPr>
          <w:szCs w:val="18"/>
        </w:rPr>
        <w:t xml:space="preserve"> </w:t>
      </w:r>
      <w:proofErr w:type="spellStart"/>
      <w:r w:rsidRPr="000C6AB2">
        <w:rPr>
          <w:szCs w:val="18"/>
        </w:rPr>
        <w:t>sở</w:t>
      </w:r>
      <w:proofErr w:type="spellEnd"/>
      <w:r w:rsidRPr="000C6AB2">
        <w:rPr>
          <w:szCs w:val="18"/>
        </w:rPr>
        <w:t xml:space="preserve"> </w:t>
      </w:r>
      <w:proofErr w:type="spellStart"/>
      <w:r w:rsidRPr="000C6AB2">
        <w:rPr>
          <w:szCs w:val="18"/>
        </w:rPr>
        <w:t>dữ</w:t>
      </w:r>
      <w:proofErr w:type="spellEnd"/>
      <w:r w:rsidRPr="000C6AB2">
        <w:rPr>
          <w:szCs w:val="18"/>
        </w:rPr>
        <w:t xml:space="preserve"> </w:t>
      </w:r>
      <w:proofErr w:type="spellStart"/>
      <w:r w:rsidRPr="000C6AB2">
        <w:rPr>
          <w:szCs w:val="18"/>
        </w:rPr>
        <w:t>liệu</w:t>
      </w:r>
      <w:proofErr w:type="spellEnd"/>
      <w:r w:rsidRPr="000C6AB2">
        <w:rPr>
          <w:szCs w:val="18"/>
        </w:rPr>
        <w:t xml:space="preserve"> </w:t>
      </w:r>
      <w:proofErr w:type="spellStart"/>
      <w:r w:rsidRPr="000C6AB2">
        <w:rPr>
          <w:szCs w:val="18"/>
        </w:rPr>
        <w:t>và</w:t>
      </w:r>
      <w:proofErr w:type="spellEnd"/>
      <w:r w:rsidRPr="000C6AB2">
        <w:rPr>
          <w:szCs w:val="18"/>
        </w:rPr>
        <w:t xml:space="preserve"> </w:t>
      </w:r>
      <w:proofErr w:type="spellStart"/>
      <w:r w:rsidRPr="000C6AB2">
        <w:rPr>
          <w:szCs w:val="18"/>
        </w:rPr>
        <w:t>áp</w:t>
      </w:r>
      <w:proofErr w:type="spellEnd"/>
      <w:r w:rsidRPr="000C6AB2">
        <w:rPr>
          <w:szCs w:val="18"/>
        </w:rPr>
        <w:t xml:space="preserve"> </w:t>
      </w:r>
      <w:proofErr w:type="spellStart"/>
      <w:r w:rsidRPr="000C6AB2">
        <w:rPr>
          <w:szCs w:val="18"/>
        </w:rPr>
        <w:t>dụng</w:t>
      </w:r>
      <w:proofErr w:type="spellEnd"/>
      <w:r w:rsidRPr="000C6AB2">
        <w:rPr>
          <w:szCs w:val="18"/>
        </w:rPr>
        <w:t xml:space="preserve"> </w:t>
      </w:r>
      <w:proofErr w:type="spellStart"/>
      <w:r w:rsidRPr="000C6AB2">
        <w:rPr>
          <w:szCs w:val="18"/>
        </w:rPr>
        <w:t>ngay</w:t>
      </w:r>
      <w:proofErr w:type="spellEnd"/>
      <w:r w:rsidRPr="000C6AB2">
        <w:rPr>
          <w:szCs w:val="18"/>
        </w:rPr>
        <w:t xml:space="preserve"> </w:t>
      </w:r>
      <w:proofErr w:type="spellStart"/>
      <w:r w:rsidRPr="000C6AB2">
        <w:rPr>
          <w:szCs w:val="18"/>
        </w:rPr>
        <w:t>lập</w:t>
      </w:r>
      <w:proofErr w:type="spellEnd"/>
      <w:r w:rsidRPr="000C6AB2">
        <w:rPr>
          <w:szCs w:val="18"/>
        </w:rPr>
        <w:t xml:space="preserve"> </w:t>
      </w:r>
      <w:proofErr w:type="spellStart"/>
      <w:r w:rsidRPr="000C6AB2">
        <w:rPr>
          <w:szCs w:val="18"/>
        </w:rPr>
        <w:t>tức</w:t>
      </w:r>
      <w:proofErr w:type="spellEnd"/>
      <w:r w:rsidRPr="000C6AB2">
        <w:rPr>
          <w:szCs w:val="18"/>
        </w:rPr>
        <w:t>.</w:t>
      </w:r>
    </w:p>
    <w:p w14:paraId="5163C5B0" w14:textId="77777777" w:rsidR="00192EB2" w:rsidRDefault="00192EB2">
      <w:pPr>
        <w:spacing w:before="0"/>
        <w:jc w:val="left"/>
        <w:rPr>
          <w:sz w:val="32"/>
        </w:rPr>
      </w:pPr>
    </w:p>
    <w:p w14:paraId="176A4B2C" w14:textId="77777777" w:rsidR="00993E62" w:rsidRDefault="002028E2" w:rsidP="00993E62">
      <w:pPr>
        <w:keepNext/>
        <w:spacing w:before="0"/>
        <w:jc w:val="center"/>
      </w:pPr>
      <w:r w:rsidRPr="002028E2">
        <w:rPr>
          <w:noProof/>
          <w:sz w:val="32"/>
        </w:rPr>
        <w:drawing>
          <wp:inline distT="0" distB="0" distL="0" distR="0" wp14:anchorId="2DCCF255" wp14:editId="021BF2C1">
            <wp:extent cx="2253081" cy="3004109"/>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73173" cy="3030898"/>
                    </a:xfrm>
                    <a:prstGeom prst="rect">
                      <a:avLst/>
                    </a:prstGeom>
                  </pic:spPr>
                </pic:pic>
              </a:graphicData>
            </a:graphic>
          </wp:inline>
        </w:drawing>
      </w:r>
    </w:p>
    <w:p w14:paraId="5E619111" w14:textId="3A8E40BF" w:rsidR="002028E2" w:rsidRDefault="00993E62" w:rsidP="00993E62">
      <w:pPr>
        <w:pStyle w:val="Caption"/>
        <w:rPr>
          <w:sz w:val="32"/>
        </w:rPr>
      </w:pPr>
      <w:proofErr w:type="spellStart"/>
      <w:proofErr w:type="gramStart"/>
      <w:r>
        <w:t>Hình</w:t>
      </w:r>
      <w:proofErr w:type="spellEnd"/>
      <w:r>
        <w:t xml:space="preserve">  </w:t>
      </w:r>
      <w:r w:rsidR="002752F8">
        <w:rPr>
          <w:rFonts w:hint="eastAsia"/>
          <w:lang w:eastAsia="ja-JP"/>
        </w:rPr>
        <w:t>31</w:t>
      </w:r>
      <w:proofErr w:type="gramEnd"/>
      <w:r>
        <w:rPr>
          <w:rFonts w:hint="eastAsia"/>
          <w:lang w:eastAsia="ja-JP"/>
        </w:rPr>
        <w:t xml:space="preserve">. Giao </w:t>
      </w:r>
      <w:proofErr w:type="spellStart"/>
      <w:r>
        <w:rPr>
          <w:rFonts w:hint="eastAsia"/>
          <w:lang w:eastAsia="ja-JP"/>
        </w:rPr>
        <w:t>di</w:t>
      </w:r>
      <w:r>
        <w:rPr>
          <w:lang w:eastAsia="ja-JP"/>
        </w:rPr>
        <w:t>ệ</w:t>
      </w:r>
      <w:r>
        <w:rPr>
          <w:rFonts w:hint="eastAsia"/>
          <w:lang w:eastAsia="ja-JP"/>
        </w:rPr>
        <w:t>n</w:t>
      </w:r>
      <w:proofErr w:type="spellEnd"/>
      <w:r>
        <w:rPr>
          <w:rFonts w:hint="eastAsia"/>
          <w:lang w:eastAsia="ja-JP"/>
        </w:rPr>
        <w:t xml:space="preserve"> </w:t>
      </w:r>
      <w:proofErr w:type="spellStart"/>
      <w:r>
        <w:rPr>
          <w:rFonts w:hint="eastAsia"/>
          <w:lang w:eastAsia="ja-JP"/>
        </w:rPr>
        <w:t>Cài</w:t>
      </w:r>
      <w:proofErr w:type="spellEnd"/>
      <w:r>
        <w:rPr>
          <w:rFonts w:hint="eastAsia"/>
          <w:lang w:eastAsia="ja-JP"/>
        </w:rPr>
        <w:t xml:space="preserve"> </w:t>
      </w:r>
      <w:proofErr w:type="spellStart"/>
      <w:r>
        <w:rPr>
          <w:rFonts w:hint="eastAsia"/>
          <w:lang w:eastAsia="ja-JP"/>
        </w:rPr>
        <w:t>đ</w:t>
      </w:r>
      <w:r>
        <w:rPr>
          <w:lang w:eastAsia="ja-JP"/>
        </w:rPr>
        <w:t>ặ</w:t>
      </w:r>
      <w:r>
        <w:rPr>
          <w:rFonts w:hint="eastAsia"/>
          <w:lang w:eastAsia="ja-JP"/>
        </w:rPr>
        <w:t>t</w:t>
      </w:r>
      <w:proofErr w:type="spellEnd"/>
    </w:p>
    <w:p w14:paraId="1002B194" w14:textId="77777777" w:rsidR="000C6AB2" w:rsidRPr="000C6AB2" w:rsidRDefault="000C6AB2" w:rsidP="000C6AB2"/>
    <w:p w14:paraId="09D4528C" w14:textId="19B26ACD" w:rsidR="00192EB2" w:rsidRDefault="00192EB2" w:rsidP="00124645">
      <w:pPr>
        <w:pStyle w:val="Heading2"/>
      </w:pPr>
      <w:bookmarkStart w:id="2163" w:name="_Toc216117369"/>
      <w:r>
        <w:t>3.</w:t>
      </w:r>
      <w:r w:rsidR="0032656D">
        <w:rPr>
          <w:rFonts w:hint="eastAsia"/>
          <w:lang w:eastAsia="ja-JP"/>
        </w:rPr>
        <w:t>9</w:t>
      </w:r>
      <w:r>
        <w:t xml:space="preserve">. Giao </w:t>
      </w:r>
      <w:proofErr w:type="spellStart"/>
      <w:r>
        <w:t>diện</w:t>
      </w:r>
      <w:proofErr w:type="spellEnd"/>
      <w:r>
        <w:t xml:space="preserve"> Profile</w:t>
      </w:r>
      <w:bookmarkEnd w:id="2163"/>
    </w:p>
    <w:p w14:paraId="02B58C4F" w14:textId="466A8ED6" w:rsidR="00192EB2" w:rsidRPr="000C6AB2" w:rsidRDefault="000C6AB2" w:rsidP="000C6AB2">
      <w:pPr>
        <w:spacing w:before="0"/>
        <w:ind w:firstLine="284"/>
        <w:jc w:val="left"/>
        <w:rPr>
          <w:szCs w:val="18"/>
        </w:rPr>
      </w:pPr>
      <w:r w:rsidRPr="000C6AB2">
        <w:rPr>
          <w:szCs w:val="18"/>
        </w:rPr>
        <w:t xml:space="preserve">Giao </w:t>
      </w:r>
      <w:proofErr w:type="spellStart"/>
      <w:r w:rsidRPr="000C6AB2">
        <w:rPr>
          <w:szCs w:val="18"/>
        </w:rPr>
        <w:t>diện</w:t>
      </w:r>
      <w:proofErr w:type="spellEnd"/>
      <w:r w:rsidRPr="000C6AB2">
        <w:rPr>
          <w:szCs w:val="18"/>
        </w:rPr>
        <w:t xml:space="preserve"> Profile </w:t>
      </w:r>
      <w:proofErr w:type="spellStart"/>
      <w:r w:rsidRPr="000C6AB2">
        <w:rPr>
          <w:szCs w:val="18"/>
        </w:rPr>
        <w:t>hiển</w:t>
      </w:r>
      <w:proofErr w:type="spellEnd"/>
      <w:r w:rsidRPr="000C6AB2">
        <w:rPr>
          <w:szCs w:val="18"/>
        </w:rPr>
        <w:t xml:space="preserve"> </w:t>
      </w:r>
      <w:proofErr w:type="spellStart"/>
      <w:r w:rsidRPr="000C6AB2">
        <w:rPr>
          <w:szCs w:val="18"/>
        </w:rPr>
        <w:t>thị</w:t>
      </w:r>
      <w:proofErr w:type="spellEnd"/>
      <w:r w:rsidRPr="000C6AB2">
        <w:rPr>
          <w:szCs w:val="18"/>
        </w:rPr>
        <w:t xml:space="preserve"> </w:t>
      </w:r>
      <w:proofErr w:type="spellStart"/>
      <w:r w:rsidRPr="000C6AB2">
        <w:rPr>
          <w:szCs w:val="18"/>
        </w:rPr>
        <w:t>thông</w:t>
      </w:r>
      <w:proofErr w:type="spellEnd"/>
      <w:r w:rsidRPr="000C6AB2">
        <w:rPr>
          <w:szCs w:val="18"/>
        </w:rPr>
        <w:t xml:space="preserve"> tin </w:t>
      </w:r>
      <w:proofErr w:type="spellStart"/>
      <w:r w:rsidRPr="000C6AB2">
        <w:rPr>
          <w:szCs w:val="18"/>
        </w:rPr>
        <w:t>cá</w:t>
      </w:r>
      <w:proofErr w:type="spellEnd"/>
      <w:r w:rsidRPr="000C6AB2">
        <w:rPr>
          <w:szCs w:val="18"/>
        </w:rPr>
        <w:t xml:space="preserve"> </w:t>
      </w:r>
      <w:proofErr w:type="spellStart"/>
      <w:r w:rsidRPr="000C6AB2">
        <w:rPr>
          <w:szCs w:val="18"/>
        </w:rPr>
        <w:t>nhân</w:t>
      </w:r>
      <w:proofErr w:type="spellEnd"/>
      <w:r w:rsidRPr="000C6AB2">
        <w:rPr>
          <w:szCs w:val="18"/>
        </w:rPr>
        <w:t xml:space="preserve"> </w:t>
      </w:r>
      <w:proofErr w:type="spellStart"/>
      <w:r w:rsidRPr="000C6AB2">
        <w:rPr>
          <w:szCs w:val="18"/>
        </w:rPr>
        <w:t>của</w:t>
      </w:r>
      <w:proofErr w:type="spellEnd"/>
      <w:r w:rsidRPr="000C6AB2">
        <w:rPr>
          <w:szCs w:val="18"/>
        </w:rPr>
        <w:t xml:space="preserve"> </w:t>
      </w:r>
      <w:proofErr w:type="spellStart"/>
      <w:r w:rsidRPr="000C6AB2">
        <w:rPr>
          <w:szCs w:val="18"/>
        </w:rPr>
        <w:t>người</w:t>
      </w:r>
      <w:proofErr w:type="spellEnd"/>
      <w:r w:rsidRPr="000C6AB2">
        <w:rPr>
          <w:szCs w:val="18"/>
        </w:rPr>
        <w:t xml:space="preserve"> </w:t>
      </w:r>
      <w:proofErr w:type="spellStart"/>
      <w:r w:rsidRPr="000C6AB2">
        <w:rPr>
          <w:szCs w:val="18"/>
        </w:rPr>
        <w:t>dùng</w:t>
      </w:r>
      <w:proofErr w:type="spellEnd"/>
      <w:r w:rsidRPr="000C6AB2">
        <w:rPr>
          <w:szCs w:val="18"/>
        </w:rPr>
        <w:t xml:space="preserve"> </w:t>
      </w:r>
      <w:proofErr w:type="spellStart"/>
      <w:r w:rsidRPr="000C6AB2">
        <w:rPr>
          <w:szCs w:val="18"/>
        </w:rPr>
        <w:t>như</w:t>
      </w:r>
      <w:proofErr w:type="spellEnd"/>
      <w:r w:rsidRPr="000C6AB2">
        <w:rPr>
          <w:szCs w:val="18"/>
        </w:rPr>
        <w:t xml:space="preserve"> </w:t>
      </w:r>
      <w:proofErr w:type="spellStart"/>
      <w:r w:rsidRPr="000C6AB2">
        <w:rPr>
          <w:szCs w:val="18"/>
        </w:rPr>
        <w:t>tên</w:t>
      </w:r>
      <w:proofErr w:type="spellEnd"/>
      <w:r w:rsidRPr="000C6AB2">
        <w:rPr>
          <w:szCs w:val="18"/>
        </w:rPr>
        <w:t xml:space="preserve">, email, </w:t>
      </w:r>
      <w:proofErr w:type="spellStart"/>
      <w:r w:rsidRPr="000C6AB2">
        <w:rPr>
          <w:szCs w:val="18"/>
        </w:rPr>
        <w:t>ảnh</w:t>
      </w:r>
      <w:proofErr w:type="spellEnd"/>
      <w:r w:rsidRPr="000C6AB2">
        <w:rPr>
          <w:szCs w:val="18"/>
        </w:rPr>
        <w:t xml:space="preserve"> </w:t>
      </w:r>
      <w:proofErr w:type="spellStart"/>
      <w:r w:rsidRPr="000C6AB2">
        <w:rPr>
          <w:szCs w:val="18"/>
        </w:rPr>
        <w:t>đại</w:t>
      </w:r>
      <w:proofErr w:type="spellEnd"/>
      <w:r w:rsidRPr="000C6AB2">
        <w:rPr>
          <w:szCs w:val="18"/>
        </w:rPr>
        <w:t xml:space="preserve"> </w:t>
      </w:r>
      <w:proofErr w:type="spellStart"/>
      <w:r w:rsidRPr="000C6AB2">
        <w:rPr>
          <w:szCs w:val="18"/>
        </w:rPr>
        <w:t>diện</w:t>
      </w:r>
      <w:proofErr w:type="spellEnd"/>
      <w:r w:rsidRPr="000C6AB2">
        <w:rPr>
          <w:szCs w:val="18"/>
        </w:rPr>
        <w:t xml:space="preserve">, </w:t>
      </w:r>
      <w:proofErr w:type="spellStart"/>
      <w:r w:rsidRPr="000C6AB2">
        <w:rPr>
          <w:szCs w:val="18"/>
        </w:rPr>
        <w:t>và</w:t>
      </w:r>
      <w:proofErr w:type="spellEnd"/>
      <w:r w:rsidRPr="000C6AB2">
        <w:rPr>
          <w:szCs w:val="18"/>
        </w:rPr>
        <w:t xml:space="preserve"> </w:t>
      </w:r>
      <w:proofErr w:type="spellStart"/>
      <w:r w:rsidRPr="000C6AB2">
        <w:rPr>
          <w:szCs w:val="18"/>
        </w:rPr>
        <w:t>lịch</w:t>
      </w:r>
      <w:proofErr w:type="spellEnd"/>
      <w:r w:rsidRPr="000C6AB2">
        <w:rPr>
          <w:szCs w:val="18"/>
        </w:rPr>
        <w:t xml:space="preserve"> </w:t>
      </w:r>
      <w:proofErr w:type="spellStart"/>
      <w:r w:rsidRPr="000C6AB2">
        <w:rPr>
          <w:szCs w:val="18"/>
        </w:rPr>
        <w:t>sử</w:t>
      </w:r>
      <w:proofErr w:type="spellEnd"/>
      <w:r w:rsidRPr="000C6AB2">
        <w:rPr>
          <w:szCs w:val="18"/>
        </w:rPr>
        <w:t xml:space="preserve"> </w:t>
      </w:r>
      <w:proofErr w:type="spellStart"/>
      <w:r w:rsidRPr="000C6AB2">
        <w:rPr>
          <w:szCs w:val="18"/>
        </w:rPr>
        <w:t>hoạt</w:t>
      </w:r>
      <w:proofErr w:type="spellEnd"/>
      <w:r w:rsidRPr="000C6AB2">
        <w:rPr>
          <w:szCs w:val="18"/>
        </w:rPr>
        <w:t xml:space="preserve"> </w:t>
      </w:r>
      <w:proofErr w:type="spellStart"/>
      <w:r w:rsidRPr="000C6AB2">
        <w:rPr>
          <w:szCs w:val="18"/>
        </w:rPr>
        <w:t>động</w:t>
      </w:r>
      <w:proofErr w:type="spellEnd"/>
      <w:r w:rsidRPr="000C6AB2">
        <w:rPr>
          <w:szCs w:val="18"/>
        </w:rPr>
        <w:t xml:space="preserve"> </w:t>
      </w:r>
      <w:proofErr w:type="spellStart"/>
      <w:r w:rsidRPr="000C6AB2">
        <w:rPr>
          <w:szCs w:val="18"/>
        </w:rPr>
        <w:t>gần</w:t>
      </w:r>
      <w:proofErr w:type="spellEnd"/>
      <w:r w:rsidRPr="000C6AB2">
        <w:rPr>
          <w:szCs w:val="18"/>
        </w:rPr>
        <w:t xml:space="preserve"> </w:t>
      </w:r>
      <w:proofErr w:type="spellStart"/>
      <w:r w:rsidRPr="000C6AB2">
        <w:rPr>
          <w:szCs w:val="18"/>
        </w:rPr>
        <w:t>đây</w:t>
      </w:r>
      <w:proofErr w:type="spellEnd"/>
      <w:r w:rsidRPr="000C6AB2">
        <w:rPr>
          <w:szCs w:val="18"/>
        </w:rPr>
        <w:t xml:space="preserve">. </w:t>
      </w:r>
      <w:proofErr w:type="spellStart"/>
      <w:r w:rsidRPr="000C6AB2">
        <w:rPr>
          <w:szCs w:val="18"/>
        </w:rPr>
        <w:t>Người</w:t>
      </w:r>
      <w:proofErr w:type="spellEnd"/>
      <w:r w:rsidRPr="000C6AB2">
        <w:rPr>
          <w:szCs w:val="18"/>
        </w:rPr>
        <w:t xml:space="preserve"> </w:t>
      </w:r>
      <w:proofErr w:type="spellStart"/>
      <w:r w:rsidRPr="000C6AB2">
        <w:rPr>
          <w:szCs w:val="18"/>
        </w:rPr>
        <w:t>dùng</w:t>
      </w:r>
      <w:proofErr w:type="spellEnd"/>
      <w:r w:rsidRPr="000C6AB2">
        <w:rPr>
          <w:szCs w:val="18"/>
        </w:rPr>
        <w:t xml:space="preserve"> </w:t>
      </w:r>
      <w:proofErr w:type="spellStart"/>
      <w:r w:rsidRPr="000C6AB2">
        <w:rPr>
          <w:szCs w:val="18"/>
        </w:rPr>
        <w:t>có</w:t>
      </w:r>
      <w:proofErr w:type="spellEnd"/>
      <w:r w:rsidRPr="000C6AB2">
        <w:rPr>
          <w:szCs w:val="18"/>
        </w:rPr>
        <w:t xml:space="preserve"> </w:t>
      </w:r>
      <w:proofErr w:type="spellStart"/>
      <w:r w:rsidRPr="000C6AB2">
        <w:rPr>
          <w:szCs w:val="18"/>
        </w:rPr>
        <w:t>thể</w:t>
      </w:r>
      <w:proofErr w:type="spellEnd"/>
      <w:r w:rsidRPr="000C6AB2">
        <w:rPr>
          <w:szCs w:val="18"/>
        </w:rPr>
        <w:t xml:space="preserve"> </w:t>
      </w:r>
      <w:proofErr w:type="spellStart"/>
      <w:r w:rsidRPr="000C6AB2">
        <w:rPr>
          <w:szCs w:val="18"/>
        </w:rPr>
        <w:t>chỉnh</w:t>
      </w:r>
      <w:proofErr w:type="spellEnd"/>
      <w:r w:rsidRPr="000C6AB2">
        <w:rPr>
          <w:szCs w:val="18"/>
        </w:rPr>
        <w:t xml:space="preserve"> </w:t>
      </w:r>
      <w:proofErr w:type="spellStart"/>
      <w:r w:rsidRPr="000C6AB2">
        <w:rPr>
          <w:szCs w:val="18"/>
        </w:rPr>
        <w:t>sửa</w:t>
      </w:r>
      <w:proofErr w:type="spellEnd"/>
      <w:r w:rsidRPr="000C6AB2">
        <w:rPr>
          <w:szCs w:val="18"/>
        </w:rPr>
        <w:t xml:space="preserve"> </w:t>
      </w:r>
      <w:proofErr w:type="spellStart"/>
      <w:r w:rsidRPr="000C6AB2">
        <w:rPr>
          <w:szCs w:val="18"/>
        </w:rPr>
        <w:t>thông</w:t>
      </w:r>
      <w:proofErr w:type="spellEnd"/>
      <w:r w:rsidRPr="000C6AB2">
        <w:rPr>
          <w:szCs w:val="18"/>
        </w:rPr>
        <w:t xml:space="preserve"> tin </w:t>
      </w:r>
      <w:proofErr w:type="spellStart"/>
      <w:r w:rsidRPr="000C6AB2">
        <w:rPr>
          <w:szCs w:val="18"/>
        </w:rPr>
        <w:t>cơ</w:t>
      </w:r>
      <w:proofErr w:type="spellEnd"/>
      <w:r w:rsidRPr="000C6AB2">
        <w:rPr>
          <w:szCs w:val="18"/>
        </w:rPr>
        <w:t xml:space="preserve"> </w:t>
      </w:r>
      <w:proofErr w:type="spellStart"/>
      <w:r w:rsidRPr="000C6AB2">
        <w:rPr>
          <w:szCs w:val="18"/>
        </w:rPr>
        <w:t>bản</w:t>
      </w:r>
      <w:proofErr w:type="spellEnd"/>
      <w:r w:rsidRPr="000C6AB2">
        <w:rPr>
          <w:szCs w:val="18"/>
        </w:rPr>
        <w:t xml:space="preserve"> </w:t>
      </w:r>
      <w:proofErr w:type="spellStart"/>
      <w:r w:rsidRPr="000C6AB2">
        <w:rPr>
          <w:szCs w:val="18"/>
        </w:rPr>
        <w:t>và</w:t>
      </w:r>
      <w:proofErr w:type="spellEnd"/>
      <w:r w:rsidRPr="000C6AB2">
        <w:rPr>
          <w:szCs w:val="18"/>
        </w:rPr>
        <w:t xml:space="preserve"> </w:t>
      </w:r>
      <w:proofErr w:type="spellStart"/>
      <w:r w:rsidRPr="000C6AB2">
        <w:rPr>
          <w:szCs w:val="18"/>
        </w:rPr>
        <w:t>tải</w:t>
      </w:r>
      <w:proofErr w:type="spellEnd"/>
      <w:r w:rsidRPr="000C6AB2">
        <w:rPr>
          <w:szCs w:val="18"/>
        </w:rPr>
        <w:t xml:space="preserve"> </w:t>
      </w:r>
      <w:proofErr w:type="spellStart"/>
      <w:r w:rsidRPr="000C6AB2">
        <w:rPr>
          <w:szCs w:val="18"/>
        </w:rPr>
        <w:t>lên</w:t>
      </w:r>
      <w:proofErr w:type="spellEnd"/>
      <w:r w:rsidRPr="000C6AB2">
        <w:rPr>
          <w:szCs w:val="18"/>
        </w:rPr>
        <w:t xml:space="preserve"> </w:t>
      </w:r>
      <w:proofErr w:type="spellStart"/>
      <w:r w:rsidRPr="000C6AB2">
        <w:rPr>
          <w:szCs w:val="18"/>
        </w:rPr>
        <w:t>ảnh</w:t>
      </w:r>
      <w:proofErr w:type="spellEnd"/>
      <w:r w:rsidRPr="000C6AB2">
        <w:rPr>
          <w:szCs w:val="18"/>
        </w:rPr>
        <w:t xml:space="preserve"> </w:t>
      </w:r>
      <w:proofErr w:type="spellStart"/>
      <w:r w:rsidRPr="000C6AB2">
        <w:rPr>
          <w:szCs w:val="18"/>
        </w:rPr>
        <w:t>mới</w:t>
      </w:r>
      <w:proofErr w:type="spellEnd"/>
      <w:r w:rsidRPr="000C6AB2">
        <w:rPr>
          <w:szCs w:val="18"/>
        </w:rPr>
        <w:t xml:space="preserve">. Trang </w:t>
      </w:r>
      <w:proofErr w:type="spellStart"/>
      <w:r w:rsidRPr="000C6AB2">
        <w:rPr>
          <w:szCs w:val="18"/>
        </w:rPr>
        <w:t>này</w:t>
      </w:r>
      <w:proofErr w:type="spellEnd"/>
      <w:r w:rsidRPr="000C6AB2">
        <w:rPr>
          <w:szCs w:val="18"/>
        </w:rPr>
        <w:t xml:space="preserve"> </w:t>
      </w:r>
      <w:proofErr w:type="spellStart"/>
      <w:r w:rsidRPr="000C6AB2">
        <w:rPr>
          <w:szCs w:val="18"/>
        </w:rPr>
        <w:t>được</w:t>
      </w:r>
      <w:proofErr w:type="spellEnd"/>
      <w:r w:rsidRPr="000C6AB2">
        <w:rPr>
          <w:szCs w:val="18"/>
        </w:rPr>
        <w:t xml:space="preserve"> </w:t>
      </w:r>
      <w:proofErr w:type="spellStart"/>
      <w:r w:rsidRPr="000C6AB2">
        <w:rPr>
          <w:szCs w:val="18"/>
        </w:rPr>
        <w:t>bảo</w:t>
      </w:r>
      <w:proofErr w:type="spellEnd"/>
      <w:r w:rsidRPr="000C6AB2">
        <w:rPr>
          <w:szCs w:val="18"/>
        </w:rPr>
        <w:t xml:space="preserve"> </w:t>
      </w:r>
      <w:proofErr w:type="spellStart"/>
      <w:r w:rsidRPr="000C6AB2">
        <w:rPr>
          <w:szCs w:val="18"/>
        </w:rPr>
        <w:t>vệ</w:t>
      </w:r>
      <w:proofErr w:type="spellEnd"/>
      <w:r w:rsidRPr="000C6AB2">
        <w:rPr>
          <w:szCs w:val="18"/>
        </w:rPr>
        <w:t xml:space="preserve"> </w:t>
      </w:r>
      <w:proofErr w:type="spellStart"/>
      <w:r w:rsidRPr="000C6AB2">
        <w:rPr>
          <w:szCs w:val="18"/>
        </w:rPr>
        <w:t>bằng</w:t>
      </w:r>
      <w:proofErr w:type="spellEnd"/>
      <w:r w:rsidRPr="000C6AB2">
        <w:rPr>
          <w:szCs w:val="18"/>
        </w:rPr>
        <w:t xml:space="preserve"> session management </w:t>
      </w:r>
      <w:proofErr w:type="spellStart"/>
      <w:r w:rsidRPr="000C6AB2">
        <w:rPr>
          <w:szCs w:val="18"/>
        </w:rPr>
        <w:t>để</w:t>
      </w:r>
      <w:proofErr w:type="spellEnd"/>
      <w:r w:rsidRPr="000C6AB2">
        <w:rPr>
          <w:szCs w:val="18"/>
        </w:rPr>
        <w:t xml:space="preserve"> </w:t>
      </w:r>
      <w:proofErr w:type="spellStart"/>
      <w:r w:rsidRPr="000C6AB2">
        <w:rPr>
          <w:szCs w:val="18"/>
        </w:rPr>
        <w:t>chỉ</w:t>
      </w:r>
      <w:proofErr w:type="spellEnd"/>
      <w:r w:rsidRPr="000C6AB2">
        <w:rPr>
          <w:szCs w:val="18"/>
        </w:rPr>
        <w:t xml:space="preserve"> </w:t>
      </w:r>
      <w:proofErr w:type="spellStart"/>
      <w:r w:rsidRPr="000C6AB2">
        <w:rPr>
          <w:szCs w:val="18"/>
        </w:rPr>
        <w:t>chủ</w:t>
      </w:r>
      <w:proofErr w:type="spellEnd"/>
      <w:r w:rsidRPr="000C6AB2">
        <w:rPr>
          <w:szCs w:val="18"/>
        </w:rPr>
        <w:t xml:space="preserve"> </w:t>
      </w:r>
      <w:proofErr w:type="spellStart"/>
      <w:r w:rsidRPr="000C6AB2">
        <w:rPr>
          <w:szCs w:val="18"/>
        </w:rPr>
        <w:t>tài</w:t>
      </w:r>
      <w:proofErr w:type="spellEnd"/>
      <w:r w:rsidRPr="000C6AB2">
        <w:rPr>
          <w:szCs w:val="18"/>
        </w:rPr>
        <w:t xml:space="preserve"> </w:t>
      </w:r>
      <w:proofErr w:type="spellStart"/>
      <w:r w:rsidRPr="000C6AB2">
        <w:rPr>
          <w:szCs w:val="18"/>
        </w:rPr>
        <w:t>khoản</w:t>
      </w:r>
      <w:proofErr w:type="spellEnd"/>
      <w:r w:rsidRPr="000C6AB2">
        <w:rPr>
          <w:szCs w:val="18"/>
        </w:rPr>
        <w:t xml:space="preserve"> </w:t>
      </w:r>
      <w:proofErr w:type="spellStart"/>
      <w:r w:rsidRPr="000C6AB2">
        <w:rPr>
          <w:szCs w:val="18"/>
        </w:rPr>
        <w:t>mới</w:t>
      </w:r>
      <w:proofErr w:type="spellEnd"/>
      <w:r w:rsidRPr="000C6AB2">
        <w:rPr>
          <w:szCs w:val="18"/>
        </w:rPr>
        <w:t xml:space="preserve"> </w:t>
      </w:r>
      <w:proofErr w:type="spellStart"/>
      <w:r w:rsidRPr="000C6AB2">
        <w:rPr>
          <w:szCs w:val="18"/>
        </w:rPr>
        <w:t>truy</w:t>
      </w:r>
      <w:proofErr w:type="spellEnd"/>
      <w:r w:rsidRPr="000C6AB2">
        <w:rPr>
          <w:szCs w:val="18"/>
        </w:rPr>
        <w:t xml:space="preserve"> </w:t>
      </w:r>
      <w:proofErr w:type="spellStart"/>
      <w:r w:rsidRPr="000C6AB2">
        <w:rPr>
          <w:szCs w:val="18"/>
        </w:rPr>
        <w:t>cập</w:t>
      </w:r>
      <w:proofErr w:type="spellEnd"/>
      <w:r w:rsidRPr="000C6AB2">
        <w:rPr>
          <w:szCs w:val="18"/>
        </w:rPr>
        <w:t xml:space="preserve"> </w:t>
      </w:r>
      <w:proofErr w:type="spellStart"/>
      <w:r w:rsidRPr="000C6AB2">
        <w:rPr>
          <w:szCs w:val="18"/>
        </w:rPr>
        <w:t>được</w:t>
      </w:r>
      <w:proofErr w:type="spellEnd"/>
      <w:r w:rsidRPr="000C6AB2">
        <w:rPr>
          <w:szCs w:val="18"/>
        </w:rPr>
        <w:t>.</w:t>
      </w:r>
    </w:p>
    <w:p w14:paraId="4AE819E5" w14:textId="77777777" w:rsidR="00993E62" w:rsidRDefault="002028E2" w:rsidP="00993E62">
      <w:pPr>
        <w:keepNext/>
        <w:spacing w:before="0"/>
        <w:jc w:val="center"/>
      </w:pPr>
      <w:r w:rsidRPr="002028E2">
        <w:rPr>
          <w:noProof/>
          <w:sz w:val="32"/>
        </w:rPr>
        <w:drawing>
          <wp:inline distT="0" distB="0" distL="0" distR="0" wp14:anchorId="0E1E5C01" wp14:editId="2089AD90">
            <wp:extent cx="2880624" cy="2205557"/>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02266" cy="2222127"/>
                    </a:xfrm>
                    <a:prstGeom prst="rect">
                      <a:avLst/>
                    </a:prstGeom>
                  </pic:spPr>
                </pic:pic>
              </a:graphicData>
            </a:graphic>
          </wp:inline>
        </w:drawing>
      </w:r>
    </w:p>
    <w:p w14:paraId="20DD5F45" w14:textId="457187C0" w:rsidR="000C6AB2" w:rsidRDefault="00993E62" w:rsidP="00993E62">
      <w:pPr>
        <w:pStyle w:val="Caption"/>
        <w:rPr>
          <w:sz w:val="32"/>
        </w:rPr>
      </w:pPr>
      <w:proofErr w:type="spellStart"/>
      <w:proofErr w:type="gramStart"/>
      <w:r>
        <w:t>Hình</w:t>
      </w:r>
      <w:proofErr w:type="spellEnd"/>
      <w:r>
        <w:t xml:space="preserve">  </w:t>
      </w:r>
      <w:r w:rsidR="002752F8">
        <w:rPr>
          <w:rFonts w:hint="eastAsia"/>
          <w:lang w:eastAsia="ja-JP"/>
        </w:rPr>
        <w:t>32</w:t>
      </w:r>
      <w:proofErr w:type="gramEnd"/>
      <w:r>
        <w:rPr>
          <w:rFonts w:hint="eastAsia"/>
          <w:lang w:eastAsia="ja-JP"/>
        </w:rPr>
        <w:t xml:space="preserve">. </w:t>
      </w:r>
      <w:r w:rsidRPr="00A43072">
        <w:rPr>
          <w:lang w:eastAsia="ja-JP"/>
        </w:rPr>
        <w:t xml:space="preserve">Giao </w:t>
      </w:r>
      <w:proofErr w:type="spellStart"/>
      <w:r w:rsidRPr="00A43072">
        <w:rPr>
          <w:lang w:eastAsia="ja-JP"/>
        </w:rPr>
        <w:t>diện</w:t>
      </w:r>
      <w:proofErr w:type="spellEnd"/>
      <w:r w:rsidRPr="00A43072">
        <w:rPr>
          <w:lang w:eastAsia="ja-JP"/>
        </w:rPr>
        <w:t xml:space="preserve"> </w:t>
      </w:r>
      <w:r>
        <w:rPr>
          <w:rFonts w:hint="eastAsia"/>
          <w:lang w:eastAsia="ja-JP"/>
        </w:rPr>
        <w:t>Profile</w:t>
      </w:r>
    </w:p>
    <w:p w14:paraId="4441A6D3" w14:textId="77777777" w:rsidR="00124645" w:rsidRPr="00124645" w:rsidRDefault="00124645" w:rsidP="00124645">
      <w:pPr>
        <w:spacing w:before="0"/>
        <w:rPr>
          <w:sz w:val="32"/>
        </w:rPr>
      </w:pPr>
    </w:p>
    <w:p w14:paraId="7B9E2E52" w14:textId="0431C22D" w:rsidR="00192EB2" w:rsidRDefault="00192EB2" w:rsidP="00124645">
      <w:pPr>
        <w:pStyle w:val="Heading2"/>
      </w:pPr>
      <w:bookmarkStart w:id="2164" w:name="_Toc216117370"/>
      <w:r>
        <w:lastRenderedPageBreak/>
        <w:t>3.</w:t>
      </w:r>
      <w:r w:rsidR="0032656D">
        <w:rPr>
          <w:rFonts w:hint="eastAsia"/>
          <w:lang w:eastAsia="ja-JP"/>
        </w:rPr>
        <w:t>10</w:t>
      </w:r>
      <w:r>
        <w:t xml:space="preserve">. Giao </w:t>
      </w:r>
      <w:proofErr w:type="spellStart"/>
      <w:r>
        <w:t>diện</w:t>
      </w:r>
      <w:proofErr w:type="spellEnd"/>
      <w:r>
        <w:t xml:space="preserve"> </w:t>
      </w:r>
      <w:proofErr w:type="spellStart"/>
      <w:r>
        <w:t>Đăng</w:t>
      </w:r>
      <w:proofErr w:type="spellEnd"/>
      <w:r>
        <w:t xml:space="preserve"> </w:t>
      </w:r>
      <w:proofErr w:type="spellStart"/>
      <w:r>
        <w:t>nhập</w:t>
      </w:r>
      <w:bookmarkEnd w:id="2164"/>
      <w:proofErr w:type="spellEnd"/>
    </w:p>
    <w:p w14:paraId="4B08B967" w14:textId="77777777" w:rsidR="000C6AB2" w:rsidRPr="000C6AB2" w:rsidRDefault="000C6AB2" w:rsidP="000C6AB2">
      <w:pPr>
        <w:spacing w:before="0"/>
        <w:ind w:firstLine="284"/>
        <w:jc w:val="left"/>
        <w:rPr>
          <w:szCs w:val="18"/>
        </w:rPr>
      </w:pPr>
      <w:r w:rsidRPr="000C6AB2">
        <w:rPr>
          <w:szCs w:val="18"/>
        </w:rPr>
        <w:t xml:space="preserve">Giao </w:t>
      </w:r>
      <w:proofErr w:type="spellStart"/>
      <w:r w:rsidRPr="000C6AB2">
        <w:rPr>
          <w:szCs w:val="18"/>
        </w:rPr>
        <w:t>diện</w:t>
      </w:r>
      <w:proofErr w:type="spellEnd"/>
      <w:r w:rsidRPr="000C6AB2">
        <w:rPr>
          <w:szCs w:val="18"/>
        </w:rPr>
        <w:t xml:space="preserve"> </w:t>
      </w:r>
      <w:proofErr w:type="spellStart"/>
      <w:r w:rsidRPr="000C6AB2">
        <w:rPr>
          <w:szCs w:val="18"/>
        </w:rPr>
        <w:t>Đăng</w:t>
      </w:r>
      <w:proofErr w:type="spellEnd"/>
      <w:r w:rsidRPr="000C6AB2">
        <w:rPr>
          <w:szCs w:val="18"/>
        </w:rPr>
        <w:t xml:space="preserve"> </w:t>
      </w:r>
      <w:proofErr w:type="spellStart"/>
      <w:r w:rsidRPr="000C6AB2">
        <w:rPr>
          <w:szCs w:val="18"/>
        </w:rPr>
        <w:t>nhập</w:t>
      </w:r>
      <w:proofErr w:type="spellEnd"/>
      <w:r w:rsidRPr="000C6AB2">
        <w:rPr>
          <w:szCs w:val="18"/>
        </w:rPr>
        <w:t xml:space="preserve"> </w:t>
      </w:r>
      <w:proofErr w:type="spellStart"/>
      <w:r w:rsidRPr="000C6AB2">
        <w:rPr>
          <w:szCs w:val="18"/>
        </w:rPr>
        <w:t>là</w:t>
      </w:r>
      <w:proofErr w:type="spellEnd"/>
      <w:r w:rsidRPr="000C6AB2">
        <w:rPr>
          <w:szCs w:val="18"/>
        </w:rPr>
        <w:t xml:space="preserve"> </w:t>
      </w:r>
      <w:proofErr w:type="spellStart"/>
      <w:r w:rsidRPr="000C6AB2">
        <w:rPr>
          <w:szCs w:val="18"/>
        </w:rPr>
        <w:t>trang</w:t>
      </w:r>
      <w:proofErr w:type="spellEnd"/>
      <w:r w:rsidRPr="000C6AB2">
        <w:rPr>
          <w:szCs w:val="18"/>
        </w:rPr>
        <w:t xml:space="preserve"> </w:t>
      </w:r>
      <w:proofErr w:type="spellStart"/>
      <w:r w:rsidRPr="000C6AB2">
        <w:rPr>
          <w:szCs w:val="18"/>
        </w:rPr>
        <w:t>đầu</w:t>
      </w:r>
      <w:proofErr w:type="spellEnd"/>
      <w:r w:rsidRPr="000C6AB2">
        <w:rPr>
          <w:szCs w:val="18"/>
        </w:rPr>
        <w:t xml:space="preserve"> </w:t>
      </w:r>
      <w:proofErr w:type="spellStart"/>
      <w:r w:rsidRPr="000C6AB2">
        <w:rPr>
          <w:szCs w:val="18"/>
        </w:rPr>
        <w:t>tiên</w:t>
      </w:r>
      <w:proofErr w:type="spellEnd"/>
      <w:r w:rsidRPr="000C6AB2">
        <w:rPr>
          <w:szCs w:val="18"/>
        </w:rPr>
        <w:t xml:space="preserve"> </w:t>
      </w:r>
      <w:proofErr w:type="spellStart"/>
      <w:r w:rsidRPr="000C6AB2">
        <w:rPr>
          <w:szCs w:val="18"/>
        </w:rPr>
        <w:t>mà</w:t>
      </w:r>
      <w:proofErr w:type="spellEnd"/>
      <w:r w:rsidRPr="000C6AB2">
        <w:rPr>
          <w:szCs w:val="18"/>
        </w:rPr>
        <w:t xml:space="preserve"> </w:t>
      </w:r>
      <w:proofErr w:type="spellStart"/>
      <w:r w:rsidRPr="000C6AB2">
        <w:rPr>
          <w:szCs w:val="18"/>
        </w:rPr>
        <w:t>người</w:t>
      </w:r>
      <w:proofErr w:type="spellEnd"/>
      <w:r w:rsidRPr="000C6AB2">
        <w:rPr>
          <w:szCs w:val="18"/>
        </w:rPr>
        <w:t xml:space="preserve"> </w:t>
      </w:r>
      <w:proofErr w:type="spellStart"/>
      <w:r w:rsidRPr="000C6AB2">
        <w:rPr>
          <w:szCs w:val="18"/>
        </w:rPr>
        <w:t>dùng</w:t>
      </w:r>
      <w:proofErr w:type="spellEnd"/>
      <w:r w:rsidRPr="000C6AB2">
        <w:rPr>
          <w:szCs w:val="18"/>
        </w:rPr>
        <w:t xml:space="preserve"> </w:t>
      </w:r>
      <w:proofErr w:type="spellStart"/>
      <w:r w:rsidRPr="000C6AB2">
        <w:rPr>
          <w:szCs w:val="18"/>
        </w:rPr>
        <w:t>tiếp</w:t>
      </w:r>
      <w:proofErr w:type="spellEnd"/>
      <w:r w:rsidRPr="000C6AB2">
        <w:rPr>
          <w:szCs w:val="18"/>
        </w:rPr>
        <w:t xml:space="preserve"> </w:t>
      </w:r>
      <w:proofErr w:type="spellStart"/>
      <w:r w:rsidRPr="000C6AB2">
        <w:rPr>
          <w:szCs w:val="18"/>
        </w:rPr>
        <w:t>cận</w:t>
      </w:r>
      <w:proofErr w:type="spellEnd"/>
      <w:r w:rsidRPr="000C6AB2">
        <w:rPr>
          <w:szCs w:val="18"/>
        </w:rPr>
        <w:t xml:space="preserve">, </w:t>
      </w:r>
      <w:proofErr w:type="spellStart"/>
      <w:r w:rsidRPr="000C6AB2">
        <w:rPr>
          <w:szCs w:val="18"/>
        </w:rPr>
        <w:t>với</w:t>
      </w:r>
      <w:proofErr w:type="spellEnd"/>
      <w:r w:rsidRPr="000C6AB2">
        <w:rPr>
          <w:szCs w:val="18"/>
        </w:rPr>
        <w:t xml:space="preserve"> form </w:t>
      </w:r>
      <w:proofErr w:type="spellStart"/>
      <w:r w:rsidRPr="000C6AB2">
        <w:rPr>
          <w:szCs w:val="18"/>
        </w:rPr>
        <w:t>nhập</w:t>
      </w:r>
      <w:proofErr w:type="spellEnd"/>
      <w:r w:rsidRPr="000C6AB2">
        <w:rPr>
          <w:szCs w:val="18"/>
        </w:rPr>
        <w:t xml:space="preserve"> email/</w:t>
      </w:r>
      <w:proofErr w:type="spellStart"/>
      <w:r w:rsidRPr="000C6AB2">
        <w:rPr>
          <w:szCs w:val="18"/>
        </w:rPr>
        <w:t>mật</w:t>
      </w:r>
      <w:proofErr w:type="spellEnd"/>
      <w:r w:rsidRPr="000C6AB2">
        <w:rPr>
          <w:szCs w:val="18"/>
        </w:rPr>
        <w:t xml:space="preserve"> </w:t>
      </w:r>
      <w:proofErr w:type="spellStart"/>
      <w:r w:rsidRPr="000C6AB2">
        <w:rPr>
          <w:szCs w:val="18"/>
        </w:rPr>
        <w:t>khẩu</w:t>
      </w:r>
      <w:proofErr w:type="spellEnd"/>
      <w:r w:rsidRPr="000C6AB2">
        <w:rPr>
          <w:szCs w:val="18"/>
        </w:rPr>
        <w:t xml:space="preserve"> </w:t>
      </w:r>
      <w:proofErr w:type="spellStart"/>
      <w:r w:rsidRPr="000C6AB2">
        <w:rPr>
          <w:szCs w:val="18"/>
        </w:rPr>
        <w:t>và</w:t>
      </w:r>
      <w:proofErr w:type="spellEnd"/>
      <w:r w:rsidRPr="000C6AB2">
        <w:rPr>
          <w:szCs w:val="18"/>
        </w:rPr>
        <w:t xml:space="preserve"> </w:t>
      </w:r>
      <w:proofErr w:type="spellStart"/>
      <w:r w:rsidRPr="000C6AB2">
        <w:rPr>
          <w:szCs w:val="18"/>
        </w:rPr>
        <w:t>tùy</w:t>
      </w:r>
      <w:proofErr w:type="spellEnd"/>
      <w:r w:rsidRPr="000C6AB2">
        <w:rPr>
          <w:szCs w:val="18"/>
        </w:rPr>
        <w:t xml:space="preserve"> </w:t>
      </w:r>
      <w:proofErr w:type="spellStart"/>
      <w:r w:rsidRPr="000C6AB2">
        <w:rPr>
          <w:szCs w:val="18"/>
        </w:rPr>
        <w:t>chọn</w:t>
      </w:r>
      <w:proofErr w:type="spellEnd"/>
      <w:r w:rsidRPr="000C6AB2">
        <w:rPr>
          <w:szCs w:val="18"/>
        </w:rPr>
        <w:t xml:space="preserve"> </w:t>
      </w:r>
      <w:proofErr w:type="spellStart"/>
      <w:r w:rsidRPr="000C6AB2">
        <w:rPr>
          <w:szCs w:val="18"/>
        </w:rPr>
        <w:t>đăng</w:t>
      </w:r>
      <w:proofErr w:type="spellEnd"/>
      <w:r w:rsidRPr="000C6AB2">
        <w:rPr>
          <w:szCs w:val="18"/>
        </w:rPr>
        <w:t xml:space="preserve"> </w:t>
      </w:r>
      <w:proofErr w:type="spellStart"/>
      <w:r w:rsidRPr="000C6AB2">
        <w:rPr>
          <w:szCs w:val="18"/>
        </w:rPr>
        <w:t>nhập</w:t>
      </w:r>
      <w:proofErr w:type="spellEnd"/>
      <w:r w:rsidRPr="000C6AB2">
        <w:rPr>
          <w:szCs w:val="18"/>
        </w:rPr>
        <w:t xml:space="preserve"> qua Google. </w:t>
      </w:r>
      <w:proofErr w:type="spellStart"/>
      <w:r w:rsidRPr="000C6AB2">
        <w:rPr>
          <w:szCs w:val="18"/>
        </w:rPr>
        <w:t>Thiết</w:t>
      </w:r>
      <w:proofErr w:type="spellEnd"/>
      <w:r w:rsidRPr="000C6AB2">
        <w:rPr>
          <w:szCs w:val="18"/>
        </w:rPr>
        <w:t xml:space="preserve"> </w:t>
      </w:r>
      <w:proofErr w:type="spellStart"/>
      <w:r w:rsidRPr="000C6AB2">
        <w:rPr>
          <w:szCs w:val="18"/>
        </w:rPr>
        <w:t>kế</w:t>
      </w:r>
      <w:proofErr w:type="spellEnd"/>
      <w:r w:rsidRPr="000C6AB2">
        <w:rPr>
          <w:szCs w:val="18"/>
        </w:rPr>
        <w:t xml:space="preserve"> </w:t>
      </w:r>
      <w:proofErr w:type="spellStart"/>
      <w:r w:rsidRPr="000C6AB2">
        <w:rPr>
          <w:szCs w:val="18"/>
        </w:rPr>
        <w:t>đơn</w:t>
      </w:r>
      <w:proofErr w:type="spellEnd"/>
      <w:r w:rsidRPr="000C6AB2">
        <w:rPr>
          <w:szCs w:val="18"/>
        </w:rPr>
        <w:t xml:space="preserve"> </w:t>
      </w:r>
      <w:proofErr w:type="spellStart"/>
      <w:r w:rsidRPr="000C6AB2">
        <w:rPr>
          <w:szCs w:val="18"/>
        </w:rPr>
        <w:t>giản</w:t>
      </w:r>
      <w:proofErr w:type="spellEnd"/>
      <w:r w:rsidRPr="000C6AB2">
        <w:rPr>
          <w:szCs w:val="18"/>
        </w:rPr>
        <w:t xml:space="preserve">, </w:t>
      </w:r>
      <w:proofErr w:type="spellStart"/>
      <w:r w:rsidRPr="000C6AB2">
        <w:rPr>
          <w:szCs w:val="18"/>
        </w:rPr>
        <w:t>tập</w:t>
      </w:r>
      <w:proofErr w:type="spellEnd"/>
      <w:r w:rsidRPr="000C6AB2">
        <w:rPr>
          <w:szCs w:val="18"/>
        </w:rPr>
        <w:t xml:space="preserve"> </w:t>
      </w:r>
      <w:proofErr w:type="spellStart"/>
      <w:r w:rsidRPr="000C6AB2">
        <w:rPr>
          <w:szCs w:val="18"/>
        </w:rPr>
        <w:t>trung</w:t>
      </w:r>
      <w:proofErr w:type="spellEnd"/>
      <w:r w:rsidRPr="000C6AB2">
        <w:rPr>
          <w:szCs w:val="18"/>
        </w:rPr>
        <w:t xml:space="preserve"> </w:t>
      </w:r>
      <w:proofErr w:type="spellStart"/>
      <w:r w:rsidRPr="000C6AB2">
        <w:rPr>
          <w:szCs w:val="18"/>
        </w:rPr>
        <w:t>vào</w:t>
      </w:r>
      <w:proofErr w:type="spellEnd"/>
      <w:r w:rsidRPr="000C6AB2">
        <w:rPr>
          <w:szCs w:val="18"/>
        </w:rPr>
        <w:t xml:space="preserve"> </w:t>
      </w:r>
      <w:proofErr w:type="spellStart"/>
      <w:r w:rsidRPr="000C6AB2">
        <w:rPr>
          <w:szCs w:val="18"/>
        </w:rPr>
        <w:t>tính</w:t>
      </w:r>
      <w:proofErr w:type="spellEnd"/>
      <w:r w:rsidRPr="000C6AB2">
        <w:rPr>
          <w:szCs w:val="18"/>
        </w:rPr>
        <w:t xml:space="preserve"> </w:t>
      </w:r>
      <w:proofErr w:type="spellStart"/>
      <w:r w:rsidRPr="000C6AB2">
        <w:rPr>
          <w:szCs w:val="18"/>
        </w:rPr>
        <w:t>bảo</w:t>
      </w:r>
      <w:proofErr w:type="spellEnd"/>
      <w:r w:rsidRPr="000C6AB2">
        <w:rPr>
          <w:szCs w:val="18"/>
        </w:rPr>
        <w:t xml:space="preserve"> </w:t>
      </w:r>
      <w:proofErr w:type="spellStart"/>
      <w:r w:rsidRPr="000C6AB2">
        <w:rPr>
          <w:szCs w:val="18"/>
        </w:rPr>
        <w:t>mật</w:t>
      </w:r>
      <w:proofErr w:type="spellEnd"/>
      <w:r w:rsidRPr="000C6AB2">
        <w:rPr>
          <w:szCs w:val="18"/>
        </w:rPr>
        <w:t xml:space="preserve"> </w:t>
      </w:r>
      <w:proofErr w:type="spellStart"/>
      <w:r w:rsidRPr="000C6AB2">
        <w:rPr>
          <w:szCs w:val="18"/>
        </w:rPr>
        <w:t>với</w:t>
      </w:r>
      <w:proofErr w:type="spellEnd"/>
      <w:r w:rsidRPr="000C6AB2">
        <w:rPr>
          <w:szCs w:val="18"/>
        </w:rPr>
        <w:t xml:space="preserve"> </w:t>
      </w:r>
      <w:proofErr w:type="spellStart"/>
      <w:r w:rsidRPr="000C6AB2">
        <w:rPr>
          <w:szCs w:val="18"/>
        </w:rPr>
        <w:t>mã</w:t>
      </w:r>
      <w:proofErr w:type="spellEnd"/>
      <w:r w:rsidRPr="000C6AB2">
        <w:rPr>
          <w:szCs w:val="18"/>
        </w:rPr>
        <w:t xml:space="preserve"> </w:t>
      </w:r>
      <w:proofErr w:type="spellStart"/>
      <w:r w:rsidRPr="000C6AB2">
        <w:rPr>
          <w:szCs w:val="18"/>
        </w:rPr>
        <w:t>hóa</w:t>
      </w:r>
      <w:proofErr w:type="spellEnd"/>
      <w:r w:rsidRPr="000C6AB2">
        <w:rPr>
          <w:szCs w:val="18"/>
        </w:rPr>
        <w:t xml:space="preserve"> </w:t>
      </w:r>
      <w:proofErr w:type="spellStart"/>
      <w:r w:rsidRPr="000C6AB2">
        <w:rPr>
          <w:szCs w:val="18"/>
        </w:rPr>
        <w:t>mật</w:t>
      </w:r>
      <w:proofErr w:type="spellEnd"/>
      <w:r w:rsidRPr="000C6AB2">
        <w:rPr>
          <w:szCs w:val="18"/>
        </w:rPr>
        <w:t xml:space="preserve"> </w:t>
      </w:r>
      <w:proofErr w:type="spellStart"/>
      <w:r w:rsidRPr="000C6AB2">
        <w:rPr>
          <w:szCs w:val="18"/>
        </w:rPr>
        <w:t>khẩu</w:t>
      </w:r>
      <w:proofErr w:type="spellEnd"/>
      <w:r w:rsidRPr="000C6AB2">
        <w:rPr>
          <w:szCs w:val="18"/>
        </w:rPr>
        <w:t xml:space="preserve"> </w:t>
      </w:r>
      <w:proofErr w:type="spellStart"/>
      <w:r w:rsidRPr="000C6AB2">
        <w:rPr>
          <w:szCs w:val="18"/>
        </w:rPr>
        <w:t>bằng</w:t>
      </w:r>
      <w:proofErr w:type="spellEnd"/>
      <w:r w:rsidRPr="000C6AB2">
        <w:rPr>
          <w:szCs w:val="18"/>
        </w:rPr>
        <w:t xml:space="preserve"> </w:t>
      </w:r>
      <w:proofErr w:type="spellStart"/>
      <w:r w:rsidRPr="000C6AB2">
        <w:rPr>
          <w:szCs w:val="18"/>
        </w:rPr>
        <w:t>Bcrypt</w:t>
      </w:r>
      <w:proofErr w:type="spellEnd"/>
      <w:r w:rsidRPr="000C6AB2">
        <w:rPr>
          <w:szCs w:val="18"/>
        </w:rPr>
        <w:t xml:space="preserve">. </w:t>
      </w:r>
      <w:proofErr w:type="spellStart"/>
      <w:r w:rsidRPr="000C6AB2">
        <w:rPr>
          <w:szCs w:val="18"/>
        </w:rPr>
        <w:t>Nếu</w:t>
      </w:r>
      <w:proofErr w:type="spellEnd"/>
      <w:r w:rsidRPr="000C6AB2">
        <w:rPr>
          <w:szCs w:val="18"/>
        </w:rPr>
        <w:t xml:space="preserve"> </w:t>
      </w:r>
      <w:proofErr w:type="spellStart"/>
      <w:r w:rsidRPr="000C6AB2">
        <w:rPr>
          <w:szCs w:val="18"/>
        </w:rPr>
        <w:t>đăng</w:t>
      </w:r>
      <w:proofErr w:type="spellEnd"/>
      <w:r w:rsidRPr="000C6AB2">
        <w:rPr>
          <w:szCs w:val="18"/>
        </w:rPr>
        <w:t xml:space="preserve"> </w:t>
      </w:r>
      <w:proofErr w:type="spellStart"/>
      <w:r w:rsidRPr="000C6AB2">
        <w:rPr>
          <w:szCs w:val="18"/>
        </w:rPr>
        <w:t>nhập</w:t>
      </w:r>
      <w:proofErr w:type="spellEnd"/>
      <w:r w:rsidRPr="000C6AB2">
        <w:rPr>
          <w:szCs w:val="18"/>
        </w:rPr>
        <w:t xml:space="preserve"> </w:t>
      </w:r>
      <w:proofErr w:type="spellStart"/>
      <w:r w:rsidRPr="000C6AB2">
        <w:rPr>
          <w:szCs w:val="18"/>
        </w:rPr>
        <w:t>thất</w:t>
      </w:r>
      <w:proofErr w:type="spellEnd"/>
      <w:r w:rsidRPr="000C6AB2">
        <w:rPr>
          <w:szCs w:val="18"/>
        </w:rPr>
        <w:t xml:space="preserve"> </w:t>
      </w:r>
      <w:proofErr w:type="spellStart"/>
      <w:r w:rsidRPr="000C6AB2">
        <w:rPr>
          <w:szCs w:val="18"/>
        </w:rPr>
        <w:t>bại</w:t>
      </w:r>
      <w:proofErr w:type="spellEnd"/>
      <w:r w:rsidRPr="000C6AB2">
        <w:rPr>
          <w:szCs w:val="18"/>
        </w:rPr>
        <w:t xml:space="preserve">, </w:t>
      </w:r>
      <w:proofErr w:type="spellStart"/>
      <w:r w:rsidRPr="000C6AB2">
        <w:rPr>
          <w:szCs w:val="18"/>
        </w:rPr>
        <w:t>hệ</w:t>
      </w:r>
      <w:proofErr w:type="spellEnd"/>
      <w:r w:rsidRPr="000C6AB2">
        <w:rPr>
          <w:szCs w:val="18"/>
        </w:rPr>
        <w:t xml:space="preserve"> </w:t>
      </w:r>
      <w:proofErr w:type="spellStart"/>
      <w:r w:rsidRPr="000C6AB2">
        <w:rPr>
          <w:szCs w:val="18"/>
        </w:rPr>
        <w:t>thống</w:t>
      </w:r>
      <w:proofErr w:type="spellEnd"/>
      <w:r w:rsidRPr="000C6AB2">
        <w:rPr>
          <w:szCs w:val="18"/>
        </w:rPr>
        <w:t xml:space="preserve"> </w:t>
      </w:r>
      <w:proofErr w:type="spellStart"/>
      <w:r w:rsidRPr="000C6AB2">
        <w:rPr>
          <w:szCs w:val="18"/>
        </w:rPr>
        <w:t>hiển</w:t>
      </w:r>
      <w:proofErr w:type="spellEnd"/>
      <w:r w:rsidRPr="000C6AB2">
        <w:rPr>
          <w:szCs w:val="18"/>
        </w:rPr>
        <w:t xml:space="preserve"> </w:t>
      </w:r>
      <w:proofErr w:type="spellStart"/>
      <w:r w:rsidRPr="000C6AB2">
        <w:rPr>
          <w:szCs w:val="18"/>
        </w:rPr>
        <w:t>thị</w:t>
      </w:r>
      <w:proofErr w:type="spellEnd"/>
      <w:r w:rsidRPr="000C6AB2">
        <w:rPr>
          <w:szCs w:val="18"/>
        </w:rPr>
        <w:t xml:space="preserve"> </w:t>
      </w:r>
      <w:proofErr w:type="spellStart"/>
      <w:r w:rsidRPr="000C6AB2">
        <w:rPr>
          <w:szCs w:val="18"/>
        </w:rPr>
        <w:t>thông</w:t>
      </w:r>
      <w:proofErr w:type="spellEnd"/>
      <w:r w:rsidRPr="000C6AB2">
        <w:rPr>
          <w:szCs w:val="18"/>
        </w:rPr>
        <w:t xml:space="preserve"> </w:t>
      </w:r>
      <w:proofErr w:type="spellStart"/>
      <w:r w:rsidRPr="000C6AB2">
        <w:rPr>
          <w:szCs w:val="18"/>
        </w:rPr>
        <w:t>báo</w:t>
      </w:r>
      <w:proofErr w:type="spellEnd"/>
      <w:r w:rsidRPr="000C6AB2">
        <w:rPr>
          <w:szCs w:val="18"/>
        </w:rPr>
        <w:t xml:space="preserve"> </w:t>
      </w:r>
      <w:proofErr w:type="spellStart"/>
      <w:r w:rsidRPr="000C6AB2">
        <w:rPr>
          <w:szCs w:val="18"/>
        </w:rPr>
        <w:t>lỗi</w:t>
      </w:r>
      <w:proofErr w:type="spellEnd"/>
      <w:r w:rsidRPr="000C6AB2">
        <w:rPr>
          <w:szCs w:val="18"/>
        </w:rPr>
        <w:t xml:space="preserve"> </w:t>
      </w:r>
      <w:proofErr w:type="spellStart"/>
      <w:r w:rsidRPr="000C6AB2">
        <w:rPr>
          <w:szCs w:val="18"/>
        </w:rPr>
        <w:t>cụ</w:t>
      </w:r>
      <w:proofErr w:type="spellEnd"/>
      <w:r w:rsidRPr="000C6AB2">
        <w:rPr>
          <w:szCs w:val="18"/>
        </w:rPr>
        <w:t xml:space="preserve"> </w:t>
      </w:r>
      <w:proofErr w:type="spellStart"/>
      <w:r w:rsidRPr="000C6AB2">
        <w:rPr>
          <w:szCs w:val="18"/>
        </w:rPr>
        <w:t>thể</w:t>
      </w:r>
      <w:proofErr w:type="spellEnd"/>
      <w:r w:rsidRPr="000C6AB2">
        <w:rPr>
          <w:szCs w:val="18"/>
        </w:rPr>
        <w:t>.</w:t>
      </w:r>
    </w:p>
    <w:p w14:paraId="5E3A3F60" w14:textId="77777777" w:rsidR="00192EB2" w:rsidRDefault="00192EB2">
      <w:pPr>
        <w:spacing w:before="0"/>
        <w:jc w:val="left"/>
        <w:rPr>
          <w:sz w:val="32"/>
        </w:rPr>
      </w:pPr>
    </w:p>
    <w:p w14:paraId="4BF968B2" w14:textId="77777777" w:rsidR="00993E62" w:rsidRDefault="002028E2" w:rsidP="00993E62">
      <w:pPr>
        <w:keepNext/>
        <w:spacing w:before="0"/>
        <w:jc w:val="center"/>
      </w:pPr>
      <w:r w:rsidRPr="002028E2">
        <w:rPr>
          <w:noProof/>
          <w:sz w:val="32"/>
        </w:rPr>
        <w:drawing>
          <wp:inline distT="0" distB="0" distL="0" distR="0" wp14:anchorId="601FE885" wp14:editId="5D49859F">
            <wp:extent cx="1623604" cy="240670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64702" cy="2467621"/>
                    </a:xfrm>
                    <a:prstGeom prst="rect">
                      <a:avLst/>
                    </a:prstGeom>
                  </pic:spPr>
                </pic:pic>
              </a:graphicData>
            </a:graphic>
          </wp:inline>
        </w:drawing>
      </w:r>
    </w:p>
    <w:p w14:paraId="419CF4D6" w14:textId="01B36DFB" w:rsidR="00993E62" w:rsidRPr="00431974" w:rsidRDefault="00993E62" w:rsidP="00431974">
      <w:pPr>
        <w:pStyle w:val="Caption"/>
        <w:rPr>
          <w:sz w:val="32"/>
        </w:rPr>
      </w:pPr>
      <w:proofErr w:type="spellStart"/>
      <w:proofErr w:type="gramStart"/>
      <w:r>
        <w:t>Hình</w:t>
      </w:r>
      <w:proofErr w:type="spellEnd"/>
      <w:r>
        <w:t xml:space="preserve">  </w:t>
      </w:r>
      <w:r w:rsidR="002752F8">
        <w:rPr>
          <w:rFonts w:hint="eastAsia"/>
          <w:lang w:eastAsia="ja-JP"/>
        </w:rPr>
        <w:t>33</w:t>
      </w:r>
      <w:proofErr w:type="gramEnd"/>
      <w:r>
        <w:rPr>
          <w:rFonts w:hint="eastAsia"/>
          <w:lang w:eastAsia="ja-JP"/>
        </w:rPr>
        <w:t xml:space="preserve">. </w:t>
      </w:r>
      <w:r w:rsidRPr="000577B9">
        <w:rPr>
          <w:lang w:eastAsia="ja-JP"/>
        </w:rPr>
        <w:t xml:space="preserve">Giao </w:t>
      </w:r>
      <w:proofErr w:type="spellStart"/>
      <w:r w:rsidRPr="000577B9">
        <w:rPr>
          <w:lang w:eastAsia="ja-JP"/>
        </w:rPr>
        <w:t>diện</w:t>
      </w:r>
      <w:proofErr w:type="spellEnd"/>
      <w:r w:rsidRPr="000577B9">
        <w:rPr>
          <w:lang w:eastAsia="ja-JP"/>
        </w:rPr>
        <w:t xml:space="preserve"> </w:t>
      </w:r>
      <w:proofErr w:type="spellStart"/>
      <w:r>
        <w:rPr>
          <w:rFonts w:hint="eastAsia"/>
          <w:lang w:eastAsia="ja-JP"/>
        </w:rPr>
        <w:t>Đăng</w:t>
      </w:r>
      <w:proofErr w:type="spellEnd"/>
      <w:r>
        <w:rPr>
          <w:rFonts w:hint="eastAsia"/>
          <w:lang w:eastAsia="ja-JP"/>
        </w:rPr>
        <w:t xml:space="preserve"> </w:t>
      </w:r>
      <w:proofErr w:type="spellStart"/>
      <w:r>
        <w:rPr>
          <w:rFonts w:hint="eastAsia"/>
          <w:lang w:eastAsia="ja-JP"/>
        </w:rPr>
        <w:t>nh</w:t>
      </w:r>
      <w:r>
        <w:rPr>
          <w:lang w:eastAsia="ja-JP"/>
        </w:rPr>
        <w:t>ậ</w:t>
      </w:r>
      <w:r>
        <w:rPr>
          <w:rFonts w:hint="eastAsia"/>
          <w:lang w:eastAsia="ja-JP"/>
        </w:rPr>
        <w:t>p</w:t>
      </w:r>
      <w:proofErr w:type="spellEnd"/>
    </w:p>
    <w:p w14:paraId="7B67B8F4" w14:textId="51D8D43E" w:rsidR="00192EB2" w:rsidRDefault="00192EB2" w:rsidP="00124645">
      <w:pPr>
        <w:pStyle w:val="Heading2"/>
      </w:pPr>
      <w:bookmarkStart w:id="2165" w:name="_Toc216117371"/>
      <w:r>
        <w:t>3.1</w:t>
      </w:r>
      <w:r w:rsidR="0032656D">
        <w:rPr>
          <w:rFonts w:hint="eastAsia"/>
          <w:lang w:eastAsia="ja-JP"/>
        </w:rPr>
        <w:t>1</w:t>
      </w:r>
      <w:r>
        <w:t xml:space="preserve">. Giao </w:t>
      </w:r>
      <w:proofErr w:type="spellStart"/>
      <w:r>
        <w:t>diện</w:t>
      </w:r>
      <w:proofErr w:type="spellEnd"/>
      <w:r>
        <w:t xml:space="preserve"> </w:t>
      </w:r>
      <w:proofErr w:type="spellStart"/>
      <w:r>
        <w:t>Đăng</w:t>
      </w:r>
      <w:proofErr w:type="spellEnd"/>
      <w:r>
        <w:t xml:space="preserve"> </w:t>
      </w:r>
      <w:proofErr w:type="spellStart"/>
      <w:r>
        <w:t>ký</w:t>
      </w:r>
      <w:bookmarkEnd w:id="2165"/>
      <w:proofErr w:type="spellEnd"/>
    </w:p>
    <w:p w14:paraId="78A9B671" w14:textId="77777777" w:rsidR="000C6AB2" w:rsidRPr="000C6AB2" w:rsidRDefault="000C6AB2" w:rsidP="000C6AB2">
      <w:pPr>
        <w:spacing w:before="0"/>
        <w:ind w:firstLine="284"/>
        <w:rPr>
          <w:sz w:val="32"/>
        </w:rPr>
      </w:pPr>
      <w:r w:rsidRPr="000C6AB2">
        <w:rPr>
          <w:szCs w:val="18"/>
        </w:rPr>
        <w:t xml:space="preserve">Giao </w:t>
      </w:r>
      <w:proofErr w:type="spellStart"/>
      <w:r w:rsidRPr="000C6AB2">
        <w:rPr>
          <w:szCs w:val="18"/>
        </w:rPr>
        <w:t>diện</w:t>
      </w:r>
      <w:proofErr w:type="spellEnd"/>
      <w:r w:rsidRPr="000C6AB2">
        <w:rPr>
          <w:szCs w:val="18"/>
        </w:rPr>
        <w:t xml:space="preserve"> </w:t>
      </w:r>
      <w:proofErr w:type="spellStart"/>
      <w:r w:rsidRPr="000C6AB2">
        <w:rPr>
          <w:szCs w:val="18"/>
        </w:rPr>
        <w:t>Đăng</w:t>
      </w:r>
      <w:proofErr w:type="spellEnd"/>
      <w:r w:rsidRPr="000C6AB2">
        <w:rPr>
          <w:szCs w:val="18"/>
        </w:rPr>
        <w:t xml:space="preserve"> </w:t>
      </w:r>
      <w:proofErr w:type="spellStart"/>
      <w:r w:rsidRPr="000C6AB2">
        <w:rPr>
          <w:szCs w:val="18"/>
        </w:rPr>
        <w:t>ký</w:t>
      </w:r>
      <w:proofErr w:type="spellEnd"/>
      <w:r w:rsidRPr="000C6AB2">
        <w:rPr>
          <w:szCs w:val="18"/>
        </w:rPr>
        <w:t xml:space="preserve"> </w:t>
      </w:r>
      <w:proofErr w:type="spellStart"/>
      <w:r w:rsidRPr="000C6AB2">
        <w:rPr>
          <w:szCs w:val="18"/>
        </w:rPr>
        <w:t>yêu</w:t>
      </w:r>
      <w:proofErr w:type="spellEnd"/>
      <w:r w:rsidRPr="000C6AB2">
        <w:rPr>
          <w:szCs w:val="18"/>
        </w:rPr>
        <w:t xml:space="preserve"> </w:t>
      </w:r>
      <w:proofErr w:type="spellStart"/>
      <w:r w:rsidRPr="000C6AB2">
        <w:rPr>
          <w:szCs w:val="18"/>
        </w:rPr>
        <w:t>cầu</w:t>
      </w:r>
      <w:proofErr w:type="spellEnd"/>
      <w:r w:rsidRPr="000C6AB2">
        <w:rPr>
          <w:szCs w:val="18"/>
        </w:rPr>
        <w:t xml:space="preserve"> </w:t>
      </w:r>
      <w:proofErr w:type="spellStart"/>
      <w:r w:rsidRPr="000C6AB2">
        <w:rPr>
          <w:szCs w:val="18"/>
        </w:rPr>
        <w:t>người</w:t>
      </w:r>
      <w:proofErr w:type="spellEnd"/>
      <w:r w:rsidRPr="000C6AB2">
        <w:rPr>
          <w:szCs w:val="18"/>
        </w:rPr>
        <w:t xml:space="preserve"> </w:t>
      </w:r>
      <w:proofErr w:type="spellStart"/>
      <w:r w:rsidRPr="000C6AB2">
        <w:rPr>
          <w:szCs w:val="18"/>
        </w:rPr>
        <w:t>dùng</w:t>
      </w:r>
      <w:proofErr w:type="spellEnd"/>
      <w:r w:rsidRPr="000C6AB2">
        <w:rPr>
          <w:szCs w:val="18"/>
        </w:rPr>
        <w:t xml:space="preserve"> </w:t>
      </w:r>
      <w:proofErr w:type="spellStart"/>
      <w:r w:rsidRPr="000C6AB2">
        <w:rPr>
          <w:szCs w:val="18"/>
        </w:rPr>
        <w:t>nhập</w:t>
      </w:r>
      <w:proofErr w:type="spellEnd"/>
      <w:r w:rsidRPr="000C6AB2">
        <w:rPr>
          <w:szCs w:val="18"/>
        </w:rPr>
        <w:t xml:space="preserve"> </w:t>
      </w:r>
      <w:proofErr w:type="spellStart"/>
      <w:r w:rsidRPr="000C6AB2">
        <w:rPr>
          <w:szCs w:val="18"/>
        </w:rPr>
        <w:t>thông</w:t>
      </w:r>
      <w:proofErr w:type="spellEnd"/>
      <w:r w:rsidRPr="000C6AB2">
        <w:rPr>
          <w:szCs w:val="18"/>
        </w:rPr>
        <w:t xml:space="preserve"> tin </w:t>
      </w:r>
      <w:proofErr w:type="spellStart"/>
      <w:r w:rsidRPr="000C6AB2">
        <w:rPr>
          <w:szCs w:val="18"/>
        </w:rPr>
        <w:t>cơ</w:t>
      </w:r>
      <w:proofErr w:type="spellEnd"/>
      <w:r w:rsidRPr="000C6AB2">
        <w:rPr>
          <w:szCs w:val="18"/>
        </w:rPr>
        <w:t xml:space="preserve"> </w:t>
      </w:r>
      <w:proofErr w:type="spellStart"/>
      <w:r w:rsidRPr="000C6AB2">
        <w:rPr>
          <w:szCs w:val="18"/>
        </w:rPr>
        <w:t>bản</w:t>
      </w:r>
      <w:proofErr w:type="spellEnd"/>
      <w:r w:rsidRPr="000C6AB2">
        <w:rPr>
          <w:szCs w:val="18"/>
        </w:rPr>
        <w:t xml:space="preserve"> </w:t>
      </w:r>
      <w:proofErr w:type="spellStart"/>
      <w:r w:rsidRPr="000C6AB2">
        <w:rPr>
          <w:szCs w:val="18"/>
        </w:rPr>
        <w:t>như</w:t>
      </w:r>
      <w:proofErr w:type="spellEnd"/>
      <w:r w:rsidRPr="000C6AB2">
        <w:rPr>
          <w:szCs w:val="18"/>
        </w:rPr>
        <w:t xml:space="preserve"> email, </w:t>
      </w:r>
      <w:proofErr w:type="spellStart"/>
      <w:r w:rsidRPr="000C6AB2">
        <w:rPr>
          <w:szCs w:val="18"/>
        </w:rPr>
        <w:t>mật</w:t>
      </w:r>
      <w:proofErr w:type="spellEnd"/>
      <w:r w:rsidRPr="000C6AB2">
        <w:rPr>
          <w:szCs w:val="18"/>
        </w:rPr>
        <w:t xml:space="preserve"> </w:t>
      </w:r>
      <w:proofErr w:type="spellStart"/>
      <w:r w:rsidRPr="000C6AB2">
        <w:rPr>
          <w:szCs w:val="18"/>
        </w:rPr>
        <w:t>khẩu</w:t>
      </w:r>
      <w:proofErr w:type="spellEnd"/>
      <w:r w:rsidRPr="000C6AB2">
        <w:rPr>
          <w:szCs w:val="18"/>
        </w:rPr>
        <w:t xml:space="preserve">, </w:t>
      </w:r>
      <w:proofErr w:type="spellStart"/>
      <w:r w:rsidRPr="000C6AB2">
        <w:rPr>
          <w:szCs w:val="18"/>
        </w:rPr>
        <w:t>và</w:t>
      </w:r>
      <w:proofErr w:type="spellEnd"/>
      <w:r w:rsidRPr="000C6AB2">
        <w:rPr>
          <w:szCs w:val="18"/>
        </w:rPr>
        <w:t xml:space="preserve"> </w:t>
      </w:r>
      <w:proofErr w:type="spellStart"/>
      <w:r w:rsidRPr="000C6AB2">
        <w:rPr>
          <w:szCs w:val="18"/>
        </w:rPr>
        <w:t>xác</w:t>
      </w:r>
      <w:proofErr w:type="spellEnd"/>
      <w:r w:rsidRPr="000C6AB2">
        <w:rPr>
          <w:szCs w:val="18"/>
        </w:rPr>
        <w:t xml:space="preserve"> </w:t>
      </w:r>
      <w:proofErr w:type="spellStart"/>
      <w:r w:rsidRPr="000C6AB2">
        <w:rPr>
          <w:szCs w:val="18"/>
        </w:rPr>
        <w:t>nhận</w:t>
      </w:r>
      <w:proofErr w:type="spellEnd"/>
      <w:r w:rsidRPr="000C6AB2">
        <w:rPr>
          <w:szCs w:val="18"/>
        </w:rPr>
        <w:t xml:space="preserve"> </w:t>
      </w:r>
      <w:proofErr w:type="spellStart"/>
      <w:r w:rsidRPr="000C6AB2">
        <w:rPr>
          <w:szCs w:val="18"/>
        </w:rPr>
        <w:t>mật</w:t>
      </w:r>
      <w:proofErr w:type="spellEnd"/>
      <w:r w:rsidRPr="000C6AB2">
        <w:rPr>
          <w:szCs w:val="18"/>
        </w:rPr>
        <w:t xml:space="preserve"> </w:t>
      </w:r>
      <w:proofErr w:type="spellStart"/>
      <w:r w:rsidRPr="000C6AB2">
        <w:rPr>
          <w:szCs w:val="18"/>
        </w:rPr>
        <w:t>khẩu</w:t>
      </w:r>
      <w:proofErr w:type="spellEnd"/>
      <w:r w:rsidRPr="000C6AB2">
        <w:rPr>
          <w:szCs w:val="18"/>
        </w:rPr>
        <w:t xml:space="preserve">. Sau </w:t>
      </w:r>
      <w:proofErr w:type="spellStart"/>
      <w:r w:rsidRPr="000C6AB2">
        <w:rPr>
          <w:szCs w:val="18"/>
        </w:rPr>
        <w:t>khi</w:t>
      </w:r>
      <w:proofErr w:type="spellEnd"/>
      <w:r w:rsidRPr="000C6AB2">
        <w:rPr>
          <w:szCs w:val="18"/>
        </w:rPr>
        <w:t xml:space="preserve"> submit, </w:t>
      </w:r>
      <w:proofErr w:type="spellStart"/>
      <w:r w:rsidRPr="000C6AB2">
        <w:rPr>
          <w:szCs w:val="18"/>
        </w:rPr>
        <w:t>hệ</w:t>
      </w:r>
      <w:proofErr w:type="spellEnd"/>
      <w:r w:rsidRPr="000C6AB2">
        <w:rPr>
          <w:szCs w:val="18"/>
        </w:rPr>
        <w:t xml:space="preserve"> </w:t>
      </w:r>
      <w:proofErr w:type="spellStart"/>
      <w:r w:rsidRPr="000C6AB2">
        <w:rPr>
          <w:szCs w:val="18"/>
        </w:rPr>
        <w:t>thống</w:t>
      </w:r>
      <w:proofErr w:type="spellEnd"/>
      <w:r w:rsidRPr="000C6AB2">
        <w:rPr>
          <w:szCs w:val="18"/>
        </w:rPr>
        <w:t xml:space="preserve"> </w:t>
      </w:r>
      <w:proofErr w:type="spellStart"/>
      <w:r w:rsidRPr="000C6AB2">
        <w:rPr>
          <w:szCs w:val="18"/>
        </w:rPr>
        <w:t>gửi</w:t>
      </w:r>
      <w:proofErr w:type="spellEnd"/>
      <w:r w:rsidRPr="000C6AB2">
        <w:rPr>
          <w:szCs w:val="18"/>
        </w:rPr>
        <w:t xml:space="preserve"> </w:t>
      </w:r>
      <w:proofErr w:type="spellStart"/>
      <w:r w:rsidRPr="000C6AB2">
        <w:rPr>
          <w:szCs w:val="18"/>
        </w:rPr>
        <w:t>mã</w:t>
      </w:r>
      <w:proofErr w:type="spellEnd"/>
      <w:r w:rsidRPr="000C6AB2">
        <w:rPr>
          <w:szCs w:val="18"/>
        </w:rPr>
        <w:t xml:space="preserve"> OTP qua email </w:t>
      </w:r>
      <w:proofErr w:type="spellStart"/>
      <w:r w:rsidRPr="000C6AB2">
        <w:rPr>
          <w:szCs w:val="18"/>
        </w:rPr>
        <w:t>để</w:t>
      </w:r>
      <w:proofErr w:type="spellEnd"/>
      <w:r w:rsidRPr="000C6AB2">
        <w:rPr>
          <w:szCs w:val="18"/>
        </w:rPr>
        <w:t xml:space="preserve"> </w:t>
      </w:r>
      <w:proofErr w:type="spellStart"/>
      <w:r w:rsidRPr="000C6AB2">
        <w:rPr>
          <w:szCs w:val="18"/>
        </w:rPr>
        <w:t>xác</w:t>
      </w:r>
      <w:proofErr w:type="spellEnd"/>
      <w:r w:rsidRPr="000C6AB2">
        <w:rPr>
          <w:szCs w:val="18"/>
        </w:rPr>
        <w:t xml:space="preserve"> </w:t>
      </w:r>
      <w:proofErr w:type="spellStart"/>
      <w:r w:rsidRPr="000C6AB2">
        <w:rPr>
          <w:szCs w:val="18"/>
        </w:rPr>
        <w:t>thực</w:t>
      </w:r>
      <w:proofErr w:type="spellEnd"/>
      <w:r w:rsidRPr="000C6AB2">
        <w:rPr>
          <w:szCs w:val="18"/>
        </w:rPr>
        <w:t xml:space="preserve">. Giao </w:t>
      </w:r>
      <w:proofErr w:type="spellStart"/>
      <w:r w:rsidRPr="000C6AB2">
        <w:rPr>
          <w:szCs w:val="18"/>
        </w:rPr>
        <w:t>diện</w:t>
      </w:r>
      <w:proofErr w:type="spellEnd"/>
      <w:r w:rsidRPr="000C6AB2">
        <w:rPr>
          <w:szCs w:val="18"/>
        </w:rPr>
        <w:t xml:space="preserve"> </w:t>
      </w:r>
      <w:proofErr w:type="spellStart"/>
      <w:r w:rsidRPr="000C6AB2">
        <w:rPr>
          <w:szCs w:val="18"/>
        </w:rPr>
        <w:t>sử</w:t>
      </w:r>
      <w:proofErr w:type="spellEnd"/>
      <w:r w:rsidRPr="000C6AB2">
        <w:rPr>
          <w:szCs w:val="18"/>
        </w:rPr>
        <w:t xml:space="preserve"> </w:t>
      </w:r>
      <w:proofErr w:type="spellStart"/>
      <w:r w:rsidRPr="000C6AB2">
        <w:rPr>
          <w:szCs w:val="18"/>
        </w:rPr>
        <w:t>dụng</w:t>
      </w:r>
      <w:proofErr w:type="spellEnd"/>
      <w:r w:rsidRPr="000C6AB2">
        <w:rPr>
          <w:szCs w:val="18"/>
        </w:rPr>
        <w:t xml:space="preserve"> </w:t>
      </w:r>
      <w:proofErr w:type="spellStart"/>
      <w:r w:rsidRPr="000C6AB2">
        <w:rPr>
          <w:szCs w:val="18"/>
        </w:rPr>
        <w:t>Nodemailer</w:t>
      </w:r>
      <w:proofErr w:type="spellEnd"/>
      <w:r w:rsidRPr="000C6AB2">
        <w:rPr>
          <w:szCs w:val="18"/>
        </w:rPr>
        <w:t xml:space="preserve"> </w:t>
      </w:r>
      <w:proofErr w:type="spellStart"/>
      <w:r w:rsidRPr="000C6AB2">
        <w:rPr>
          <w:szCs w:val="18"/>
        </w:rPr>
        <w:t>để</w:t>
      </w:r>
      <w:proofErr w:type="spellEnd"/>
      <w:r w:rsidRPr="000C6AB2">
        <w:rPr>
          <w:szCs w:val="18"/>
        </w:rPr>
        <w:t xml:space="preserve"> </w:t>
      </w:r>
      <w:proofErr w:type="spellStart"/>
      <w:r w:rsidRPr="000C6AB2">
        <w:rPr>
          <w:szCs w:val="18"/>
        </w:rPr>
        <w:t>gửi</w:t>
      </w:r>
      <w:proofErr w:type="spellEnd"/>
      <w:r w:rsidRPr="000C6AB2">
        <w:rPr>
          <w:szCs w:val="18"/>
        </w:rPr>
        <w:t xml:space="preserve"> email </w:t>
      </w:r>
      <w:proofErr w:type="spellStart"/>
      <w:r w:rsidRPr="000C6AB2">
        <w:rPr>
          <w:szCs w:val="18"/>
        </w:rPr>
        <w:t>và</w:t>
      </w:r>
      <w:proofErr w:type="spellEnd"/>
      <w:r w:rsidRPr="000C6AB2">
        <w:rPr>
          <w:szCs w:val="18"/>
        </w:rPr>
        <w:t xml:space="preserve"> </w:t>
      </w:r>
      <w:proofErr w:type="spellStart"/>
      <w:r w:rsidRPr="000C6AB2">
        <w:rPr>
          <w:szCs w:val="18"/>
        </w:rPr>
        <w:t>kiểm</w:t>
      </w:r>
      <w:proofErr w:type="spellEnd"/>
      <w:r w:rsidRPr="000C6AB2">
        <w:rPr>
          <w:szCs w:val="18"/>
        </w:rPr>
        <w:t xml:space="preserve"> </w:t>
      </w:r>
      <w:proofErr w:type="spellStart"/>
      <w:r w:rsidRPr="000C6AB2">
        <w:rPr>
          <w:szCs w:val="18"/>
        </w:rPr>
        <w:t>tra</w:t>
      </w:r>
      <w:proofErr w:type="spellEnd"/>
      <w:r w:rsidRPr="000C6AB2">
        <w:rPr>
          <w:szCs w:val="18"/>
        </w:rPr>
        <w:t xml:space="preserve"> </w:t>
      </w:r>
      <w:proofErr w:type="spellStart"/>
      <w:r w:rsidRPr="000C6AB2">
        <w:rPr>
          <w:szCs w:val="18"/>
        </w:rPr>
        <w:t>tính</w:t>
      </w:r>
      <w:proofErr w:type="spellEnd"/>
      <w:r w:rsidRPr="000C6AB2">
        <w:rPr>
          <w:szCs w:val="18"/>
        </w:rPr>
        <w:t xml:space="preserve"> </w:t>
      </w:r>
      <w:proofErr w:type="spellStart"/>
      <w:r w:rsidRPr="000C6AB2">
        <w:rPr>
          <w:szCs w:val="18"/>
        </w:rPr>
        <w:t>hợp</w:t>
      </w:r>
      <w:proofErr w:type="spellEnd"/>
      <w:r w:rsidRPr="000C6AB2">
        <w:rPr>
          <w:szCs w:val="18"/>
        </w:rPr>
        <w:t xml:space="preserve"> </w:t>
      </w:r>
      <w:proofErr w:type="spellStart"/>
      <w:r w:rsidRPr="000C6AB2">
        <w:rPr>
          <w:szCs w:val="18"/>
        </w:rPr>
        <w:t>lệ</w:t>
      </w:r>
      <w:proofErr w:type="spellEnd"/>
      <w:r w:rsidRPr="000C6AB2">
        <w:rPr>
          <w:szCs w:val="18"/>
        </w:rPr>
        <w:t xml:space="preserve"> </w:t>
      </w:r>
      <w:proofErr w:type="spellStart"/>
      <w:r w:rsidRPr="000C6AB2">
        <w:rPr>
          <w:szCs w:val="18"/>
        </w:rPr>
        <w:t>của</w:t>
      </w:r>
      <w:proofErr w:type="spellEnd"/>
      <w:r w:rsidRPr="000C6AB2">
        <w:rPr>
          <w:szCs w:val="18"/>
        </w:rPr>
        <w:t xml:space="preserve"> </w:t>
      </w:r>
      <w:proofErr w:type="spellStart"/>
      <w:r w:rsidRPr="000C6AB2">
        <w:rPr>
          <w:szCs w:val="18"/>
        </w:rPr>
        <w:t>dữ</w:t>
      </w:r>
      <w:proofErr w:type="spellEnd"/>
      <w:r w:rsidRPr="000C6AB2">
        <w:rPr>
          <w:szCs w:val="18"/>
        </w:rPr>
        <w:t xml:space="preserve"> </w:t>
      </w:r>
      <w:proofErr w:type="spellStart"/>
      <w:r w:rsidRPr="000C6AB2">
        <w:rPr>
          <w:szCs w:val="18"/>
        </w:rPr>
        <w:t>liệu</w:t>
      </w:r>
      <w:proofErr w:type="spellEnd"/>
      <w:r w:rsidRPr="000C6AB2">
        <w:rPr>
          <w:szCs w:val="18"/>
        </w:rPr>
        <w:t xml:space="preserve"> </w:t>
      </w:r>
      <w:proofErr w:type="spellStart"/>
      <w:r w:rsidRPr="000C6AB2">
        <w:rPr>
          <w:szCs w:val="18"/>
        </w:rPr>
        <w:t>đầu</w:t>
      </w:r>
      <w:proofErr w:type="spellEnd"/>
      <w:r w:rsidRPr="000C6AB2">
        <w:rPr>
          <w:szCs w:val="18"/>
        </w:rPr>
        <w:t xml:space="preserve"> </w:t>
      </w:r>
      <w:proofErr w:type="spellStart"/>
      <w:r w:rsidRPr="000C6AB2">
        <w:rPr>
          <w:szCs w:val="18"/>
        </w:rPr>
        <w:t>vào</w:t>
      </w:r>
      <w:proofErr w:type="spellEnd"/>
      <w:r w:rsidRPr="000C6AB2">
        <w:rPr>
          <w:szCs w:val="18"/>
        </w:rPr>
        <w:t>.</w:t>
      </w:r>
    </w:p>
    <w:p w14:paraId="08684993" w14:textId="77777777" w:rsidR="00192EB2" w:rsidRDefault="00192EB2" w:rsidP="00C96C60">
      <w:pPr>
        <w:spacing w:before="0"/>
        <w:rPr>
          <w:sz w:val="32"/>
        </w:rPr>
      </w:pPr>
    </w:p>
    <w:p w14:paraId="2A84802E" w14:textId="77777777" w:rsidR="00993E62" w:rsidRDefault="006350B0" w:rsidP="00993E62">
      <w:pPr>
        <w:keepNext/>
        <w:spacing w:before="0"/>
        <w:jc w:val="center"/>
      </w:pPr>
      <w:r w:rsidRPr="006350B0">
        <w:rPr>
          <w:noProof/>
          <w:sz w:val="32"/>
        </w:rPr>
        <w:drawing>
          <wp:inline distT="0" distB="0" distL="0" distR="0" wp14:anchorId="6267A50C" wp14:editId="2549D5C4">
            <wp:extent cx="1308735" cy="2538374"/>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62018" cy="2641719"/>
                    </a:xfrm>
                    <a:prstGeom prst="rect">
                      <a:avLst/>
                    </a:prstGeom>
                  </pic:spPr>
                </pic:pic>
              </a:graphicData>
            </a:graphic>
          </wp:inline>
        </w:drawing>
      </w:r>
    </w:p>
    <w:p w14:paraId="5663666D" w14:textId="08EFD543" w:rsidR="00C81A41" w:rsidRDefault="00993E62" w:rsidP="00993E62">
      <w:pPr>
        <w:pStyle w:val="Caption"/>
        <w:rPr>
          <w:lang w:eastAsia="ja-JP"/>
        </w:rPr>
      </w:pPr>
      <w:proofErr w:type="spellStart"/>
      <w:proofErr w:type="gramStart"/>
      <w:r>
        <w:t>Hình</w:t>
      </w:r>
      <w:proofErr w:type="spellEnd"/>
      <w:r>
        <w:t xml:space="preserve">  </w:t>
      </w:r>
      <w:r w:rsidR="002752F8">
        <w:rPr>
          <w:rFonts w:hint="eastAsia"/>
          <w:lang w:eastAsia="ja-JP"/>
        </w:rPr>
        <w:t>34</w:t>
      </w:r>
      <w:proofErr w:type="gramEnd"/>
      <w:r>
        <w:rPr>
          <w:rFonts w:hint="eastAsia"/>
          <w:lang w:eastAsia="ja-JP"/>
        </w:rPr>
        <w:t xml:space="preserve">. </w:t>
      </w:r>
      <w:r w:rsidRPr="009552D7">
        <w:rPr>
          <w:lang w:eastAsia="ja-JP"/>
        </w:rPr>
        <w:t xml:space="preserve">Giao </w:t>
      </w:r>
      <w:proofErr w:type="spellStart"/>
      <w:r w:rsidRPr="009552D7">
        <w:rPr>
          <w:lang w:eastAsia="ja-JP"/>
        </w:rPr>
        <w:t>diện</w:t>
      </w:r>
      <w:proofErr w:type="spellEnd"/>
      <w:r>
        <w:rPr>
          <w:rFonts w:hint="eastAsia"/>
          <w:lang w:eastAsia="ja-JP"/>
        </w:rPr>
        <w:t xml:space="preserve"> </w:t>
      </w:r>
      <w:proofErr w:type="spellStart"/>
      <w:r>
        <w:rPr>
          <w:rFonts w:hint="eastAsia"/>
          <w:lang w:eastAsia="ja-JP"/>
        </w:rPr>
        <w:t>Đăng</w:t>
      </w:r>
      <w:proofErr w:type="spellEnd"/>
      <w:r>
        <w:rPr>
          <w:rFonts w:hint="eastAsia"/>
          <w:lang w:eastAsia="ja-JP"/>
        </w:rPr>
        <w:t xml:space="preserve"> </w:t>
      </w:r>
      <w:proofErr w:type="spellStart"/>
      <w:r>
        <w:rPr>
          <w:rFonts w:hint="eastAsia"/>
          <w:lang w:eastAsia="ja-JP"/>
        </w:rPr>
        <w:t>ký</w:t>
      </w:r>
      <w:proofErr w:type="spellEnd"/>
    </w:p>
    <w:p w14:paraId="2C98CE64" w14:textId="77777777" w:rsidR="00431974" w:rsidRPr="00431974" w:rsidRDefault="00431974" w:rsidP="00431974">
      <w:pPr>
        <w:rPr>
          <w:lang w:eastAsia="ja-JP"/>
        </w:rPr>
      </w:pPr>
    </w:p>
    <w:p w14:paraId="23DB41AE" w14:textId="3E1CE5EB" w:rsidR="00192EB2" w:rsidRDefault="00192EB2" w:rsidP="00124645">
      <w:pPr>
        <w:pStyle w:val="Heading2"/>
      </w:pPr>
      <w:bookmarkStart w:id="2166" w:name="_Toc216117372"/>
      <w:r>
        <w:lastRenderedPageBreak/>
        <w:t>3.1</w:t>
      </w:r>
      <w:r w:rsidR="0032656D">
        <w:rPr>
          <w:rFonts w:hint="eastAsia"/>
          <w:lang w:eastAsia="ja-JP"/>
        </w:rPr>
        <w:t>2</w:t>
      </w:r>
      <w:r>
        <w:t xml:space="preserve">. Giao </w:t>
      </w:r>
      <w:proofErr w:type="spellStart"/>
      <w:r>
        <w:t>diện</w:t>
      </w:r>
      <w:proofErr w:type="spellEnd"/>
      <w:r>
        <w:t xml:space="preserve"> </w:t>
      </w:r>
      <w:proofErr w:type="spellStart"/>
      <w:r>
        <w:t>Quên</w:t>
      </w:r>
      <w:proofErr w:type="spellEnd"/>
      <w:r>
        <w:t xml:space="preserve"> </w:t>
      </w:r>
      <w:proofErr w:type="spellStart"/>
      <w:r>
        <w:t>mật</w:t>
      </w:r>
      <w:proofErr w:type="spellEnd"/>
      <w:r>
        <w:t xml:space="preserve"> </w:t>
      </w:r>
      <w:proofErr w:type="spellStart"/>
      <w:r>
        <w:t>khẩu</w:t>
      </w:r>
      <w:bookmarkEnd w:id="2166"/>
      <w:proofErr w:type="spellEnd"/>
    </w:p>
    <w:p w14:paraId="1902E994" w14:textId="77777777" w:rsidR="000C6AB2" w:rsidRPr="000C6AB2" w:rsidRDefault="000C6AB2" w:rsidP="000C6AB2">
      <w:pPr>
        <w:spacing w:before="0"/>
        <w:ind w:firstLine="284"/>
        <w:rPr>
          <w:szCs w:val="18"/>
        </w:rPr>
      </w:pPr>
      <w:r w:rsidRPr="000C6AB2">
        <w:rPr>
          <w:szCs w:val="18"/>
        </w:rPr>
        <w:t xml:space="preserve">Giao </w:t>
      </w:r>
      <w:proofErr w:type="spellStart"/>
      <w:r w:rsidRPr="000C6AB2">
        <w:rPr>
          <w:szCs w:val="18"/>
        </w:rPr>
        <w:t>diện</w:t>
      </w:r>
      <w:proofErr w:type="spellEnd"/>
      <w:r w:rsidRPr="000C6AB2">
        <w:rPr>
          <w:szCs w:val="18"/>
        </w:rPr>
        <w:t xml:space="preserve"> </w:t>
      </w:r>
      <w:proofErr w:type="spellStart"/>
      <w:r w:rsidRPr="000C6AB2">
        <w:rPr>
          <w:szCs w:val="18"/>
        </w:rPr>
        <w:t>Quên</w:t>
      </w:r>
      <w:proofErr w:type="spellEnd"/>
      <w:r w:rsidRPr="000C6AB2">
        <w:rPr>
          <w:szCs w:val="18"/>
        </w:rPr>
        <w:t xml:space="preserve"> </w:t>
      </w:r>
      <w:proofErr w:type="spellStart"/>
      <w:r w:rsidRPr="000C6AB2">
        <w:rPr>
          <w:szCs w:val="18"/>
        </w:rPr>
        <w:t>mật</w:t>
      </w:r>
      <w:proofErr w:type="spellEnd"/>
      <w:r w:rsidRPr="000C6AB2">
        <w:rPr>
          <w:szCs w:val="18"/>
        </w:rPr>
        <w:t xml:space="preserve"> </w:t>
      </w:r>
      <w:proofErr w:type="spellStart"/>
      <w:r w:rsidRPr="000C6AB2">
        <w:rPr>
          <w:szCs w:val="18"/>
        </w:rPr>
        <w:t>khẩu</w:t>
      </w:r>
      <w:proofErr w:type="spellEnd"/>
      <w:r w:rsidRPr="000C6AB2">
        <w:rPr>
          <w:szCs w:val="18"/>
        </w:rPr>
        <w:t xml:space="preserve"> </w:t>
      </w:r>
      <w:proofErr w:type="spellStart"/>
      <w:r w:rsidRPr="000C6AB2">
        <w:rPr>
          <w:szCs w:val="18"/>
        </w:rPr>
        <w:t>cho</w:t>
      </w:r>
      <w:proofErr w:type="spellEnd"/>
      <w:r w:rsidRPr="000C6AB2">
        <w:rPr>
          <w:szCs w:val="18"/>
        </w:rPr>
        <w:t xml:space="preserve"> </w:t>
      </w:r>
      <w:proofErr w:type="spellStart"/>
      <w:r w:rsidRPr="000C6AB2">
        <w:rPr>
          <w:szCs w:val="18"/>
        </w:rPr>
        <w:t>phép</w:t>
      </w:r>
      <w:proofErr w:type="spellEnd"/>
      <w:r w:rsidRPr="000C6AB2">
        <w:rPr>
          <w:szCs w:val="18"/>
        </w:rPr>
        <w:t xml:space="preserve"> </w:t>
      </w:r>
      <w:proofErr w:type="spellStart"/>
      <w:r w:rsidRPr="000C6AB2">
        <w:rPr>
          <w:szCs w:val="18"/>
        </w:rPr>
        <w:t>người</w:t>
      </w:r>
      <w:proofErr w:type="spellEnd"/>
      <w:r w:rsidRPr="000C6AB2">
        <w:rPr>
          <w:szCs w:val="18"/>
        </w:rPr>
        <w:t xml:space="preserve"> </w:t>
      </w:r>
      <w:proofErr w:type="spellStart"/>
      <w:r w:rsidRPr="000C6AB2">
        <w:rPr>
          <w:szCs w:val="18"/>
        </w:rPr>
        <w:t>dùng</w:t>
      </w:r>
      <w:proofErr w:type="spellEnd"/>
      <w:r w:rsidRPr="000C6AB2">
        <w:rPr>
          <w:szCs w:val="18"/>
        </w:rPr>
        <w:t xml:space="preserve"> </w:t>
      </w:r>
      <w:proofErr w:type="spellStart"/>
      <w:r w:rsidRPr="000C6AB2">
        <w:rPr>
          <w:szCs w:val="18"/>
        </w:rPr>
        <w:t>nhập</w:t>
      </w:r>
      <w:proofErr w:type="spellEnd"/>
      <w:r w:rsidRPr="000C6AB2">
        <w:rPr>
          <w:szCs w:val="18"/>
        </w:rPr>
        <w:t xml:space="preserve"> email </w:t>
      </w:r>
      <w:proofErr w:type="spellStart"/>
      <w:r w:rsidRPr="000C6AB2">
        <w:rPr>
          <w:szCs w:val="18"/>
        </w:rPr>
        <w:t>để</w:t>
      </w:r>
      <w:proofErr w:type="spellEnd"/>
      <w:r w:rsidRPr="000C6AB2">
        <w:rPr>
          <w:szCs w:val="18"/>
        </w:rPr>
        <w:t xml:space="preserve"> </w:t>
      </w:r>
      <w:proofErr w:type="spellStart"/>
      <w:r w:rsidRPr="000C6AB2">
        <w:rPr>
          <w:szCs w:val="18"/>
        </w:rPr>
        <w:t>nhận</w:t>
      </w:r>
      <w:proofErr w:type="spellEnd"/>
      <w:r w:rsidRPr="000C6AB2">
        <w:rPr>
          <w:szCs w:val="18"/>
        </w:rPr>
        <w:t xml:space="preserve"> </w:t>
      </w:r>
      <w:proofErr w:type="spellStart"/>
      <w:r w:rsidRPr="000C6AB2">
        <w:rPr>
          <w:szCs w:val="18"/>
        </w:rPr>
        <w:t>liên</w:t>
      </w:r>
      <w:proofErr w:type="spellEnd"/>
      <w:r w:rsidRPr="000C6AB2">
        <w:rPr>
          <w:szCs w:val="18"/>
        </w:rPr>
        <w:t xml:space="preserve"> </w:t>
      </w:r>
      <w:proofErr w:type="spellStart"/>
      <w:r w:rsidRPr="000C6AB2">
        <w:rPr>
          <w:szCs w:val="18"/>
        </w:rPr>
        <w:t>kết</w:t>
      </w:r>
      <w:proofErr w:type="spellEnd"/>
      <w:r w:rsidRPr="000C6AB2">
        <w:rPr>
          <w:szCs w:val="18"/>
        </w:rPr>
        <w:t xml:space="preserve"> </w:t>
      </w:r>
      <w:proofErr w:type="spellStart"/>
      <w:r w:rsidRPr="000C6AB2">
        <w:rPr>
          <w:szCs w:val="18"/>
        </w:rPr>
        <w:t>hoặc</w:t>
      </w:r>
      <w:proofErr w:type="spellEnd"/>
      <w:r w:rsidRPr="000C6AB2">
        <w:rPr>
          <w:szCs w:val="18"/>
        </w:rPr>
        <w:t xml:space="preserve"> </w:t>
      </w:r>
      <w:proofErr w:type="spellStart"/>
      <w:r w:rsidRPr="000C6AB2">
        <w:rPr>
          <w:szCs w:val="18"/>
        </w:rPr>
        <w:t>mã</w:t>
      </w:r>
      <w:proofErr w:type="spellEnd"/>
      <w:r w:rsidRPr="000C6AB2">
        <w:rPr>
          <w:szCs w:val="18"/>
        </w:rPr>
        <w:t xml:space="preserve"> OTP </w:t>
      </w:r>
      <w:proofErr w:type="spellStart"/>
      <w:r w:rsidRPr="000C6AB2">
        <w:rPr>
          <w:szCs w:val="18"/>
        </w:rPr>
        <w:t>khôi</w:t>
      </w:r>
      <w:proofErr w:type="spellEnd"/>
      <w:r w:rsidRPr="000C6AB2">
        <w:rPr>
          <w:szCs w:val="18"/>
        </w:rPr>
        <w:t xml:space="preserve"> </w:t>
      </w:r>
      <w:proofErr w:type="spellStart"/>
      <w:r w:rsidRPr="000C6AB2">
        <w:rPr>
          <w:szCs w:val="18"/>
        </w:rPr>
        <w:t>phục</w:t>
      </w:r>
      <w:proofErr w:type="spellEnd"/>
      <w:r w:rsidRPr="000C6AB2">
        <w:rPr>
          <w:szCs w:val="18"/>
        </w:rPr>
        <w:t xml:space="preserve">. Quy </w:t>
      </w:r>
      <w:proofErr w:type="spellStart"/>
      <w:r w:rsidRPr="000C6AB2">
        <w:rPr>
          <w:szCs w:val="18"/>
        </w:rPr>
        <w:t>trình</w:t>
      </w:r>
      <w:proofErr w:type="spellEnd"/>
      <w:r w:rsidRPr="000C6AB2">
        <w:rPr>
          <w:szCs w:val="18"/>
        </w:rPr>
        <w:t xml:space="preserve"> bao </w:t>
      </w:r>
      <w:proofErr w:type="spellStart"/>
      <w:r w:rsidRPr="000C6AB2">
        <w:rPr>
          <w:szCs w:val="18"/>
        </w:rPr>
        <w:t>gồm</w:t>
      </w:r>
      <w:proofErr w:type="spellEnd"/>
      <w:r w:rsidRPr="000C6AB2">
        <w:rPr>
          <w:szCs w:val="18"/>
        </w:rPr>
        <w:t xml:space="preserve"> </w:t>
      </w:r>
      <w:proofErr w:type="spellStart"/>
      <w:r w:rsidRPr="000C6AB2">
        <w:rPr>
          <w:szCs w:val="18"/>
        </w:rPr>
        <w:t>gửi</w:t>
      </w:r>
      <w:proofErr w:type="spellEnd"/>
      <w:r w:rsidRPr="000C6AB2">
        <w:rPr>
          <w:szCs w:val="18"/>
        </w:rPr>
        <w:t xml:space="preserve"> email </w:t>
      </w:r>
      <w:proofErr w:type="spellStart"/>
      <w:r w:rsidRPr="000C6AB2">
        <w:rPr>
          <w:szCs w:val="18"/>
        </w:rPr>
        <w:t>xác</w:t>
      </w:r>
      <w:proofErr w:type="spellEnd"/>
      <w:r w:rsidRPr="000C6AB2">
        <w:rPr>
          <w:szCs w:val="18"/>
        </w:rPr>
        <w:t xml:space="preserve"> </w:t>
      </w:r>
      <w:proofErr w:type="spellStart"/>
      <w:r w:rsidRPr="000C6AB2">
        <w:rPr>
          <w:szCs w:val="18"/>
        </w:rPr>
        <w:t>thực</w:t>
      </w:r>
      <w:proofErr w:type="spellEnd"/>
      <w:r w:rsidRPr="000C6AB2">
        <w:rPr>
          <w:szCs w:val="18"/>
        </w:rPr>
        <w:t xml:space="preserve"> </w:t>
      </w:r>
      <w:proofErr w:type="spellStart"/>
      <w:r w:rsidRPr="000C6AB2">
        <w:rPr>
          <w:szCs w:val="18"/>
        </w:rPr>
        <w:t>và</w:t>
      </w:r>
      <w:proofErr w:type="spellEnd"/>
      <w:r w:rsidRPr="000C6AB2">
        <w:rPr>
          <w:szCs w:val="18"/>
        </w:rPr>
        <w:t xml:space="preserve"> </w:t>
      </w:r>
      <w:proofErr w:type="spellStart"/>
      <w:r w:rsidRPr="000C6AB2">
        <w:rPr>
          <w:szCs w:val="18"/>
        </w:rPr>
        <w:t>hướng</w:t>
      </w:r>
      <w:proofErr w:type="spellEnd"/>
      <w:r w:rsidRPr="000C6AB2">
        <w:rPr>
          <w:szCs w:val="18"/>
        </w:rPr>
        <w:t xml:space="preserve"> </w:t>
      </w:r>
      <w:proofErr w:type="spellStart"/>
      <w:r w:rsidRPr="000C6AB2">
        <w:rPr>
          <w:szCs w:val="18"/>
        </w:rPr>
        <w:t>dẫn</w:t>
      </w:r>
      <w:proofErr w:type="spellEnd"/>
      <w:r w:rsidRPr="000C6AB2">
        <w:rPr>
          <w:szCs w:val="18"/>
        </w:rPr>
        <w:t xml:space="preserve"> </w:t>
      </w:r>
      <w:proofErr w:type="spellStart"/>
      <w:r w:rsidRPr="000C6AB2">
        <w:rPr>
          <w:szCs w:val="18"/>
        </w:rPr>
        <w:t>đặt</w:t>
      </w:r>
      <w:proofErr w:type="spellEnd"/>
      <w:r w:rsidRPr="000C6AB2">
        <w:rPr>
          <w:szCs w:val="18"/>
        </w:rPr>
        <w:t xml:space="preserve"> </w:t>
      </w:r>
      <w:proofErr w:type="spellStart"/>
      <w:r w:rsidRPr="000C6AB2">
        <w:rPr>
          <w:szCs w:val="18"/>
        </w:rPr>
        <w:t>mật</w:t>
      </w:r>
      <w:proofErr w:type="spellEnd"/>
      <w:r w:rsidRPr="000C6AB2">
        <w:rPr>
          <w:szCs w:val="18"/>
        </w:rPr>
        <w:t xml:space="preserve"> </w:t>
      </w:r>
      <w:proofErr w:type="spellStart"/>
      <w:r w:rsidRPr="000C6AB2">
        <w:rPr>
          <w:szCs w:val="18"/>
        </w:rPr>
        <w:t>khẩu</w:t>
      </w:r>
      <w:proofErr w:type="spellEnd"/>
      <w:r w:rsidRPr="000C6AB2">
        <w:rPr>
          <w:szCs w:val="18"/>
        </w:rPr>
        <w:t xml:space="preserve"> </w:t>
      </w:r>
      <w:proofErr w:type="spellStart"/>
      <w:r w:rsidRPr="000C6AB2">
        <w:rPr>
          <w:szCs w:val="18"/>
        </w:rPr>
        <w:t>mới</w:t>
      </w:r>
      <w:proofErr w:type="spellEnd"/>
      <w:r w:rsidRPr="000C6AB2">
        <w:rPr>
          <w:szCs w:val="18"/>
        </w:rPr>
        <w:t xml:space="preserve">. </w:t>
      </w:r>
      <w:proofErr w:type="spellStart"/>
      <w:r w:rsidRPr="000C6AB2">
        <w:rPr>
          <w:szCs w:val="18"/>
        </w:rPr>
        <w:t>Chức</w:t>
      </w:r>
      <w:proofErr w:type="spellEnd"/>
      <w:r w:rsidRPr="000C6AB2">
        <w:rPr>
          <w:szCs w:val="18"/>
        </w:rPr>
        <w:t xml:space="preserve"> </w:t>
      </w:r>
      <w:proofErr w:type="spellStart"/>
      <w:r w:rsidRPr="000C6AB2">
        <w:rPr>
          <w:szCs w:val="18"/>
        </w:rPr>
        <w:t>năng</w:t>
      </w:r>
      <w:proofErr w:type="spellEnd"/>
      <w:r w:rsidRPr="000C6AB2">
        <w:rPr>
          <w:szCs w:val="18"/>
        </w:rPr>
        <w:t xml:space="preserve"> </w:t>
      </w:r>
      <w:proofErr w:type="spellStart"/>
      <w:r w:rsidRPr="000C6AB2">
        <w:rPr>
          <w:szCs w:val="18"/>
        </w:rPr>
        <w:t>này</w:t>
      </w:r>
      <w:proofErr w:type="spellEnd"/>
      <w:r w:rsidRPr="000C6AB2">
        <w:rPr>
          <w:szCs w:val="18"/>
        </w:rPr>
        <w:t xml:space="preserve"> </w:t>
      </w:r>
      <w:proofErr w:type="spellStart"/>
      <w:r w:rsidRPr="000C6AB2">
        <w:rPr>
          <w:szCs w:val="18"/>
        </w:rPr>
        <w:t>giúp</w:t>
      </w:r>
      <w:proofErr w:type="spellEnd"/>
      <w:r w:rsidRPr="000C6AB2">
        <w:rPr>
          <w:szCs w:val="18"/>
        </w:rPr>
        <w:t xml:space="preserve"> </w:t>
      </w:r>
      <w:proofErr w:type="spellStart"/>
      <w:r w:rsidRPr="000C6AB2">
        <w:rPr>
          <w:szCs w:val="18"/>
        </w:rPr>
        <w:t>tăng</w:t>
      </w:r>
      <w:proofErr w:type="spellEnd"/>
      <w:r w:rsidRPr="000C6AB2">
        <w:rPr>
          <w:szCs w:val="18"/>
        </w:rPr>
        <w:t xml:space="preserve"> </w:t>
      </w:r>
      <w:proofErr w:type="spellStart"/>
      <w:r w:rsidRPr="000C6AB2">
        <w:rPr>
          <w:szCs w:val="18"/>
        </w:rPr>
        <w:t>tính</w:t>
      </w:r>
      <w:proofErr w:type="spellEnd"/>
      <w:r w:rsidRPr="000C6AB2">
        <w:rPr>
          <w:szCs w:val="18"/>
        </w:rPr>
        <w:t xml:space="preserve"> </w:t>
      </w:r>
      <w:proofErr w:type="spellStart"/>
      <w:r w:rsidRPr="000C6AB2">
        <w:rPr>
          <w:szCs w:val="18"/>
        </w:rPr>
        <w:t>tiện</w:t>
      </w:r>
      <w:proofErr w:type="spellEnd"/>
      <w:r w:rsidRPr="000C6AB2">
        <w:rPr>
          <w:szCs w:val="18"/>
        </w:rPr>
        <w:t xml:space="preserve"> </w:t>
      </w:r>
      <w:proofErr w:type="spellStart"/>
      <w:r w:rsidRPr="000C6AB2">
        <w:rPr>
          <w:szCs w:val="18"/>
        </w:rPr>
        <w:t>lợi</w:t>
      </w:r>
      <w:proofErr w:type="spellEnd"/>
      <w:r w:rsidRPr="000C6AB2">
        <w:rPr>
          <w:szCs w:val="18"/>
        </w:rPr>
        <w:t xml:space="preserve"> </w:t>
      </w:r>
      <w:proofErr w:type="spellStart"/>
      <w:r w:rsidRPr="000C6AB2">
        <w:rPr>
          <w:szCs w:val="18"/>
        </w:rPr>
        <w:t>và</w:t>
      </w:r>
      <w:proofErr w:type="spellEnd"/>
      <w:r w:rsidRPr="000C6AB2">
        <w:rPr>
          <w:szCs w:val="18"/>
        </w:rPr>
        <w:t xml:space="preserve"> </w:t>
      </w:r>
      <w:proofErr w:type="spellStart"/>
      <w:r w:rsidRPr="000C6AB2">
        <w:rPr>
          <w:szCs w:val="18"/>
        </w:rPr>
        <w:t>bảo</w:t>
      </w:r>
      <w:proofErr w:type="spellEnd"/>
      <w:r w:rsidRPr="000C6AB2">
        <w:rPr>
          <w:szCs w:val="18"/>
        </w:rPr>
        <w:t xml:space="preserve"> </w:t>
      </w:r>
      <w:proofErr w:type="spellStart"/>
      <w:r w:rsidRPr="000C6AB2">
        <w:rPr>
          <w:szCs w:val="18"/>
        </w:rPr>
        <w:t>mật</w:t>
      </w:r>
      <w:proofErr w:type="spellEnd"/>
      <w:r w:rsidRPr="000C6AB2">
        <w:rPr>
          <w:szCs w:val="18"/>
        </w:rPr>
        <w:t xml:space="preserve"> </w:t>
      </w:r>
      <w:proofErr w:type="spellStart"/>
      <w:r w:rsidRPr="000C6AB2">
        <w:rPr>
          <w:szCs w:val="18"/>
        </w:rPr>
        <w:t>cho</w:t>
      </w:r>
      <w:proofErr w:type="spellEnd"/>
      <w:r w:rsidRPr="000C6AB2">
        <w:rPr>
          <w:szCs w:val="18"/>
        </w:rPr>
        <w:t xml:space="preserve"> </w:t>
      </w:r>
      <w:proofErr w:type="spellStart"/>
      <w:r w:rsidRPr="000C6AB2">
        <w:rPr>
          <w:szCs w:val="18"/>
        </w:rPr>
        <w:t>người</w:t>
      </w:r>
      <w:proofErr w:type="spellEnd"/>
      <w:r w:rsidRPr="000C6AB2">
        <w:rPr>
          <w:szCs w:val="18"/>
        </w:rPr>
        <w:t xml:space="preserve"> </w:t>
      </w:r>
      <w:proofErr w:type="spellStart"/>
      <w:r w:rsidRPr="000C6AB2">
        <w:rPr>
          <w:szCs w:val="18"/>
        </w:rPr>
        <w:t>dùng</w:t>
      </w:r>
      <w:proofErr w:type="spellEnd"/>
      <w:r w:rsidRPr="000C6AB2">
        <w:rPr>
          <w:szCs w:val="18"/>
        </w:rPr>
        <w:t>.</w:t>
      </w:r>
    </w:p>
    <w:p w14:paraId="56BC3DDB" w14:textId="77777777" w:rsidR="006350B0" w:rsidRDefault="006350B0" w:rsidP="006350B0">
      <w:pPr>
        <w:spacing w:before="0"/>
        <w:rPr>
          <w:sz w:val="32"/>
        </w:rPr>
      </w:pPr>
    </w:p>
    <w:p w14:paraId="68A84BB0" w14:textId="77777777" w:rsidR="00993E62" w:rsidRDefault="006350B0" w:rsidP="00993E62">
      <w:pPr>
        <w:keepNext/>
        <w:spacing w:before="0"/>
        <w:jc w:val="center"/>
      </w:pPr>
      <w:r w:rsidRPr="006350B0">
        <w:rPr>
          <w:b/>
          <w:iCs/>
          <w:noProof/>
          <w:sz w:val="32"/>
        </w:rPr>
        <w:drawing>
          <wp:inline distT="0" distB="0" distL="0" distR="0" wp14:anchorId="61A74FD3" wp14:editId="7D5AFA5D">
            <wp:extent cx="1463040" cy="2035251"/>
            <wp:effectExtent l="0" t="0" r="381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98721" cy="2084887"/>
                    </a:xfrm>
                    <a:prstGeom prst="rect">
                      <a:avLst/>
                    </a:prstGeom>
                  </pic:spPr>
                </pic:pic>
              </a:graphicData>
            </a:graphic>
          </wp:inline>
        </w:drawing>
      </w:r>
    </w:p>
    <w:p w14:paraId="5A7F40FB" w14:textId="276FB3BD" w:rsidR="006350B0" w:rsidRDefault="00993E62" w:rsidP="00993E62">
      <w:pPr>
        <w:pStyle w:val="Caption"/>
        <w:rPr>
          <w:b w:val="0"/>
          <w:iCs/>
          <w:sz w:val="32"/>
        </w:rPr>
      </w:pPr>
      <w:proofErr w:type="spellStart"/>
      <w:proofErr w:type="gramStart"/>
      <w:r>
        <w:t>Hình</w:t>
      </w:r>
      <w:proofErr w:type="spellEnd"/>
      <w:r>
        <w:t xml:space="preserve">  </w:t>
      </w:r>
      <w:r w:rsidR="002752F8">
        <w:rPr>
          <w:rFonts w:hint="eastAsia"/>
          <w:lang w:eastAsia="ja-JP"/>
        </w:rPr>
        <w:t>35</w:t>
      </w:r>
      <w:proofErr w:type="gramEnd"/>
      <w:r>
        <w:rPr>
          <w:rFonts w:hint="eastAsia"/>
          <w:lang w:eastAsia="ja-JP"/>
        </w:rPr>
        <w:t xml:space="preserve">. </w:t>
      </w:r>
      <w:r w:rsidRPr="00353A6A">
        <w:rPr>
          <w:lang w:eastAsia="ja-JP"/>
        </w:rPr>
        <w:t xml:space="preserve">Giao </w:t>
      </w:r>
      <w:proofErr w:type="spellStart"/>
      <w:r w:rsidRPr="00353A6A">
        <w:rPr>
          <w:lang w:eastAsia="ja-JP"/>
        </w:rPr>
        <w:t>diện</w:t>
      </w:r>
      <w:proofErr w:type="spellEnd"/>
      <w:r>
        <w:rPr>
          <w:rFonts w:hint="eastAsia"/>
          <w:lang w:eastAsia="ja-JP"/>
        </w:rPr>
        <w:t xml:space="preserve"> </w:t>
      </w:r>
      <w:proofErr w:type="spellStart"/>
      <w:r>
        <w:rPr>
          <w:rFonts w:hint="eastAsia"/>
          <w:lang w:eastAsia="ja-JP"/>
        </w:rPr>
        <w:t>Quên</w:t>
      </w:r>
      <w:proofErr w:type="spellEnd"/>
      <w:r>
        <w:rPr>
          <w:rFonts w:hint="eastAsia"/>
          <w:lang w:eastAsia="ja-JP"/>
        </w:rPr>
        <w:t xml:space="preserve"> </w:t>
      </w:r>
      <w:proofErr w:type="spellStart"/>
      <w:r>
        <w:rPr>
          <w:rFonts w:hint="eastAsia"/>
          <w:lang w:eastAsia="ja-JP"/>
        </w:rPr>
        <w:t>m</w:t>
      </w:r>
      <w:r>
        <w:rPr>
          <w:lang w:eastAsia="ja-JP"/>
        </w:rPr>
        <w:t>ậ</w:t>
      </w:r>
      <w:r>
        <w:rPr>
          <w:rFonts w:hint="eastAsia"/>
          <w:lang w:eastAsia="ja-JP"/>
        </w:rPr>
        <w:t>t</w:t>
      </w:r>
      <w:proofErr w:type="spellEnd"/>
      <w:r>
        <w:rPr>
          <w:rFonts w:hint="eastAsia"/>
          <w:lang w:eastAsia="ja-JP"/>
        </w:rPr>
        <w:t xml:space="preserve"> </w:t>
      </w:r>
      <w:proofErr w:type="spellStart"/>
      <w:r>
        <w:rPr>
          <w:rFonts w:hint="eastAsia"/>
          <w:lang w:eastAsia="ja-JP"/>
        </w:rPr>
        <w:t>kh</w:t>
      </w:r>
      <w:r>
        <w:rPr>
          <w:lang w:eastAsia="ja-JP"/>
        </w:rPr>
        <w:t>ẩ</w:t>
      </w:r>
      <w:r>
        <w:rPr>
          <w:rFonts w:hint="eastAsia"/>
          <w:lang w:eastAsia="ja-JP"/>
        </w:rPr>
        <w:t>u</w:t>
      </w:r>
      <w:proofErr w:type="spellEnd"/>
    </w:p>
    <w:p w14:paraId="5DA93121" w14:textId="77777777" w:rsidR="00124645" w:rsidRDefault="00124645" w:rsidP="00124645">
      <w:pPr>
        <w:spacing w:before="0"/>
        <w:rPr>
          <w:b/>
          <w:iCs/>
          <w:sz w:val="32"/>
        </w:rPr>
      </w:pPr>
    </w:p>
    <w:p w14:paraId="3A537647" w14:textId="1CD193B3" w:rsidR="00192EB2" w:rsidRDefault="00192EB2" w:rsidP="00124645">
      <w:pPr>
        <w:pStyle w:val="Heading2"/>
      </w:pPr>
      <w:bookmarkStart w:id="2167" w:name="_Toc216117373"/>
      <w:r>
        <w:t>3.1</w:t>
      </w:r>
      <w:r w:rsidR="0032656D">
        <w:rPr>
          <w:rFonts w:hint="eastAsia"/>
          <w:lang w:eastAsia="ja-JP"/>
        </w:rPr>
        <w:t>3</w:t>
      </w:r>
      <w:r>
        <w:t xml:space="preserve">. Giao </w:t>
      </w:r>
      <w:proofErr w:type="spellStart"/>
      <w:r>
        <w:t>diện</w:t>
      </w:r>
      <w:proofErr w:type="spellEnd"/>
      <w:r>
        <w:t xml:space="preserve"> </w:t>
      </w:r>
      <w:proofErr w:type="spellStart"/>
      <w:r>
        <w:t>Xác</w:t>
      </w:r>
      <w:proofErr w:type="spellEnd"/>
      <w:r>
        <w:t xml:space="preserve"> </w:t>
      </w:r>
      <w:proofErr w:type="spellStart"/>
      <w:r>
        <w:t>thực</w:t>
      </w:r>
      <w:proofErr w:type="spellEnd"/>
      <w:r>
        <w:t xml:space="preserve"> OTP</w:t>
      </w:r>
      <w:bookmarkEnd w:id="2167"/>
    </w:p>
    <w:p w14:paraId="72419BD9" w14:textId="77777777" w:rsidR="000C6AB2" w:rsidRPr="000C6AB2" w:rsidRDefault="000C6AB2" w:rsidP="000C6AB2">
      <w:pPr>
        <w:spacing w:before="0"/>
        <w:ind w:firstLine="284"/>
        <w:rPr>
          <w:bCs/>
          <w:iCs/>
          <w:szCs w:val="18"/>
        </w:rPr>
      </w:pPr>
      <w:r w:rsidRPr="000C6AB2">
        <w:rPr>
          <w:bCs/>
          <w:iCs/>
          <w:szCs w:val="18"/>
        </w:rPr>
        <w:t xml:space="preserve">Giao </w:t>
      </w:r>
      <w:proofErr w:type="spellStart"/>
      <w:r w:rsidRPr="000C6AB2">
        <w:rPr>
          <w:bCs/>
          <w:iCs/>
          <w:szCs w:val="18"/>
        </w:rPr>
        <w:t>diện</w:t>
      </w:r>
      <w:proofErr w:type="spellEnd"/>
      <w:r w:rsidRPr="000C6AB2">
        <w:rPr>
          <w:bCs/>
          <w:iCs/>
          <w:szCs w:val="18"/>
        </w:rPr>
        <w:t xml:space="preserve"> </w:t>
      </w:r>
      <w:proofErr w:type="spellStart"/>
      <w:r w:rsidRPr="000C6AB2">
        <w:rPr>
          <w:bCs/>
          <w:iCs/>
          <w:szCs w:val="18"/>
        </w:rPr>
        <w:t>Xác</w:t>
      </w:r>
      <w:proofErr w:type="spellEnd"/>
      <w:r w:rsidRPr="000C6AB2">
        <w:rPr>
          <w:bCs/>
          <w:iCs/>
          <w:szCs w:val="18"/>
        </w:rPr>
        <w:t xml:space="preserve"> </w:t>
      </w:r>
      <w:proofErr w:type="spellStart"/>
      <w:r w:rsidRPr="000C6AB2">
        <w:rPr>
          <w:bCs/>
          <w:iCs/>
          <w:szCs w:val="18"/>
        </w:rPr>
        <w:t>thực</w:t>
      </w:r>
      <w:proofErr w:type="spellEnd"/>
      <w:r w:rsidRPr="000C6AB2">
        <w:rPr>
          <w:bCs/>
          <w:iCs/>
          <w:szCs w:val="18"/>
        </w:rPr>
        <w:t xml:space="preserve"> OTP </w:t>
      </w:r>
      <w:proofErr w:type="spellStart"/>
      <w:r w:rsidRPr="000C6AB2">
        <w:rPr>
          <w:bCs/>
          <w:iCs/>
          <w:szCs w:val="18"/>
        </w:rPr>
        <w:t>hiển</w:t>
      </w:r>
      <w:proofErr w:type="spellEnd"/>
      <w:r w:rsidRPr="000C6AB2">
        <w:rPr>
          <w:bCs/>
          <w:iCs/>
          <w:szCs w:val="18"/>
        </w:rPr>
        <w:t xml:space="preserve"> </w:t>
      </w:r>
      <w:proofErr w:type="spellStart"/>
      <w:r w:rsidRPr="000C6AB2">
        <w:rPr>
          <w:bCs/>
          <w:iCs/>
          <w:szCs w:val="18"/>
        </w:rPr>
        <w:t>thị</w:t>
      </w:r>
      <w:proofErr w:type="spellEnd"/>
      <w:r w:rsidRPr="000C6AB2">
        <w:rPr>
          <w:bCs/>
          <w:iCs/>
          <w:szCs w:val="18"/>
        </w:rPr>
        <w:t xml:space="preserve"> form </w:t>
      </w:r>
      <w:proofErr w:type="spellStart"/>
      <w:r w:rsidRPr="000C6AB2">
        <w:rPr>
          <w:bCs/>
          <w:iCs/>
          <w:szCs w:val="18"/>
        </w:rPr>
        <w:t>nhập</w:t>
      </w:r>
      <w:proofErr w:type="spellEnd"/>
      <w:r w:rsidRPr="000C6AB2">
        <w:rPr>
          <w:bCs/>
          <w:iCs/>
          <w:szCs w:val="18"/>
        </w:rPr>
        <w:t xml:space="preserve"> </w:t>
      </w:r>
      <w:proofErr w:type="spellStart"/>
      <w:r w:rsidRPr="000C6AB2">
        <w:rPr>
          <w:bCs/>
          <w:iCs/>
          <w:szCs w:val="18"/>
        </w:rPr>
        <w:t>mã</w:t>
      </w:r>
      <w:proofErr w:type="spellEnd"/>
      <w:r w:rsidRPr="000C6AB2">
        <w:rPr>
          <w:bCs/>
          <w:iCs/>
          <w:szCs w:val="18"/>
        </w:rPr>
        <w:t xml:space="preserve"> 6 </w:t>
      </w:r>
      <w:proofErr w:type="spellStart"/>
      <w:r w:rsidRPr="000C6AB2">
        <w:rPr>
          <w:bCs/>
          <w:iCs/>
          <w:szCs w:val="18"/>
        </w:rPr>
        <w:t>chữ</w:t>
      </w:r>
      <w:proofErr w:type="spellEnd"/>
      <w:r w:rsidRPr="000C6AB2">
        <w:rPr>
          <w:bCs/>
          <w:iCs/>
          <w:szCs w:val="18"/>
        </w:rPr>
        <w:t xml:space="preserve"> </w:t>
      </w:r>
      <w:proofErr w:type="spellStart"/>
      <w:r w:rsidRPr="000C6AB2">
        <w:rPr>
          <w:bCs/>
          <w:iCs/>
          <w:szCs w:val="18"/>
        </w:rPr>
        <w:t>số</w:t>
      </w:r>
      <w:proofErr w:type="spellEnd"/>
      <w:r w:rsidRPr="000C6AB2">
        <w:rPr>
          <w:bCs/>
          <w:iCs/>
          <w:szCs w:val="18"/>
        </w:rPr>
        <w:t xml:space="preserve"> </w:t>
      </w:r>
      <w:proofErr w:type="spellStart"/>
      <w:r w:rsidRPr="000C6AB2">
        <w:rPr>
          <w:bCs/>
          <w:iCs/>
          <w:szCs w:val="18"/>
        </w:rPr>
        <w:t>được</w:t>
      </w:r>
      <w:proofErr w:type="spellEnd"/>
      <w:r w:rsidRPr="000C6AB2">
        <w:rPr>
          <w:bCs/>
          <w:iCs/>
          <w:szCs w:val="18"/>
        </w:rPr>
        <w:t xml:space="preserve"> </w:t>
      </w:r>
      <w:proofErr w:type="spellStart"/>
      <w:r w:rsidRPr="000C6AB2">
        <w:rPr>
          <w:bCs/>
          <w:iCs/>
          <w:szCs w:val="18"/>
        </w:rPr>
        <w:t>gửi</w:t>
      </w:r>
      <w:proofErr w:type="spellEnd"/>
      <w:r w:rsidRPr="000C6AB2">
        <w:rPr>
          <w:bCs/>
          <w:iCs/>
          <w:szCs w:val="18"/>
        </w:rPr>
        <w:t xml:space="preserve"> qua email, </w:t>
      </w:r>
      <w:proofErr w:type="spellStart"/>
      <w:r w:rsidRPr="000C6AB2">
        <w:rPr>
          <w:bCs/>
          <w:iCs/>
          <w:szCs w:val="18"/>
        </w:rPr>
        <w:t>dùng</w:t>
      </w:r>
      <w:proofErr w:type="spellEnd"/>
      <w:r w:rsidRPr="000C6AB2">
        <w:rPr>
          <w:bCs/>
          <w:iCs/>
          <w:szCs w:val="18"/>
        </w:rPr>
        <w:t xml:space="preserve"> </w:t>
      </w:r>
      <w:proofErr w:type="spellStart"/>
      <w:r w:rsidRPr="000C6AB2">
        <w:rPr>
          <w:bCs/>
          <w:iCs/>
          <w:szCs w:val="18"/>
        </w:rPr>
        <w:t>cho</w:t>
      </w:r>
      <w:proofErr w:type="spellEnd"/>
      <w:r w:rsidRPr="000C6AB2">
        <w:rPr>
          <w:bCs/>
          <w:iCs/>
          <w:szCs w:val="18"/>
        </w:rPr>
        <w:t xml:space="preserve"> </w:t>
      </w:r>
      <w:proofErr w:type="spellStart"/>
      <w:r w:rsidRPr="000C6AB2">
        <w:rPr>
          <w:bCs/>
          <w:iCs/>
          <w:szCs w:val="18"/>
        </w:rPr>
        <w:t>đăng</w:t>
      </w:r>
      <w:proofErr w:type="spellEnd"/>
      <w:r w:rsidRPr="000C6AB2">
        <w:rPr>
          <w:bCs/>
          <w:iCs/>
          <w:szCs w:val="18"/>
        </w:rPr>
        <w:t xml:space="preserve"> </w:t>
      </w:r>
      <w:proofErr w:type="spellStart"/>
      <w:r w:rsidRPr="000C6AB2">
        <w:rPr>
          <w:bCs/>
          <w:iCs/>
          <w:szCs w:val="18"/>
        </w:rPr>
        <w:t>ký</w:t>
      </w:r>
      <w:proofErr w:type="spellEnd"/>
      <w:r w:rsidRPr="000C6AB2">
        <w:rPr>
          <w:bCs/>
          <w:iCs/>
          <w:szCs w:val="18"/>
        </w:rPr>
        <w:t xml:space="preserve">, </w:t>
      </w:r>
      <w:proofErr w:type="spellStart"/>
      <w:r w:rsidRPr="000C6AB2">
        <w:rPr>
          <w:bCs/>
          <w:iCs/>
          <w:szCs w:val="18"/>
        </w:rPr>
        <w:t>quên</w:t>
      </w:r>
      <w:proofErr w:type="spellEnd"/>
      <w:r w:rsidRPr="000C6AB2">
        <w:rPr>
          <w:bCs/>
          <w:iCs/>
          <w:szCs w:val="18"/>
        </w:rPr>
        <w:t xml:space="preserve"> </w:t>
      </w:r>
      <w:proofErr w:type="spellStart"/>
      <w:r w:rsidRPr="000C6AB2">
        <w:rPr>
          <w:bCs/>
          <w:iCs/>
          <w:szCs w:val="18"/>
        </w:rPr>
        <w:t>mật</w:t>
      </w:r>
      <w:proofErr w:type="spellEnd"/>
      <w:r w:rsidRPr="000C6AB2">
        <w:rPr>
          <w:bCs/>
          <w:iCs/>
          <w:szCs w:val="18"/>
        </w:rPr>
        <w:t xml:space="preserve"> </w:t>
      </w:r>
      <w:proofErr w:type="spellStart"/>
      <w:r w:rsidRPr="000C6AB2">
        <w:rPr>
          <w:bCs/>
          <w:iCs/>
          <w:szCs w:val="18"/>
        </w:rPr>
        <w:t>khẩu</w:t>
      </w:r>
      <w:proofErr w:type="spellEnd"/>
      <w:r w:rsidRPr="000C6AB2">
        <w:rPr>
          <w:bCs/>
          <w:iCs/>
          <w:szCs w:val="18"/>
        </w:rPr>
        <w:t xml:space="preserve"> </w:t>
      </w:r>
      <w:proofErr w:type="spellStart"/>
      <w:r w:rsidRPr="000C6AB2">
        <w:rPr>
          <w:bCs/>
          <w:iCs/>
          <w:szCs w:val="18"/>
        </w:rPr>
        <w:t>hoặc</w:t>
      </w:r>
      <w:proofErr w:type="spellEnd"/>
      <w:r w:rsidRPr="000C6AB2">
        <w:rPr>
          <w:bCs/>
          <w:iCs/>
          <w:szCs w:val="18"/>
        </w:rPr>
        <w:t xml:space="preserve"> 2FA. </w:t>
      </w:r>
      <w:proofErr w:type="spellStart"/>
      <w:r w:rsidRPr="000C6AB2">
        <w:rPr>
          <w:bCs/>
          <w:iCs/>
          <w:szCs w:val="18"/>
        </w:rPr>
        <w:t>Hệ</w:t>
      </w:r>
      <w:proofErr w:type="spellEnd"/>
      <w:r w:rsidRPr="000C6AB2">
        <w:rPr>
          <w:bCs/>
          <w:iCs/>
          <w:szCs w:val="18"/>
        </w:rPr>
        <w:t xml:space="preserve"> </w:t>
      </w:r>
      <w:proofErr w:type="spellStart"/>
      <w:r w:rsidRPr="000C6AB2">
        <w:rPr>
          <w:bCs/>
          <w:iCs/>
          <w:szCs w:val="18"/>
        </w:rPr>
        <w:t>thống</w:t>
      </w:r>
      <w:proofErr w:type="spellEnd"/>
      <w:r w:rsidRPr="000C6AB2">
        <w:rPr>
          <w:bCs/>
          <w:iCs/>
          <w:szCs w:val="18"/>
        </w:rPr>
        <w:t xml:space="preserve"> </w:t>
      </w:r>
      <w:proofErr w:type="spellStart"/>
      <w:r w:rsidRPr="000C6AB2">
        <w:rPr>
          <w:bCs/>
          <w:iCs/>
          <w:szCs w:val="18"/>
        </w:rPr>
        <w:t>giới</w:t>
      </w:r>
      <w:proofErr w:type="spellEnd"/>
      <w:r w:rsidRPr="000C6AB2">
        <w:rPr>
          <w:bCs/>
          <w:iCs/>
          <w:szCs w:val="18"/>
        </w:rPr>
        <w:t xml:space="preserve"> </w:t>
      </w:r>
      <w:proofErr w:type="spellStart"/>
      <w:r w:rsidRPr="000C6AB2">
        <w:rPr>
          <w:bCs/>
          <w:iCs/>
          <w:szCs w:val="18"/>
        </w:rPr>
        <w:t>hạn</w:t>
      </w:r>
      <w:proofErr w:type="spellEnd"/>
      <w:r w:rsidRPr="000C6AB2">
        <w:rPr>
          <w:bCs/>
          <w:iCs/>
          <w:szCs w:val="18"/>
        </w:rPr>
        <w:t xml:space="preserve"> </w:t>
      </w:r>
      <w:proofErr w:type="spellStart"/>
      <w:r w:rsidRPr="000C6AB2">
        <w:rPr>
          <w:bCs/>
          <w:iCs/>
          <w:szCs w:val="18"/>
        </w:rPr>
        <w:t>thời</w:t>
      </w:r>
      <w:proofErr w:type="spellEnd"/>
      <w:r w:rsidRPr="000C6AB2">
        <w:rPr>
          <w:bCs/>
          <w:iCs/>
          <w:szCs w:val="18"/>
        </w:rPr>
        <w:t xml:space="preserve"> </w:t>
      </w:r>
      <w:proofErr w:type="spellStart"/>
      <w:r w:rsidRPr="000C6AB2">
        <w:rPr>
          <w:bCs/>
          <w:iCs/>
          <w:szCs w:val="18"/>
        </w:rPr>
        <w:t>gian</w:t>
      </w:r>
      <w:proofErr w:type="spellEnd"/>
      <w:r w:rsidRPr="000C6AB2">
        <w:rPr>
          <w:bCs/>
          <w:iCs/>
          <w:szCs w:val="18"/>
        </w:rPr>
        <w:t xml:space="preserve"> </w:t>
      </w:r>
      <w:proofErr w:type="spellStart"/>
      <w:r w:rsidRPr="000C6AB2">
        <w:rPr>
          <w:bCs/>
          <w:iCs/>
          <w:szCs w:val="18"/>
        </w:rPr>
        <w:t>mã</w:t>
      </w:r>
      <w:proofErr w:type="spellEnd"/>
      <w:r w:rsidRPr="000C6AB2">
        <w:rPr>
          <w:bCs/>
          <w:iCs/>
          <w:szCs w:val="18"/>
        </w:rPr>
        <w:t xml:space="preserve"> OTP (</w:t>
      </w:r>
      <w:proofErr w:type="spellStart"/>
      <w:r w:rsidRPr="000C6AB2">
        <w:rPr>
          <w:bCs/>
          <w:iCs/>
          <w:szCs w:val="18"/>
        </w:rPr>
        <w:t>thường</w:t>
      </w:r>
      <w:proofErr w:type="spellEnd"/>
      <w:r w:rsidRPr="000C6AB2">
        <w:rPr>
          <w:bCs/>
          <w:iCs/>
          <w:szCs w:val="18"/>
        </w:rPr>
        <w:t xml:space="preserve"> 5 </w:t>
      </w:r>
      <w:proofErr w:type="spellStart"/>
      <w:r w:rsidRPr="000C6AB2">
        <w:rPr>
          <w:bCs/>
          <w:iCs/>
          <w:szCs w:val="18"/>
        </w:rPr>
        <w:t>phút</w:t>
      </w:r>
      <w:proofErr w:type="spellEnd"/>
      <w:r w:rsidRPr="000C6AB2">
        <w:rPr>
          <w:bCs/>
          <w:iCs/>
          <w:szCs w:val="18"/>
        </w:rPr>
        <w:t xml:space="preserve">) </w:t>
      </w:r>
      <w:proofErr w:type="spellStart"/>
      <w:r w:rsidRPr="000C6AB2">
        <w:rPr>
          <w:bCs/>
          <w:iCs/>
          <w:szCs w:val="18"/>
        </w:rPr>
        <w:t>và</w:t>
      </w:r>
      <w:proofErr w:type="spellEnd"/>
      <w:r w:rsidRPr="000C6AB2">
        <w:rPr>
          <w:bCs/>
          <w:iCs/>
          <w:szCs w:val="18"/>
        </w:rPr>
        <w:t xml:space="preserve"> </w:t>
      </w:r>
      <w:proofErr w:type="spellStart"/>
      <w:r w:rsidRPr="000C6AB2">
        <w:rPr>
          <w:bCs/>
          <w:iCs/>
          <w:szCs w:val="18"/>
        </w:rPr>
        <w:t>cho</w:t>
      </w:r>
      <w:proofErr w:type="spellEnd"/>
      <w:r w:rsidRPr="000C6AB2">
        <w:rPr>
          <w:bCs/>
          <w:iCs/>
          <w:szCs w:val="18"/>
        </w:rPr>
        <w:t xml:space="preserve"> </w:t>
      </w:r>
      <w:proofErr w:type="spellStart"/>
      <w:r w:rsidRPr="000C6AB2">
        <w:rPr>
          <w:bCs/>
          <w:iCs/>
          <w:szCs w:val="18"/>
        </w:rPr>
        <w:t>phép</w:t>
      </w:r>
      <w:proofErr w:type="spellEnd"/>
      <w:r w:rsidRPr="000C6AB2">
        <w:rPr>
          <w:bCs/>
          <w:iCs/>
          <w:szCs w:val="18"/>
        </w:rPr>
        <w:t xml:space="preserve"> </w:t>
      </w:r>
      <w:proofErr w:type="spellStart"/>
      <w:r w:rsidRPr="000C6AB2">
        <w:rPr>
          <w:bCs/>
          <w:iCs/>
          <w:szCs w:val="18"/>
        </w:rPr>
        <w:t>gửi</w:t>
      </w:r>
      <w:proofErr w:type="spellEnd"/>
      <w:r w:rsidRPr="000C6AB2">
        <w:rPr>
          <w:bCs/>
          <w:iCs/>
          <w:szCs w:val="18"/>
        </w:rPr>
        <w:t xml:space="preserve"> </w:t>
      </w:r>
      <w:proofErr w:type="spellStart"/>
      <w:r w:rsidRPr="000C6AB2">
        <w:rPr>
          <w:bCs/>
          <w:iCs/>
          <w:szCs w:val="18"/>
        </w:rPr>
        <w:t>lại</w:t>
      </w:r>
      <w:proofErr w:type="spellEnd"/>
      <w:r w:rsidRPr="000C6AB2">
        <w:rPr>
          <w:bCs/>
          <w:iCs/>
          <w:szCs w:val="18"/>
        </w:rPr>
        <w:t xml:space="preserve"> </w:t>
      </w:r>
      <w:proofErr w:type="spellStart"/>
      <w:r w:rsidRPr="000C6AB2">
        <w:rPr>
          <w:bCs/>
          <w:iCs/>
          <w:szCs w:val="18"/>
        </w:rPr>
        <w:t>nếu</w:t>
      </w:r>
      <w:proofErr w:type="spellEnd"/>
      <w:r w:rsidRPr="000C6AB2">
        <w:rPr>
          <w:bCs/>
          <w:iCs/>
          <w:szCs w:val="18"/>
        </w:rPr>
        <w:t xml:space="preserve"> </w:t>
      </w:r>
      <w:proofErr w:type="spellStart"/>
      <w:r w:rsidRPr="000C6AB2">
        <w:rPr>
          <w:bCs/>
          <w:iCs/>
          <w:szCs w:val="18"/>
        </w:rPr>
        <w:t>cần</w:t>
      </w:r>
      <w:proofErr w:type="spellEnd"/>
      <w:r w:rsidRPr="000C6AB2">
        <w:rPr>
          <w:bCs/>
          <w:iCs/>
          <w:szCs w:val="18"/>
        </w:rPr>
        <w:t xml:space="preserve">. Giao </w:t>
      </w:r>
      <w:proofErr w:type="spellStart"/>
      <w:r w:rsidRPr="000C6AB2">
        <w:rPr>
          <w:bCs/>
          <w:iCs/>
          <w:szCs w:val="18"/>
        </w:rPr>
        <w:t>diện</w:t>
      </w:r>
      <w:proofErr w:type="spellEnd"/>
      <w:r w:rsidRPr="000C6AB2">
        <w:rPr>
          <w:bCs/>
          <w:iCs/>
          <w:szCs w:val="18"/>
        </w:rPr>
        <w:t xml:space="preserve"> </w:t>
      </w:r>
      <w:proofErr w:type="spellStart"/>
      <w:r w:rsidRPr="000C6AB2">
        <w:rPr>
          <w:bCs/>
          <w:iCs/>
          <w:szCs w:val="18"/>
        </w:rPr>
        <w:t>đơn</w:t>
      </w:r>
      <w:proofErr w:type="spellEnd"/>
      <w:r w:rsidRPr="000C6AB2">
        <w:rPr>
          <w:bCs/>
          <w:iCs/>
          <w:szCs w:val="18"/>
        </w:rPr>
        <w:t xml:space="preserve"> </w:t>
      </w:r>
      <w:proofErr w:type="spellStart"/>
      <w:r w:rsidRPr="000C6AB2">
        <w:rPr>
          <w:bCs/>
          <w:iCs/>
          <w:szCs w:val="18"/>
        </w:rPr>
        <w:t>giản</w:t>
      </w:r>
      <w:proofErr w:type="spellEnd"/>
      <w:r w:rsidRPr="000C6AB2">
        <w:rPr>
          <w:bCs/>
          <w:iCs/>
          <w:szCs w:val="18"/>
        </w:rPr>
        <w:t xml:space="preserve"> </w:t>
      </w:r>
      <w:proofErr w:type="spellStart"/>
      <w:r w:rsidRPr="000C6AB2">
        <w:rPr>
          <w:bCs/>
          <w:iCs/>
          <w:szCs w:val="18"/>
        </w:rPr>
        <w:t>để</w:t>
      </w:r>
      <w:proofErr w:type="spellEnd"/>
      <w:r w:rsidRPr="000C6AB2">
        <w:rPr>
          <w:bCs/>
          <w:iCs/>
          <w:szCs w:val="18"/>
        </w:rPr>
        <w:t xml:space="preserve"> </w:t>
      </w:r>
      <w:proofErr w:type="spellStart"/>
      <w:r w:rsidRPr="000C6AB2">
        <w:rPr>
          <w:bCs/>
          <w:iCs/>
          <w:szCs w:val="18"/>
        </w:rPr>
        <w:t>tránh</w:t>
      </w:r>
      <w:proofErr w:type="spellEnd"/>
      <w:r w:rsidRPr="000C6AB2">
        <w:rPr>
          <w:bCs/>
          <w:iCs/>
          <w:szCs w:val="18"/>
        </w:rPr>
        <w:t xml:space="preserve"> </w:t>
      </w:r>
      <w:proofErr w:type="spellStart"/>
      <w:r w:rsidRPr="000C6AB2">
        <w:rPr>
          <w:bCs/>
          <w:iCs/>
          <w:szCs w:val="18"/>
        </w:rPr>
        <w:t>nhầm</w:t>
      </w:r>
      <w:proofErr w:type="spellEnd"/>
      <w:r w:rsidRPr="000C6AB2">
        <w:rPr>
          <w:bCs/>
          <w:iCs/>
          <w:szCs w:val="18"/>
        </w:rPr>
        <w:t xml:space="preserve"> </w:t>
      </w:r>
      <w:proofErr w:type="spellStart"/>
      <w:r w:rsidRPr="000C6AB2">
        <w:rPr>
          <w:bCs/>
          <w:iCs/>
          <w:szCs w:val="18"/>
        </w:rPr>
        <w:t>lẫn</w:t>
      </w:r>
      <w:proofErr w:type="spellEnd"/>
      <w:r w:rsidRPr="000C6AB2">
        <w:rPr>
          <w:bCs/>
          <w:iCs/>
          <w:szCs w:val="18"/>
        </w:rPr>
        <w:t>.</w:t>
      </w:r>
    </w:p>
    <w:p w14:paraId="44B8333B" w14:textId="4DD7949B" w:rsidR="00192EB2" w:rsidRDefault="00192EB2" w:rsidP="000C6AB2">
      <w:pPr>
        <w:spacing w:before="0"/>
        <w:rPr>
          <w:b/>
          <w:iCs/>
          <w:sz w:val="32"/>
        </w:rPr>
      </w:pPr>
    </w:p>
    <w:p w14:paraId="4954EFCC" w14:textId="77777777" w:rsidR="00993E62" w:rsidRDefault="006350B0" w:rsidP="00993E62">
      <w:pPr>
        <w:keepNext/>
        <w:spacing w:before="0"/>
        <w:jc w:val="center"/>
      </w:pPr>
      <w:r w:rsidRPr="006350B0">
        <w:rPr>
          <w:b/>
          <w:iCs/>
          <w:noProof/>
          <w:sz w:val="32"/>
        </w:rPr>
        <w:drawing>
          <wp:inline distT="0" distB="0" distL="0" distR="0" wp14:anchorId="4DEA76DA" wp14:editId="2EE0D0EF">
            <wp:extent cx="2230502" cy="303170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43537" cy="3049420"/>
                    </a:xfrm>
                    <a:prstGeom prst="rect">
                      <a:avLst/>
                    </a:prstGeom>
                  </pic:spPr>
                </pic:pic>
              </a:graphicData>
            </a:graphic>
          </wp:inline>
        </w:drawing>
      </w:r>
    </w:p>
    <w:p w14:paraId="49893643" w14:textId="0FA9251D" w:rsidR="00993E62" w:rsidRDefault="00993E62" w:rsidP="00431974">
      <w:pPr>
        <w:pStyle w:val="Caption"/>
        <w:rPr>
          <w:lang w:eastAsia="ja-JP"/>
        </w:rPr>
      </w:pPr>
      <w:proofErr w:type="spellStart"/>
      <w:proofErr w:type="gramStart"/>
      <w:r>
        <w:t>Hình</w:t>
      </w:r>
      <w:proofErr w:type="spellEnd"/>
      <w:r>
        <w:t xml:space="preserve">  </w:t>
      </w:r>
      <w:r w:rsidR="002752F8">
        <w:rPr>
          <w:rFonts w:hint="eastAsia"/>
          <w:lang w:eastAsia="ja-JP"/>
        </w:rPr>
        <w:t>36</w:t>
      </w:r>
      <w:proofErr w:type="gramEnd"/>
      <w:r>
        <w:rPr>
          <w:rFonts w:hint="eastAsia"/>
          <w:lang w:eastAsia="ja-JP"/>
        </w:rPr>
        <w:t xml:space="preserve">. </w:t>
      </w:r>
      <w:r w:rsidRPr="00F873E6">
        <w:rPr>
          <w:lang w:eastAsia="ja-JP"/>
        </w:rPr>
        <w:t xml:space="preserve">Giao </w:t>
      </w:r>
      <w:proofErr w:type="spellStart"/>
      <w:r w:rsidRPr="00F873E6">
        <w:rPr>
          <w:lang w:eastAsia="ja-JP"/>
        </w:rPr>
        <w:t>diện</w:t>
      </w:r>
      <w:proofErr w:type="spellEnd"/>
      <w:r w:rsidRPr="00F873E6">
        <w:rPr>
          <w:lang w:eastAsia="ja-JP"/>
        </w:rPr>
        <w:t xml:space="preserve"> </w:t>
      </w:r>
      <w:proofErr w:type="spellStart"/>
      <w:r>
        <w:rPr>
          <w:rFonts w:hint="eastAsia"/>
          <w:lang w:eastAsia="ja-JP"/>
        </w:rPr>
        <w:t>Xác</w:t>
      </w:r>
      <w:proofErr w:type="spellEnd"/>
      <w:r>
        <w:rPr>
          <w:rFonts w:hint="eastAsia"/>
          <w:lang w:eastAsia="ja-JP"/>
        </w:rPr>
        <w:t xml:space="preserve"> </w:t>
      </w:r>
      <w:proofErr w:type="spellStart"/>
      <w:r>
        <w:rPr>
          <w:rFonts w:hint="eastAsia"/>
          <w:lang w:eastAsia="ja-JP"/>
        </w:rPr>
        <w:t>th</w:t>
      </w:r>
      <w:r>
        <w:rPr>
          <w:lang w:eastAsia="ja-JP"/>
        </w:rPr>
        <w:t>ự</w:t>
      </w:r>
      <w:r>
        <w:rPr>
          <w:rFonts w:hint="eastAsia"/>
          <w:lang w:eastAsia="ja-JP"/>
        </w:rPr>
        <w:t>c</w:t>
      </w:r>
      <w:proofErr w:type="spellEnd"/>
      <w:r>
        <w:rPr>
          <w:rFonts w:hint="eastAsia"/>
          <w:lang w:eastAsia="ja-JP"/>
        </w:rPr>
        <w:t xml:space="preserve"> OTP</w:t>
      </w:r>
    </w:p>
    <w:p w14:paraId="4D6B1029" w14:textId="77777777" w:rsidR="00431974" w:rsidRPr="00431974" w:rsidRDefault="00431974" w:rsidP="00431974">
      <w:pPr>
        <w:rPr>
          <w:lang w:eastAsia="ja-JP"/>
        </w:rPr>
      </w:pPr>
    </w:p>
    <w:p w14:paraId="4ED9F8CC" w14:textId="77777777" w:rsidR="00855668" w:rsidRDefault="00A50111" w:rsidP="00793890">
      <w:pPr>
        <w:pStyle w:val="Heading1"/>
      </w:pPr>
      <w:bookmarkStart w:id="2168" w:name="_Toc216117374"/>
      <w:r>
        <w:lastRenderedPageBreak/>
        <w:t xml:space="preserve">CHƯƠNG 4. </w:t>
      </w:r>
      <w:r w:rsidR="004C77F8" w:rsidRPr="00EF21AF">
        <w:t>KẾT LUẬ</w:t>
      </w:r>
      <w:bookmarkEnd w:id="2147"/>
      <w:bookmarkEnd w:id="2148"/>
      <w:bookmarkEnd w:id="2149"/>
      <w:r w:rsidR="006F6F2C" w:rsidRPr="00EF21AF">
        <w:t>N</w:t>
      </w:r>
      <w:bookmarkStart w:id="2169" w:name="_Toc6684120"/>
      <w:bookmarkStart w:id="2170" w:name="_Toc6684181"/>
      <w:bookmarkStart w:id="2171" w:name="_Toc6688671"/>
      <w:bookmarkStart w:id="2172" w:name="_Toc7253416"/>
      <w:bookmarkStart w:id="2173" w:name="_Toc7978935"/>
      <w:bookmarkStart w:id="2174" w:name="_Toc8806047"/>
      <w:bookmarkEnd w:id="2150"/>
      <w:bookmarkEnd w:id="2151"/>
      <w:bookmarkEnd w:id="2152"/>
      <w:bookmarkEnd w:id="2153"/>
      <w:bookmarkEnd w:id="2154"/>
      <w:bookmarkEnd w:id="2168"/>
    </w:p>
    <w:p w14:paraId="0B13160D" w14:textId="77777777" w:rsidR="007962D0" w:rsidRPr="007962D0" w:rsidRDefault="007962D0" w:rsidP="00124645">
      <w:pPr>
        <w:pStyle w:val="Heading2"/>
      </w:pPr>
      <w:bookmarkStart w:id="2175" w:name="_Toc216117375"/>
      <w:r w:rsidRPr="007962D0">
        <w:t xml:space="preserve">4.1 </w:t>
      </w:r>
      <w:proofErr w:type="spellStart"/>
      <w:r w:rsidRPr="007962D0">
        <w:t>Kết</w:t>
      </w:r>
      <w:proofErr w:type="spellEnd"/>
      <w:r w:rsidRPr="007962D0">
        <w:t xml:space="preserve"> </w:t>
      </w:r>
      <w:proofErr w:type="spellStart"/>
      <w:r w:rsidRPr="007962D0">
        <w:t>luận</w:t>
      </w:r>
      <w:bookmarkEnd w:id="2175"/>
      <w:proofErr w:type="spellEnd"/>
    </w:p>
    <w:p w14:paraId="7641A937" w14:textId="14C7C6A5" w:rsidR="007962D0" w:rsidRDefault="007962D0" w:rsidP="007962D0">
      <w:pPr>
        <w:ind w:firstLine="567"/>
      </w:pPr>
      <w:r w:rsidRPr="007962D0">
        <w:t xml:space="preserve">Sau </w:t>
      </w:r>
      <w:proofErr w:type="spellStart"/>
      <w:r w:rsidRPr="007962D0">
        <w:t>quá</w:t>
      </w:r>
      <w:proofErr w:type="spellEnd"/>
      <w:r w:rsidRPr="007962D0">
        <w:t xml:space="preserve"> </w:t>
      </w:r>
      <w:proofErr w:type="spellStart"/>
      <w:r w:rsidRPr="007962D0">
        <w:t>trình</w:t>
      </w:r>
      <w:proofErr w:type="spellEnd"/>
      <w:r w:rsidRPr="007962D0">
        <w:t xml:space="preserve"> </w:t>
      </w:r>
      <w:proofErr w:type="spellStart"/>
      <w:r w:rsidRPr="007962D0">
        <w:t>nghiên</w:t>
      </w:r>
      <w:proofErr w:type="spellEnd"/>
      <w:r w:rsidRPr="007962D0">
        <w:t xml:space="preserve"> </w:t>
      </w:r>
      <w:proofErr w:type="spellStart"/>
      <w:r w:rsidRPr="007962D0">
        <w:t>cứu</w:t>
      </w:r>
      <w:proofErr w:type="spellEnd"/>
      <w:r w:rsidRPr="007962D0">
        <w:t xml:space="preserve">, </w:t>
      </w:r>
      <w:proofErr w:type="spellStart"/>
      <w:r w:rsidRPr="007962D0">
        <w:t>phân</w:t>
      </w:r>
      <w:proofErr w:type="spellEnd"/>
      <w:r w:rsidRPr="007962D0">
        <w:t xml:space="preserve"> </w:t>
      </w:r>
      <w:proofErr w:type="spellStart"/>
      <w:r w:rsidRPr="007962D0">
        <w:t>tích</w:t>
      </w:r>
      <w:proofErr w:type="spellEnd"/>
      <w:r w:rsidRPr="007962D0">
        <w:t xml:space="preserve"> </w:t>
      </w:r>
      <w:proofErr w:type="spellStart"/>
      <w:r w:rsidRPr="007962D0">
        <w:t>và</w:t>
      </w:r>
      <w:proofErr w:type="spellEnd"/>
      <w:r w:rsidRPr="007962D0">
        <w:t xml:space="preserve"> </w:t>
      </w:r>
      <w:proofErr w:type="spellStart"/>
      <w:r w:rsidRPr="007962D0">
        <w:t>hiện</w:t>
      </w:r>
      <w:proofErr w:type="spellEnd"/>
      <w:r w:rsidRPr="007962D0">
        <w:t xml:space="preserve"> </w:t>
      </w:r>
      <w:proofErr w:type="spellStart"/>
      <w:r w:rsidRPr="007962D0">
        <w:t>thực</w:t>
      </w:r>
      <w:proofErr w:type="spellEnd"/>
      <w:r w:rsidRPr="007962D0">
        <w:t xml:space="preserve"> </w:t>
      </w:r>
      <w:proofErr w:type="spellStart"/>
      <w:r w:rsidRPr="007962D0">
        <w:t>hóa</w:t>
      </w:r>
      <w:proofErr w:type="spellEnd"/>
      <w:r w:rsidRPr="007962D0">
        <w:t xml:space="preserve"> </w:t>
      </w:r>
      <w:r>
        <w:t>website</w:t>
      </w:r>
      <w:r w:rsidRPr="007962D0">
        <w:t xml:space="preserve"> </w:t>
      </w:r>
      <w:r>
        <w:t>“</w:t>
      </w:r>
      <w:proofErr w:type="spellStart"/>
      <w:r w:rsidRPr="007962D0">
        <w:t>quản</w:t>
      </w:r>
      <w:proofErr w:type="spellEnd"/>
      <w:r w:rsidRPr="007962D0">
        <w:t xml:space="preserve"> </w:t>
      </w:r>
      <w:proofErr w:type="spellStart"/>
      <w:r w:rsidRPr="007962D0">
        <w:t>lý</w:t>
      </w:r>
      <w:proofErr w:type="spellEnd"/>
      <w:r w:rsidRPr="007962D0">
        <w:t xml:space="preserve"> </w:t>
      </w:r>
      <w:proofErr w:type="spellStart"/>
      <w:r w:rsidRPr="007962D0">
        <w:t>lịch</w:t>
      </w:r>
      <w:proofErr w:type="spellEnd"/>
      <w:r w:rsidRPr="007962D0">
        <w:t xml:space="preserve"> </w:t>
      </w:r>
      <w:proofErr w:type="spellStart"/>
      <w:r w:rsidRPr="007962D0">
        <w:t>trình</w:t>
      </w:r>
      <w:proofErr w:type="spellEnd"/>
      <w:r w:rsidRPr="007962D0">
        <w:t xml:space="preserve"> </w:t>
      </w:r>
      <w:proofErr w:type="spellStart"/>
      <w:r w:rsidRPr="007962D0">
        <w:t>cá</w:t>
      </w:r>
      <w:proofErr w:type="spellEnd"/>
      <w:r w:rsidRPr="007962D0">
        <w:t xml:space="preserve"> </w:t>
      </w:r>
      <w:proofErr w:type="spellStart"/>
      <w:r w:rsidRPr="007962D0">
        <w:t>nhân</w:t>
      </w:r>
      <w:proofErr w:type="spellEnd"/>
      <w:r>
        <w:t>”</w:t>
      </w:r>
      <w:r w:rsidRPr="007962D0">
        <w:t xml:space="preserve"> </w:t>
      </w:r>
      <w:proofErr w:type="spellStart"/>
      <w:r w:rsidRPr="007962D0">
        <w:t>đã</w:t>
      </w:r>
      <w:proofErr w:type="spellEnd"/>
      <w:r w:rsidRPr="007962D0">
        <w:t xml:space="preserve"> </w:t>
      </w:r>
      <w:proofErr w:type="spellStart"/>
      <w:r w:rsidRPr="007962D0">
        <w:t>hoàn</w:t>
      </w:r>
      <w:proofErr w:type="spellEnd"/>
      <w:r w:rsidRPr="007962D0">
        <w:t xml:space="preserve"> </w:t>
      </w:r>
      <w:proofErr w:type="spellStart"/>
      <w:r w:rsidRPr="007962D0">
        <w:t>thành</w:t>
      </w:r>
      <w:proofErr w:type="spellEnd"/>
      <w:r w:rsidRPr="007962D0">
        <w:t xml:space="preserve"> </w:t>
      </w:r>
      <w:proofErr w:type="spellStart"/>
      <w:r w:rsidRPr="007962D0">
        <w:t>các</w:t>
      </w:r>
      <w:proofErr w:type="spellEnd"/>
      <w:r w:rsidRPr="007962D0">
        <w:t xml:space="preserve"> </w:t>
      </w:r>
      <w:proofErr w:type="spellStart"/>
      <w:r w:rsidRPr="007962D0">
        <w:t>mục</w:t>
      </w:r>
      <w:proofErr w:type="spellEnd"/>
      <w:r w:rsidRPr="007962D0">
        <w:t xml:space="preserve"> </w:t>
      </w:r>
      <w:proofErr w:type="spellStart"/>
      <w:r w:rsidRPr="007962D0">
        <w:t>tiêu</w:t>
      </w:r>
      <w:proofErr w:type="spellEnd"/>
      <w:r w:rsidRPr="007962D0">
        <w:t xml:space="preserve"> </w:t>
      </w:r>
      <w:proofErr w:type="spellStart"/>
      <w:r w:rsidRPr="007962D0">
        <w:t>đề</w:t>
      </w:r>
      <w:proofErr w:type="spellEnd"/>
      <w:r w:rsidRPr="007962D0">
        <w:t xml:space="preserve"> </w:t>
      </w:r>
      <w:proofErr w:type="spellStart"/>
      <w:r w:rsidRPr="007962D0">
        <w:t>ra</w:t>
      </w:r>
      <w:proofErr w:type="spellEnd"/>
      <w:r w:rsidRPr="007962D0">
        <w:t xml:space="preserve"> ban </w:t>
      </w:r>
      <w:proofErr w:type="spellStart"/>
      <w:r w:rsidRPr="007962D0">
        <w:t>đầu</w:t>
      </w:r>
      <w:proofErr w:type="spellEnd"/>
      <w:r w:rsidRPr="007962D0">
        <w:t xml:space="preserve">. </w:t>
      </w:r>
      <w:proofErr w:type="spellStart"/>
      <w:r w:rsidRPr="007962D0">
        <w:t>Về</w:t>
      </w:r>
      <w:proofErr w:type="spellEnd"/>
      <w:r w:rsidRPr="007962D0">
        <w:t xml:space="preserve"> </w:t>
      </w:r>
      <w:proofErr w:type="spellStart"/>
      <w:r w:rsidRPr="007962D0">
        <w:t>mặt</w:t>
      </w:r>
      <w:proofErr w:type="spellEnd"/>
      <w:r w:rsidRPr="007962D0">
        <w:t xml:space="preserve"> </w:t>
      </w:r>
      <w:proofErr w:type="spellStart"/>
      <w:r w:rsidRPr="007962D0">
        <w:t>sản</w:t>
      </w:r>
      <w:proofErr w:type="spellEnd"/>
      <w:r w:rsidRPr="007962D0">
        <w:t xml:space="preserve"> </w:t>
      </w:r>
      <w:proofErr w:type="spellStart"/>
      <w:r w:rsidRPr="007962D0">
        <w:t>phẩm</w:t>
      </w:r>
      <w:proofErr w:type="spellEnd"/>
      <w:r w:rsidRPr="007962D0">
        <w:t xml:space="preserve">, </w:t>
      </w:r>
      <w:proofErr w:type="spellStart"/>
      <w:r w:rsidRPr="007962D0">
        <w:t>hệ</w:t>
      </w:r>
      <w:proofErr w:type="spellEnd"/>
      <w:r w:rsidRPr="007962D0">
        <w:t xml:space="preserve"> </w:t>
      </w:r>
      <w:proofErr w:type="spellStart"/>
      <w:r w:rsidRPr="007962D0">
        <w:t>thống</w:t>
      </w:r>
      <w:proofErr w:type="spellEnd"/>
      <w:r w:rsidRPr="007962D0">
        <w:t xml:space="preserve"> </w:t>
      </w:r>
      <w:proofErr w:type="spellStart"/>
      <w:r w:rsidRPr="007962D0">
        <w:t>đã</w:t>
      </w:r>
      <w:proofErr w:type="spellEnd"/>
      <w:r w:rsidRPr="007962D0">
        <w:t xml:space="preserve"> </w:t>
      </w:r>
      <w:proofErr w:type="spellStart"/>
      <w:r w:rsidRPr="007962D0">
        <w:t>cung</w:t>
      </w:r>
      <w:proofErr w:type="spellEnd"/>
      <w:r w:rsidRPr="007962D0">
        <w:t xml:space="preserve"> </w:t>
      </w:r>
      <w:proofErr w:type="spellStart"/>
      <w:r w:rsidRPr="007962D0">
        <w:t>cấp</w:t>
      </w:r>
      <w:proofErr w:type="spellEnd"/>
      <w:r w:rsidRPr="007962D0">
        <w:t xml:space="preserve"> </w:t>
      </w:r>
      <w:proofErr w:type="spellStart"/>
      <w:r w:rsidRPr="007962D0">
        <w:t>một</w:t>
      </w:r>
      <w:proofErr w:type="spellEnd"/>
      <w:r w:rsidRPr="007962D0">
        <w:t xml:space="preserve"> </w:t>
      </w:r>
      <w:proofErr w:type="spellStart"/>
      <w:r w:rsidRPr="007962D0">
        <w:t>giải</w:t>
      </w:r>
      <w:proofErr w:type="spellEnd"/>
      <w:r w:rsidRPr="007962D0">
        <w:t xml:space="preserve"> </w:t>
      </w:r>
      <w:proofErr w:type="spellStart"/>
      <w:r w:rsidRPr="007962D0">
        <w:t>pháp</w:t>
      </w:r>
      <w:proofErr w:type="spellEnd"/>
      <w:r w:rsidRPr="007962D0">
        <w:t xml:space="preserve"> </w:t>
      </w:r>
      <w:proofErr w:type="spellStart"/>
      <w:r w:rsidRPr="007962D0">
        <w:t>quản</w:t>
      </w:r>
      <w:proofErr w:type="spellEnd"/>
      <w:r w:rsidRPr="007962D0">
        <w:t xml:space="preserve"> </w:t>
      </w:r>
      <w:proofErr w:type="spellStart"/>
      <w:r w:rsidRPr="007962D0">
        <w:t>lý</w:t>
      </w:r>
      <w:proofErr w:type="spellEnd"/>
      <w:r w:rsidRPr="007962D0">
        <w:t xml:space="preserve"> "</w:t>
      </w:r>
      <w:proofErr w:type="spellStart"/>
      <w:r w:rsidRPr="007962D0">
        <w:t>tất</w:t>
      </w:r>
      <w:proofErr w:type="spellEnd"/>
      <w:r w:rsidRPr="007962D0">
        <w:t xml:space="preserve"> </w:t>
      </w:r>
      <w:proofErr w:type="spellStart"/>
      <w:r w:rsidRPr="007962D0">
        <w:t>cả</w:t>
      </w:r>
      <w:proofErr w:type="spellEnd"/>
      <w:r w:rsidRPr="007962D0">
        <w:t xml:space="preserve"> </w:t>
      </w:r>
      <w:proofErr w:type="spellStart"/>
      <w:r w:rsidRPr="007962D0">
        <w:t>trong</w:t>
      </w:r>
      <w:proofErr w:type="spellEnd"/>
      <w:r w:rsidRPr="007962D0">
        <w:t xml:space="preserve"> </w:t>
      </w:r>
      <w:proofErr w:type="spellStart"/>
      <w:r w:rsidRPr="007962D0">
        <w:t>một</w:t>
      </w:r>
      <w:proofErr w:type="spellEnd"/>
      <w:r w:rsidRPr="007962D0">
        <w:t xml:space="preserve">" </w:t>
      </w:r>
      <w:proofErr w:type="spellStart"/>
      <w:r w:rsidRPr="007962D0">
        <w:t>hoạt</w:t>
      </w:r>
      <w:proofErr w:type="spellEnd"/>
      <w:r w:rsidRPr="007962D0">
        <w:t xml:space="preserve"> </w:t>
      </w:r>
      <w:proofErr w:type="spellStart"/>
      <w:r w:rsidRPr="007962D0">
        <w:t>động</w:t>
      </w:r>
      <w:proofErr w:type="spellEnd"/>
      <w:r w:rsidRPr="007962D0">
        <w:t xml:space="preserve"> </w:t>
      </w:r>
      <w:proofErr w:type="spellStart"/>
      <w:r w:rsidRPr="007962D0">
        <w:t>ổn</w:t>
      </w:r>
      <w:proofErr w:type="spellEnd"/>
      <w:r w:rsidRPr="007962D0">
        <w:t xml:space="preserve"> </w:t>
      </w:r>
      <w:proofErr w:type="spellStart"/>
      <w:r w:rsidRPr="007962D0">
        <w:t>định</w:t>
      </w:r>
      <w:proofErr w:type="spellEnd"/>
      <w:r w:rsidRPr="007962D0">
        <w:t xml:space="preserve"> </w:t>
      </w:r>
      <w:proofErr w:type="spellStart"/>
      <w:r w:rsidRPr="007962D0">
        <w:t>trên</w:t>
      </w:r>
      <w:proofErr w:type="spellEnd"/>
      <w:r w:rsidRPr="007962D0">
        <w:t xml:space="preserve"> </w:t>
      </w:r>
      <w:proofErr w:type="spellStart"/>
      <w:r w:rsidRPr="007962D0">
        <w:t>môi</w:t>
      </w:r>
      <w:proofErr w:type="spellEnd"/>
      <w:r w:rsidRPr="007962D0">
        <w:t xml:space="preserve"> </w:t>
      </w:r>
      <w:proofErr w:type="spellStart"/>
      <w:r w:rsidRPr="007962D0">
        <w:t>trường</w:t>
      </w:r>
      <w:proofErr w:type="spellEnd"/>
      <w:r w:rsidRPr="007962D0">
        <w:t xml:space="preserve"> web. </w:t>
      </w:r>
      <w:proofErr w:type="spellStart"/>
      <w:r w:rsidRPr="007962D0">
        <w:t>Các</w:t>
      </w:r>
      <w:proofErr w:type="spellEnd"/>
      <w:r w:rsidRPr="007962D0">
        <w:t xml:space="preserve"> </w:t>
      </w:r>
      <w:proofErr w:type="spellStart"/>
      <w:r w:rsidRPr="007962D0">
        <w:t>chức</w:t>
      </w:r>
      <w:proofErr w:type="spellEnd"/>
      <w:r w:rsidRPr="007962D0">
        <w:t xml:space="preserve"> </w:t>
      </w:r>
      <w:proofErr w:type="spellStart"/>
      <w:r w:rsidRPr="007962D0">
        <w:t>năng</w:t>
      </w:r>
      <w:proofErr w:type="spellEnd"/>
      <w:r w:rsidRPr="007962D0">
        <w:t xml:space="preserve"> </w:t>
      </w:r>
      <w:proofErr w:type="spellStart"/>
      <w:r w:rsidRPr="007962D0">
        <w:t>cốt</w:t>
      </w:r>
      <w:proofErr w:type="spellEnd"/>
      <w:r w:rsidRPr="007962D0">
        <w:t xml:space="preserve"> </w:t>
      </w:r>
      <w:proofErr w:type="spellStart"/>
      <w:r w:rsidRPr="007962D0">
        <w:t>lõi</w:t>
      </w:r>
      <w:proofErr w:type="spellEnd"/>
      <w:r w:rsidRPr="007962D0">
        <w:t xml:space="preserve"> </w:t>
      </w:r>
      <w:proofErr w:type="spellStart"/>
      <w:r w:rsidRPr="007962D0">
        <w:t>như</w:t>
      </w:r>
      <w:proofErr w:type="spellEnd"/>
      <w:r w:rsidRPr="007962D0">
        <w:t xml:space="preserve"> </w:t>
      </w:r>
      <w:proofErr w:type="spellStart"/>
      <w:r w:rsidRPr="007962D0">
        <w:t>quản</w:t>
      </w:r>
      <w:proofErr w:type="spellEnd"/>
      <w:r w:rsidRPr="007962D0">
        <w:t xml:space="preserve"> </w:t>
      </w:r>
      <w:proofErr w:type="spellStart"/>
      <w:r w:rsidRPr="007962D0">
        <w:t>lý</w:t>
      </w:r>
      <w:proofErr w:type="spellEnd"/>
      <w:r w:rsidRPr="007962D0">
        <w:t xml:space="preserve"> </w:t>
      </w:r>
      <w:proofErr w:type="spellStart"/>
      <w:r w:rsidRPr="007962D0">
        <w:t>nhiệm</w:t>
      </w:r>
      <w:proofErr w:type="spellEnd"/>
      <w:r w:rsidRPr="007962D0">
        <w:t xml:space="preserve"> </w:t>
      </w:r>
      <w:proofErr w:type="spellStart"/>
      <w:r w:rsidRPr="007962D0">
        <w:t>vụ</w:t>
      </w:r>
      <w:proofErr w:type="spellEnd"/>
      <w:r w:rsidRPr="007962D0">
        <w:t xml:space="preserve"> </w:t>
      </w:r>
      <w:proofErr w:type="spellStart"/>
      <w:r w:rsidRPr="007962D0">
        <w:t>với</w:t>
      </w:r>
      <w:proofErr w:type="spellEnd"/>
      <w:r w:rsidRPr="007962D0">
        <w:t xml:space="preserve"> </w:t>
      </w:r>
      <w:proofErr w:type="spellStart"/>
      <w:r w:rsidRPr="007962D0">
        <w:t>bảng</w:t>
      </w:r>
      <w:proofErr w:type="spellEnd"/>
      <w:r w:rsidRPr="007962D0">
        <w:t xml:space="preserve"> Kanban </w:t>
      </w:r>
      <w:proofErr w:type="spellStart"/>
      <w:r w:rsidRPr="007962D0">
        <w:t>trực</w:t>
      </w:r>
      <w:proofErr w:type="spellEnd"/>
      <w:r w:rsidRPr="007962D0">
        <w:t xml:space="preserve"> </w:t>
      </w:r>
      <w:proofErr w:type="spellStart"/>
      <w:r w:rsidRPr="007962D0">
        <w:t>quan</w:t>
      </w:r>
      <w:proofErr w:type="spellEnd"/>
      <w:r w:rsidRPr="007962D0">
        <w:t xml:space="preserve">, </w:t>
      </w:r>
      <w:proofErr w:type="spellStart"/>
      <w:r w:rsidRPr="007962D0">
        <w:t>sắp</w:t>
      </w:r>
      <w:proofErr w:type="spellEnd"/>
      <w:r w:rsidRPr="007962D0">
        <w:t xml:space="preserve"> </w:t>
      </w:r>
      <w:proofErr w:type="spellStart"/>
      <w:r w:rsidRPr="007962D0">
        <w:t>xếp</w:t>
      </w:r>
      <w:proofErr w:type="spellEnd"/>
      <w:r w:rsidRPr="007962D0">
        <w:t xml:space="preserve"> </w:t>
      </w:r>
      <w:proofErr w:type="spellStart"/>
      <w:r w:rsidRPr="007962D0">
        <w:t>lịch</w:t>
      </w:r>
      <w:proofErr w:type="spellEnd"/>
      <w:r w:rsidRPr="007962D0">
        <w:t xml:space="preserve"> </w:t>
      </w:r>
      <w:proofErr w:type="spellStart"/>
      <w:r w:rsidRPr="007962D0">
        <w:t>trình</w:t>
      </w:r>
      <w:proofErr w:type="spellEnd"/>
      <w:r w:rsidRPr="007962D0">
        <w:t xml:space="preserve"> </w:t>
      </w:r>
      <w:proofErr w:type="spellStart"/>
      <w:r w:rsidRPr="007962D0">
        <w:t>trên</w:t>
      </w:r>
      <w:proofErr w:type="spellEnd"/>
      <w:r w:rsidRPr="007962D0">
        <w:t xml:space="preserve"> Calendar, </w:t>
      </w:r>
      <w:proofErr w:type="spellStart"/>
      <w:r w:rsidRPr="007962D0">
        <w:t>và</w:t>
      </w:r>
      <w:proofErr w:type="spellEnd"/>
      <w:r w:rsidRPr="007962D0">
        <w:t xml:space="preserve"> </w:t>
      </w:r>
      <w:proofErr w:type="spellStart"/>
      <w:r w:rsidRPr="007962D0">
        <w:t>hệ</w:t>
      </w:r>
      <w:proofErr w:type="spellEnd"/>
      <w:r w:rsidRPr="007962D0">
        <w:t xml:space="preserve"> </w:t>
      </w:r>
      <w:proofErr w:type="spellStart"/>
      <w:r w:rsidRPr="007962D0">
        <w:t>thống</w:t>
      </w:r>
      <w:proofErr w:type="spellEnd"/>
      <w:r w:rsidRPr="007962D0">
        <w:t xml:space="preserve"> Chat </w:t>
      </w:r>
      <w:proofErr w:type="spellStart"/>
      <w:r w:rsidRPr="007962D0">
        <w:t>nhóm</w:t>
      </w:r>
      <w:proofErr w:type="spellEnd"/>
      <w:r w:rsidRPr="007962D0">
        <w:t xml:space="preserve"> </w:t>
      </w:r>
      <w:proofErr w:type="spellStart"/>
      <w:r w:rsidRPr="007962D0">
        <w:t>đã</w:t>
      </w:r>
      <w:proofErr w:type="spellEnd"/>
      <w:r w:rsidRPr="007962D0">
        <w:t xml:space="preserve"> </w:t>
      </w:r>
      <w:proofErr w:type="spellStart"/>
      <w:r w:rsidRPr="007962D0">
        <w:t>được</w:t>
      </w:r>
      <w:proofErr w:type="spellEnd"/>
      <w:r w:rsidRPr="007962D0">
        <w:t xml:space="preserve"> </w:t>
      </w:r>
      <w:proofErr w:type="spellStart"/>
      <w:r w:rsidRPr="007962D0">
        <w:t>triển</w:t>
      </w:r>
      <w:proofErr w:type="spellEnd"/>
      <w:r w:rsidRPr="007962D0">
        <w:t xml:space="preserve"> </w:t>
      </w:r>
      <w:proofErr w:type="spellStart"/>
      <w:r w:rsidRPr="007962D0">
        <w:t>khai</w:t>
      </w:r>
      <w:proofErr w:type="spellEnd"/>
      <w:r w:rsidRPr="007962D0">
        <w:t xml:space="preserve"> </w:t>
      </w:r>
      <w:proofErr w:type="spellStart"/>
      <w:r w:rsidRPr="007962D0">
        <w:t>thành</w:t>
      </w:r>
      <w:proofErr w:type="spellEnd"/>
      <w:r w:rsidRPr="007962D0">
        <w:t xml:space="preserve"> công, </w:t>
      </w:r>
      <w:proofErr w:type="spellStart"/>
      <w:r w:rsidRPr="007962D0">
        <w:t>giúp</w:t>
      </w:r>
      <w:proofErr w:type="spellEnd"/>
      <w:r w:rsidRPr="007962D0">
        <w:t xml:space="preserve"> </w:t>
      </w:r>
      <w:proofErr w:type="spellStart"/>
      <w:r w:rsidRPr="007962D0">
        <w:t>người</w:t>
      </w:r>
      <w:proofErr w:type="spellEnd"/>
      <w:r w:rsidRPr="007962D0">
        <w:t xml:space="preserve"> </w:t>
      </w:r>
      <w:proofErr w:type="spellStart"/>
      <w:r w:rsidRPr="007962D0">
        <w:t>dùng</w:t>
      </w:r>
      <w:proofErr w:type="spellEnd"/>
      <w:r w:rsidRPr="007962D0">
        <w:t xml:space="preserve"> </w:t>
      </w:r>
      <w:proofErr w:type="spellStart"/>
      <w:r w:rsidRPr="007962D0">
        <w:t>giải</w:t>
      </w:r>
      <w:proofErr w:type="spellEnd"/>
      <w:r w:rsidRPr="007962D0">
        <w:t xml:space="preserve"> </w:t>
      </w:r>
      <w:proofErr w:type="spellStart"/>
      <w:r w:rsidRPr="007962D0">
        <w:t>quyết</w:t>
      </w:r>
      <w:proofErr w:type="spellEnd"/>
      <w:r w:rsidRPr="007962D0">
        <w:t xml:space="preserve"> </w:t>
      </w:r>
      <w:proofErr w:type="spellStart"/>
      <w:r w:rsidRPr="007962D0">
        <w:t>bài</w:t>
      </w:r>
      <w:proofErr w:type="spellEnd"/>
      <w:r w:rsidRPr="007962D0">
        <w:t xml:space="preserve"> </w:t>
      </w:r>
      <w:proofErr w:type="spellStart"/>
      <w:r w:rsidRPr="007962D0">
        <w:t>toán</w:t>
      </w:r>
      <w:proofErr w:type="spellEnd"/>
      <w:r w:rsidRPr="007962D0">
        <w:t xml:space="preserve"> </w:t>
      </w:r>
      <w:proofErr w:type="spellStart"/>
      <w:r w:rsidRPr="007962D0">
        <w:t>phân</w:t>
      </w:r>
      <w:proofErr w:type="spellEnd"/>
      <w:r w:rsidRPr="007962D0">
        <w:t xml:space="preserve"> </w:t>
      </w:r>
      <w:proofErr w:type="spellStart"/>
      <w:r w:rsidRPr="007962D0">
        <w:t>mảnh</w:t>
      </w:r>
      <w:proofErr w:type="spellEnd"/>
      <w:r w:rsidRPr="007962D0">
        <w:t xml:space="preserve"> </w:t>
      </w:r>
      <w:proofErr w:type="spellStart"/>
      <w:r w:rsidRPr="007962D0">
        <w:t>dữ</w:t>
      </w:r>
      <w:proofErr w:type="spellEnd"/>
      <w:r w:rsidRPr="007962D0">
        <w:t xml:space="preserve"> </w:t>
      </w:r>
      <w:proofErr w:type="spellStart"/>
      <w:r w:rsidRPr="007962D0">
        <w:t>liệu</w:t>
      </w:r>
      <w:proofErr w:type="spellEnd"/>
      <w:r w:rsidRPr="007962D0">
        <w:t xml:space="preserve"> </w:t>
      </w:r>
      <w:proofErr w:type="spellStart"/>
      <w:r w:rsidRPr="007962D0">
        <w:t>khi</w:t>
      </w:r>
      <w:proofErr w:type="spellEnd"/>
      <w:r w:rsidRPr="007962D0">
        <w:t xml:space="preserve"> </w:t>
      </w:r>
      <w:proofErr w:type="spellStart"/>
      <w:r w:rsidRPr="007962D0">
        <w:t>làm</w:t>
      </w:r>
      <w:proofErr w:type="spellEnd"/>
      <w:r w:rsidRPr="007962D0">
        <w:t xml:space="preserve"> </w:t>
      </w:r>
      <w:proofErr w:type="spellStart"/>
      <w:r w:rsidRPr="007962D0">
        <w:t>việc</w:t>
      </w:r>
      <w:proofErr w:type="spellEnd"/>
      <w:r w:rsidRPr="007962D0">
        <w:t>.</w:t>
      </w:r>
    </w:p>
    <w:p w14:paraId="22FD41B4" w14:textId="68CE6AE8" w:rsidR="007962D0" w:rsidRPr="007962D0" w:rsidRDefault="007962D0" w:rsidP="007962D0">
      <w:pPr>
        <w:ind w:firstLine="567"/>
      </w:pPr>
      <w:proofErr w:type="spellStart"/>
      <w:r w:rsidRPr="007962D0">
        <w:t>Về</w:t>
      </w:r>
      <w:proofErr w:type="spellEnd"/>
      <w:r w:rsidRPr="007962D0">
        <w:t xml:space="preserve"> </w:t>
      </w:r>
      <w:proofErr w:type="spellStart"/>
      <w:r w:rsidRPr="007962D0">
        <w:t>mặt</w:t>
      </w:r>
      <w:proofErr w:type="spellEnd"/>
      <w:r w:rsidRPr="007962D0">
        <w:t xml:space="preserve"> </w:t>
      </w:r>
      <w:proofErr w:type="spellStart"/>
      <w:r w:rsidRPr="007962D0">
        <w:t>kỹ</w:t>
      </w:r>
      <w:proofErr w:type="spellEnd"/>
      <w:r w:rsidRPr="007962D0">
        <w:t xml:space="preserve"> </w:t>
      </w:r>
      <w:proofErr w:type="spellStart"/>
      <w:r w:rsidRPr="007962D0">
        <w:t>thuật</w:t>
      </w:r>
      <w:proofErr w:type="spellEnd"/>
      <w:r w:rsidRPr="007962D0">
        <w:t xml:space="preserve">, </w:t>
      </w:r>
      <w:proofErr w:type="spellStart"/>
      <w:r w:rsidRPr="007962D0">
        <w:t>đồ</w:t>
      </w:r>
      <w:proofErr w:type="spellEnd"/>
      <w:r w:rsidRPr="007962D0">
        <w:t xml:space="preserve"> </w:t>
      </w:r>
      <w:proofErr w:type="spellStart"/>
      <w:r w:rsidRPr="007962D0">
        <w:t>án</w:t>
      </w:r>
      <w:proofErr w:type="spellEnd"/>
      <w:r w:rsidRPr="007962D0">
        <w:t xml:space="preserve"> </w:t>
      </w:r>
      <w:proofErr w:type="spellStart"/>
      <w:r w:rsidRPr="007962D0">
        <w:t>đã</w:t>
      </w:r>
      <w:proofErr w:type="spellEnd"/>
      <w:r w:rsidRPr="007962D0">
        <w:t xml:space="preserve"> </w:t>
      </w:r>
      <w:proofErr w:type="spellStart"/>
      <w:r w:rsidRPr="007962D0">
        <w:t>xây</w:t>
      </w:r>
      <w:proofErr w:type="spellEnd"/>
      <w:r w:rsidRPr="007962D0">
        <w:t xml:space="preserve"> </w:t>
      </w:r>
      <w:proofErr w:type="spellStart"/>
      <w:r w:rsidRPr="007962D0">
        <w:t>dựng</w:t>
      </w:r>
      <w:proofErr w:type="spellEnd"/>
      <w:r w:rsidRPr="007962D0">
        <w:t xml:space="preserve"> </w:t>
      </w:r>
      <w:proofErr w:type="spellStart"/>
      <w:r w:rsidRPr="007962D0">
        <w:t>được</w:t>
      </w:r>
      <w:proofErr w:type="spellEnd"/>
      <w:r w:rsidRPr="007962D0">
        <w:t xml:space="preserve"> </w:t>
      </w:r>
      <w:proofErr w:type="spellStart"/>
      <w:r w:rsidRPr="007962D0">
        <w:t>một</w:t>
      </w:r>
      <w:proofErr w:type="spellEnd"/>
      <w:r w:rsidRPr="007962D0">
        <w:t xml:space="preserve"> </w:t>
      </w:r>
      <w:proofErr w:type="spellStart"/>
      <w:r w:rsidRPr="007962D0">
        <w:t>kiến</w:t>
      </w:r>
      <w:proofErr w:type="spellEnd"/>
      <w:r w:rsidRPr="007962D0">
        <w:t xml:space="preserve"> </w:t>
      </w:r>
      <w:proofErr w:type="spellStart"/>
      <w:r w:rsidRPr="007962D0">
        <w:t>trúc</w:t>
      </w:r>
      <w:proofErr w:type="spellEnd"/>
      <w:r w:rsidRPr="007962D0">
        <w:t xml:space="preserve"> </w:t>
      </w:r>
      <w:proofErr w:type="spellStart"/>
      <w:r w:rsidRPr="007962D0">
        <w:t>phần</w:t>
      </w:r>
      <w:proofErr w:type="spellEnd"/>
      <w:r w:rsidRPr="007962D0">
        <w:t xml:space="preserve"> </w:t>
      </w:r>
      <w:proofErr w:type="spellStart"/>
      <w:r w:rsidRPr="007962D0">
        <w:t>mềm</w:t>
      </w:r>
      <w:proofErr w:type="spellEnd"/>
      <w:r w:rsidRPr="007962D0">
        <w:t xml:space="preserve"> </w:t>
      </w:r>
      <w:proofErr w:type="spellStart"/>
      <w:r w:rsidRPr="007962D0">
        <w:t>vững</w:t>
      </w:r>
      <w:proofErr w:type="spellEnd"/>
      <w:r w:rsidRPr="007962D0">
        <w:t xml:space="preserve"> </w:t>
      </w:r>
      <w:proofErr w:type="spellStart"/>
      <w:r w:rsidRPr="007962D0">
        <w:t>chắc</w:t>
      </w:r>
      <w:proofErr w:type="spellEnd"/>
      <w:r w:rsidRPr="007962D0">
        <w:t xml:space="preserve"> </w:t>
      </w:r>
      <w:proofErr w:type="spellStart"/>
      <w:r w:rsidRPr="007962D0">
        <w:t>dựa</w:t>
      </w:r>
      <w:proofErr w:type="spellEnd"/>
      <w:r w:rsidRPr="007962D0">
        <w:t xml:space="preserve"> </w:t>
      </w:r>
      <w:proofErr w:type="spellStart"/>
      <w:r w:rsidRPr="007962D0">
        <w:t>trên</w:t>
      </w:r>
      <w:proofErr w:type="spellEnd"/>
      <w:r w:rsidRPr="007962D0">
        <w:t xml:space="preserve"> </w:t>
      </w:r>
      <w:proofErr w:type="spellStart"/>
      <w:r w:rsidRPr="007962D0">
        <w:t>nền</w:t>
      </w:r>
      <w:proofErr w:type="spellEnd"/>
      <w:r w:rsidRPr="007962D0">
        <w:t xml:space="preserve"> </w:t>
      </w:r>
      <w:proofErr w:type="spellStart"/>
      <w:r w:rsidRPr="007962D0">
        <w:t>tảng</w:t>
      </w:r>
      <w:proofErr w:type="spellEnd"/>
      <w:r w:rsidRPr="007962D0">
        <w:t xml:space="preserve"> Node.js </w:t>
      </w:r>
      <w:proofErr w:type="spellStart"/>
      <w:r w:rsidRPr="007962D0">
        <w:t>và</w:t>
      </w:r>
      <w:proofErr w:type="spellEnd"/>
      <w:r w:rsidRPr="007962D0">
        <w:t xml:space="preserve"> Express Framework. </w:t>
      </w:r>
      <w:proofErr w:type="spellStart"/>
      <w:r w:rsidRPr="007962D0">
        <w:t>Việc</w:t>
      </w:r>
      <w:proofErr w:type="spellEnd"/>
      <w:r w:rsidRPr="007962D0">
        <w:t xml:space="preserve"> </w:t>
      </w:r>
      <w:proofErr w:type="spellStart"/>
      <w:r w:rsidRPr="007962D0">
        <w:t>áp</w:t>
      </w:r>
      <w:proofErr w:type="spellEnd"/>
      <w:r w:rsidRPr="007962D0">
        <w:t xml:space="preserve"> </w:t>
      </w:r>
      <w:proofErr w:type="spellStart"/>
      <w:r w:rsidRPr="007962D0">
        <w:t>dụng</w:t>
      </w:r>
      <w:proofErr w:type="spellEnd"/>
      <w:r w:rsidRPr="007962D0">
        <w:t xml:space="preserve"> </w:t>
      </w:r>
      <w:proofErr w:type="spellStart"/>
      <w:r w:rsidRPr="007962D0">
        <w:t>mô</w:t>
      </w:r>
      <w:proofErr w:type="spellEnd"/>
      <w:r w:rsidRPr="007962D0">
        <w:t xml:space="preserve"> </w:t>
      </w:r>
      <w:proofErr w:type="spellStart"/>
      <w:r w:rsidRPr="007962D0">
        <w:t>hình</w:t>
      </w:r>
      <w:proofErr w:type="spellEnd"/>
      <w:r w:rsidRPr="007962D0">
        <w:t xml:space="preserve"> </w:t>
      </w:r>
      <w:proofErr w:type="spellStart"/>
      <w:r w:rsidRPr="007962D0">
        <w:t>phân</w:t>
      </w:r>
      <w:proofErr w:type="spellEnd"/>
      <w:r w:rsidRPr="007962D0">
        <w:t xml:space="preserve"> </w:t>
      </w:r>
      <w:proofErr w:type="spellStart"/>
      <w:r w:rsidRPr="007962D0">
        <w:t>lớp</w:t>
      </w:r>
      <w:proofErr w:type="spellEnd"/>
      <w:r w:rsidRPr="007962D0">
        <w:t xml:space="preserve"> (Controller - Service - Model) </w:t>
      </w:r>
      <w:proofErr w:type="spellStart"/>
      <w:r w:rsidRPr="007962D0">
        <w:t>giúp</w:t>
      </w:r>
      <w:proofErr w:type="spellEnd"/>
      <w:r w:rsidRPr="007962D0">
        <w:t xml:space="preserve"> </w:t>
      </w:r>
      <w:proofErr w:type="spellStart"/>
      <w:r w:rsidRPr="007962D0">
        <w:t>mã</w:t>
      </w:r>
      <w:proofErr w:type="spellEnd"/>
      <w:r w:rsidRPr="007962D0">
        <w:t xml:space="preserve"> </w:t>
      </w:r>
      <w:proofErr w:type="spellStart"/>
      <w:r w:rsidRPr="007962D0">
        <w:t>nguồn</w:t>
      </w:r>
      <w:proofErr w:type="spellEnd"/>
      <w:r w:rsidRPr="007962D0">
        <w:t xml:space="preserve"> </w:t>
      </w:r>
      <w:proofErr w:type="spellStart"/>
      <w:r w:rsidRPr="007962D0">
        <w:t>rõ</w:t>
      </w:r>
      <w:proofErr w:type="spellEnd"/>
      <w:r w:rsidRPr="007962D0">
        <w:t xml:space="preserve"> </w:t>
      </w:r>
      <w:proofErr w:type="spellStart"/>
      <w:r w:rsidRPr="007962D0">
        <w:t>ràng</w:t>
      </w:r>
      <w:proofErr w:type="spellEnd"/>
      <w:r w:rsidRPr="007962D0">
        <w:t xml:space="preserve">, </w:t>
      </w:r>
      <w:proofErr w:type="spellStart"/>
      <w:r w:rsidRPr="007962D0">
        <w:t>dễ</w:t>
      </w:r>
      <w:proofErr w:type="spellEnd"/>
      <w:r w:rsidRPr="007962D0">
        <w:t xml:space="preserve"> </w:t>
      </w:r>
      <w:proofErr w:type="spellStart"/>
      <w:r w:rsidRPr="007962D0">
        <w:t>bảo</w:t>
      </w:r>
      <w:proofErr w:type="spellEnd"/>
      <w:r w:rsidRPr="007962D0">
        <w:t xml:space="preserve"> </w:t>
      </w:r>
      <w:proofErr w:type="spellStart"/>
      <w:r w:rsidRPr="007962D0">
        <w:t>trì</w:t>
      </w:r>
      <w:proofErr w:type="spellEnd"/>
      <w:r w:rsidRPr="007962D0">
        <w:t xml:space="preserve"> </w:t>
      </w:r>
      <w:proofErr w:type="spellStart"/>
      <w:r w:rsidRPr="007962D0">
        <w:t>và</w:t>
      </w:r>
      <w:proofErr w:type="spellEnd"/>
      <w:r w:rsidRPr="007962D0">
        <w:t xml:space="preserve"> </w:t>
      </w:r>
      <w:proofErr w:type="spellStart"/>
      <w:r w:rsidRPr="007962D0">
        <w:t>mở</w:t>
      </w:r>
      <w:proofErr w:type="spellEnd"/>
      <w:r w:rsidRPr="007962D0">
        <w:t xml:space="preserve"> </w:t>
      </w:r>
      <w:proofErr w:type="spellStart"/>
      <w:r w:rsidRPr="007962D0">
        <w:t>rộng</w:t>
      </w:r>
      <w:proofErr w:type="spellEnd"/>
      <w:r w:rsidRPr="007962D0">
        <w:t xml:space="preserve">. </w:t>
      </w:r>
      <w:proofErr w:type="spellStart"/>
      <w:r w:rsidRPr="007962D0">
        <w:t>Hệ</w:t>
      </w:r>
      <w:proofErr w:type="spellEnd"/>
      <w:r w:rsidRPr="007962D0">
        <w:t xml:space="preserve"> </w:t>
      </w:r>
      <w:proofErr w:type="spellStart"/>
      <w:r w:rsidRPr="007962D0">
        <w:t>thống</w:t>
      </w:r>
      <w:proofErr w:type="spellEnd"/>
      <w:r w:rsidRPr="007962D0">
        <w:t xml:space="preserve"> </w:t>
      </w:r>
      <w:proofErr w:type="spellStart"/>
      <w:r w:rsidRPr="007962D0">
        <w:t>cơ</w:t>
      </w:r>
      <w:proofErr w:type="spellEnd"/>
      <w:r w:rsidRPr="007962D0">
        <w:t xml:space="preserve"> </w:t>
      </w:r>
      <w:proofErr w:type="spellStart"/>
      <w:r w:rsidRPr="007962D0">
        <w:t>sở</w:t>
      </w:r>
      <w:proofErr w:type="spellEnd"/>
      <w:r w:rsidRPr="007962D0">
        <w:t xml:space="preserve"> </w:t>
      </w:r>
      <w:proofErr w:type="spellStart"/>
      <w:r w:rsidRPr="007962D0">
        <w:t>dữ</w:t>
      </w:r>
      <w:proofErr w:type="spellEnd"/>
      <w:r w:rsidRPr="007962D0">
        <w:t xml:space="preserve"> </w:t>
      </w:r>
      <w:proofErr w:type="spellStart"/>
      <w:r w:rsidRPr="007962D0">
        <w:t>liệu</w:t>
      </w:r>
      <w:proofErr w:type="spellEnd"/>
      <w:r w:rsidRPr="007962D0">
        <w:t xml:space="preserve"> PostgreSQL </w:t>
      </w:r>
      <w:proofErr w:type="spellStart"/>
      <w:r w:rsidRPr="007962D0">
        <w:t>được</w:t>
      </w:r>
      <w:proofErr w:type="spellEnd"/>
      <w:r w:rsidRPr="007962D0">
        <w:t xml:space="preserve"> </w:t>
      </w:r>
      <w:proofErr w:type="spellStart"/>
      <w:r w:rsidRPr="007962D0">
        <w:t>thiết</w:t>
      </w:r>
      <w:proofErr w:type="spellEnd"/>
      <w:r w:rsidRPr="007962D0">
        <w:t xml:space="preserve"> </w:t>
      </w:r>
      <w:proofErr w:type="spellStart"/>
      <w:r w:rsidRPr="007962D0">
        <w:t>kế</w:t>
      </w:r>
      <w:proofErr w:type="spellEnd"/>
      <w:r w:rsidRPr="007962D0">
        <w:t xml:space="preserve"> </w:t>
      </w:r>
      <w:proofErr w:type="spellStart"/>
      <w:r w:rsidRPr="007962D0">
        <w:t>chuẩn</w:t>
      </w:r>
      <w:proofErr w:type="spellEnd"/>
      <w:r w:rsidRPr="007962D0">
        <w:t xml:space="preserve"> </w:t>
      </w:r>
      <w:proofErr w:type="spellStart"/>
      <w:r w:rsidRPr="007962D0">
        <w:t>hóa</w:t>
      </w:r>
      <w:proofErr w:type="spellEnd"/>
      <w:r w:rsidRPr="007962D0">
        <w:t xml:space="preserve">, </w:t>
      </w:r>
      <w:proofErr w:type="spellStart"/>
      <w:r w:rsidRPr="007962D0">
        <w:t>đảm</w:t>
      </w:r>
      <w:proofErr w:type="spellEnd"/>
      <w:r w:rsidRPr="007962D0">
        <w:t xml:space="preserve"> </w:t>
      </w:r>
      <w:proofErr w:type="spellStart"/>
      <w:r w:rsidRPr="007962D0">
        <w:t>bảo</w:t>
      </w:r>
      <w:proofErr w:type="spellEnd"/>
      <w:r w:rsidRPr="007962D0">
        <w:t xml:space="preserve"> </w:t>
      </w:r>
      <w:proofErr w:type="spellStart"/>
      <w:r w:rsidRPr="007962D0">
        <w:t>tính</w:t>
      </w:r>
      <w:proofErr w:type="spellEnd"/>
      <w:r w:rsidRPr="007962D0">
        <w:t xml:space="preserve"> </w:t>
      </w:r>
      <w:proofErr w:type="spellStart"/>
      <w:r w:rsidRPr="007962D0">
        <w:t>toàn</w:t>
      </w:r>
      <w:proofErr w:type="spellEnd"/>
      <w:r w:rsidRPr="007962D0">
        <w:t xml:space="preserve"> </w:t>
      </w:r>
      <w:proofErr w:type="spellStart"/>
      <w:r w:rsidRPr="007962D0">
        <w:t>vẹn</w:t>
      </w:r>
      <w:proofErr w:type="spellEnd"/>
      <w:r w:rsidRPr="007962D0">
        <w:t xml:space="preserve"> </w:t>
      </w:r>
      <w:proofErr w:type="spellStart"/>
      <w:r w:rsidRPr="007962D0">
        <w:t>dữ</w:t>
      </w:r>
      <w:proofErr w:type="spellEnd"/>
      <w:r w:rsidRPr="007962D0">
        <w:t xml:space="preserve"> </w:t>
      </w:r>
      <w:proofErr w:type="spellStart"/>
      <w:r w:rsidRPr="007962D0">
        <w:t>liệu</w:t>
      </w:r>
      <w:proofErr w:type="spellEnd"/>
      <w:r w:rsidRPr="007962D0">
        <w:t xml:space="preserve"> </w:t>
      </w:r>
      <w:proofErr w:type="spellStart"/>
      <w:r w:rsidRPr="007962D0">
        <w:t>với</w:t>
      </w:r>
      <w:proofErr w:type="spellEnd"/>
      <w:r w:rsidRPr="007962D0">
        <w:t xml:space="preserve"> </w:t>
      </w:r>
      <w:proofErr w:type="spellStart"/>
      <w:r w:rsidRPr="007962D0">
        <w:t>các</w:t>
      </w:r>
      <w:proofErr w:type="spellEnd"/>
      <w:r w:rsidRPr="007962D0">
        <w:t xml:space="preserve"> </w:t>
      </w:r>
      <w:proofErr w:type="spellStart"/>
      <w:r w:rsidRPr="007962D0">
        <w:t>ràng</w:t>
      </w:r>
      <w:proofErr w:type="spellEnd"/>
      <w:r w:rsidRPr="007962D0">
        <w:t xml:space="preserve"> </w:t>
      </w:r>
      <w:proofErr w:type="spellStart"/>
      <w:r w:rsidRPr="007962D0">
        <w:t>buộc</w:t>
      </w:r>
      <w:proofErr w:type="spellEnd"/>
      <w:r w:rsidRPr="007962D0">
        <w:t xml:space="preserve"> </w:t>
      </w:r>
      <w:proofErr w:type="spellStart"/>
      <w:r w:rsidRPr="007962D0">
        <w:t>chặt</w:t>
      </w:r>
      <w:proofErr w:type="spellEnd"/>
      <w:r w:rsidRPr="007962D0">
        <w:t xml:space="preserve"> </w:t>
      </w:r>
      <w:proofErr w:type="spellStart"/>
      <w:r w:rsidRPr="007962D0">
        <w:t>chẽ</w:t>
      </w:r>
      <w:proofErr w:type="spellEnd"/>
      <w:r w:rsidRPr="007962D0">
        <w:t xml:space="preserve">. </w:t>
      </w:r>
      <w:proofErr w:type="spellStart"/>
      <w:r w:rsidRPr="007962D0">
        <w:t>Đặc</w:t>
      </w:r>
      <w:proofErr w:type="spellEnd"/>
      <w:r w:rsidRPr="007962D0">
        <w:t xml:space="preserve"> </w:t>
      </w:r>
      <w:proofErr w:type="spellStart"/>
      <w:r w:rsidRPr="007962D0">
        <w:t>biệt</w:t>
      </w:r>
      <w:proofErr w:type="spellEnd"/>
      <w:r w:rsidRPr="007962D0">
        <w:t xml:space="preserve">, </w:t>
      </w:r>
      <w:proofErr w:type="spellStart"/>
      <w:r w:rsidRPr="007962D0">
        <w:t>việc</w:t>
      </w:r>
      <w:proofErr w:type="spellEnd"/>
      <w:r w:rsidRPr="007962D0">
        <w:t xml:space="preserve"> </w:t>
      </w:r>
      <w:proofErr w:type="spellStart"/>
      <w:r w:rsidRPr="007962D0">
        <w:t>tích</w:t>
      </w:r>
      <w:proofErr w:type="spellEnd"/>
      <w:r w:rsidRPr="007962D0">
        <w:t xml:space="preserve"> </w:t>
      </w:r>
      <w:proofErr w:type="spellStart"/>
      <w:r w:rsidRPr="007962D0">
        <w:t>hợp</w:t>
      </w:r>
      <w:proofErr w:type="spellEnd"/>
      <w:r w:rsidRPr="007962D0">
        <w:t xml:space="preserve"> </w:t>
      </w:r>
      <w:proofErr w:type="spellStart"/>
      <w:r w:rsidRPr="007962D0">
        <w:t>thành</w:t>
      </w:r>
      <w:proofErr w:type="spellEnd"/>
      <w:r w:rsidRPr="007962D0">
        <w:t xml:space="preserve"> công </w:t>
      </w:r>
      <w:proofErr w:type="spellStart"/>
      <w:r w:rsidRPr="007962D0">
        <w:t>các</w:t>
      </w:r>
      <w:proofErr w:type="spellEnd"/>
      <w:r w:rsidRPr="007962D0">
        <w:t xml:space="preserve"> </w:t>
      </w:r>
      <w:proofErr w:type="spellStart"/>
      <w:r w:rsidRPr="007962D0">
        <w:t>dịch</w:t>
      </w:r>
      <w:proofErr w:type="spellEnd"/>
      <w:r w:rsidRPr="007962D0">
        <w:t xml:space="preserve"> </w:t>
      </w:r>
      <w:proofErr w:type="spellStart"/>
      <w:r w:rsidRPr="007962D0">
        <w:t>vụ</w:t>
      </w:r>
      <w:proofErr w:type="spellEnd"/>
      <w:r w:rsidRPr="007962D0">
        <w:t xml:space="preserve"> </w:t>
      </w:r>
      <w:proofErr w:type="spellStart"/>
      <w:r w:rsidRPr="007962D0">
        <w:t>bên</w:t>
      </w:r>
      <w:proofErr w:type="spellEnd"/>
      <w:r w:rsidRPr="007962D0">
        <w:t xml:space="preserve"> </w:t>
      </w:r>
      <w:proofErr w:type="spellStart"/>
      <w:r w:rsidRPr="007962D0">
        <w:t>thứ</w:t>
      </w:r>
      <w:proofErr w:type="spellEnd"/>
      <w:r w:rsidRPr="007962D0">
        <w:t xml:space="preserve"> </w:t>
      </w:r>
      <w:proofErr w:type="spellStart"/>
      <w:r w:rsidRPr="007962D0">
        <w:t>ba</w:t>
      </w:r>
      <w:proofErr w:type="spellEnd"/>
      <w:r w:rsidRPr="007962D0">
        <w:t xml:space="preserve"> </w:t>
      </w:r>
      <w:proofErr w:type="spellStart"/>
      <w:r w:rsidRPr="007962D0">
        <w:t>như</w:t>
      </w:r>
      <w:proofErr w:type="spellEnd"/>
      <w:r w:rsidRPr="007962D0">
        <w:t xml:space="preserve"> Google OAuth </w:t>
      </w:r>
      <w:proofErr w:type="spellStart"/>
      <w:r w:rsidRPr="007962D0">
        <w:t>để</w:t>
      </w:r>
      <w:proofErr w:type="spellEnd"/>
      <w:r w:rsidRPr="007962D0">
        <w:t xml:space="preserve"> </w:t>
      </w:r>
      <w:proofErr w:type="spellStart"/>
      <w:r w:rsidRPr="007962D0">
        <w:t>đăng</w:t>
      </w:r>
      <w:proofErr w:type="spellEnd"/>
      <w:r w:rsidRPr="007962D0">
        <w:t xml:space="preserve"> </w:t>
      </w:r>
      <w:proofErr w:type="spellStart"/>
      <w:r w:rsidRPr="007962D0">
        <w:t>nhập</w:t>
      </w:r>
      <w:proofErr w:type="spellEnd"/>
      <w:r w:rsidRPr="007962D0">
        <w:t xml:space="preserve"> </w:t>
      </w:r>
      <w:proofErr w:type="spellStart"/>
      <w:r w:rsidRPr="007962D0">
        <w:t>nhanh</w:t>
      </w:r>
      <w:proofErr w:type="spellEnd"/>
      <w:r w:rsidRPr="007962D0">
        <w:t xml:space="preserve"> </w:t>
      </w:r>
      <w:proofErr w:type="spellStart"/>
      <w:r w:rsidRPr="007962D0">
        <w:t>và</w:t>
      </w:r>
      <w:proofErr w:type="spellEnd"/>
      <w:r w:rsidRPr="007962D0">
        <w:t xml:space="preserve"> Gmail SMTP </w:t>
      </w:r>
      <w:proofErr w:type="spellStart"/>
      <w:r w:rsidRPr="007962D0">
        <w:t>để</w:t>
      </w:r>
      <w:proofErr w:type="spellEnd"/>
      <w:r w:rsidRPr="007962D0">
        <w:t xml:space="preserve"> </w:t>
      </w:r>
      <w:proofErr w:type="spellStart"/>
      <w:r w:rsidRPr="007962D0">
        <w:t>gửi</w:t>
      </w:r>
      <w:proofErr w:type="spellEnd"/>
      <w:r w:rsidRPr="007962D0">
        <w:t xml:space="preserve"> </w:t>
      </w:r>
      <w:proofErr w:type="spellStart"/>
      <w:r w:rsidRPr="007962D0">
        <w:t>mã</w:t>
      </w:r>
      <w:proofErr w:type="spellEnd"/>
      <w:r w:rsidRPr="007962D0">
        <w:t xml:space="preserve"> </w:t>
      </w:r>
      <w:proofErr w:type="spellStart"/>
      <w:r w:rsidRPr="007962D0">
        <w:t>xác</w:t>
      </w:r>
      <w:proofErr w:type="spellEnd"/>
      <w:r w:rsidRPr="007962D0">
        <w:t xml:space="preserve"> </w:t>
      </w:r>
      <w:proofErr w:type="spellStart"/>
      <w:r w:rsidRPr="007962D0">
        <w:t>thực</w:t>
      </w:r>
      <w:proofErr w:type="spellEnd"/>
      <w:r w:rsidRPr="007962D0">
        <w:t xml:space="preserve"> OTP </w:t>
      </w:r>
      <w:proofErr w:type="spellStart"/>
      <w:r w:rsidRPr="007962D0">
        <w:t>đã</w:t>
      </w:r>
      <w:proofErr w:type="spellEnd"/>
      <w:r w:rsidRPr="007962D0">
        <w:t xml:space="preserve"> </w:t>
      </w:r>
      <w:proofErr w:type="spellStart"/>
      <w:r w:rsidRPr="007962D0">
        <w:t>nâng</w:t>
      </w:r>
      <w:proofErr w:type="spellEnd"/>
      <w:r w:rsidRPr="007962D0">
        <w:t xml:space="preserve"> </w:t>
      </w:r>
      <w:proofErr w:type="spellStart"/>
      <w:r w:rsidRPr="007962D0">
        <w:t>cao</w:t>
      </w:r>
      <w:proofErr w:type="spellEnd"/>
      <w:r w:rsidRPr="007962D0">
        <w:t xml:space="preserve"> </w:t>
      </w:r>
      <w:proofErr w:type="spellStart"/>
      <w:r w:rsidRPr="007962D0">
        <w:t>đáng</w:t>
      </w:r>
      <w:proofErr w:type="spellEnd"/>
      <w:r w:rsidRPr="007962D0">
        <w:t xml:space="preserve"> </w:t>
      </w:r>
      <w:proofErr w:type="spellStart"/>
      <w:r w:rsidRPr="007962D0">
        <w:t>kể</w:t>
      </w:r>
      <w:proofErr w:type="spellEnd"/>
      <w:r w:rsidRPr="007962D0">
        <w:t xml:space="preserve"> </w:t>
      </w:r>
      <w:proofErr w:type="spellStart"/>
      <w:r w:rsidRPr="007962D0">
        <w:t>trải</w:t>
      </w:r>
      <w:proofErr w:type="spellEnd"/>
      <w:r w:rsidRPr="007962D0">
        <w:t xml:space="preserve"> </w:t>
      </w:r>
      <w:proofErr w:type="spellStart"/>
      <w:r w:rsidRPr="007962D0">
        <w:t>nghiệm</w:t>
      </w:r>
      <w:proofErr w:type="spellEnd"/>
      <w:r w:rsidRPr="007962D0">
        <w:t xml:space="preserve"> </w:t>
      </w:r>
      <w:proofErr w:type="spellStart"/>
      <w:r w:rsidRPr="007962D0">
        <w:t>và</w:t>
      </w:r>
      <w:proofErr w:type="spellEnd"/>
      <w:r w:rsidRPr="007962D0">
        <w:t xml:space="preserve"> </w:t>
      </w:r>
      <w:proofErr w:type="spellStart"/>
      <w:r w:rsidRPr="007962D0">
        <w:t>tính</w:t>
      </w:r>
      <w:proofErr w:type="spellEnd"/>
      <w:r w:rsidRPr="007962D0">
        <w:t xml:space="preserve"> </w:t>
      </w:r>
      <w:proofErr w:type="spellStart"/>
      <w:r w:rsidRPr="007962D0">
        <w:t>bảo</w:t>
      </w:r>
      <w:proofErr w:type="spellEnd"/>
      <w:r w:rsidRPr="007962D0">
        <w:t xml:space="preserve"> </w:t>
      </w:r>
      <w:proofErr w:type="spellStart"/>
      <w:r w:rsidRPr="007962D0">
        <w:t>mật</w:t>
      </w:r>
      <w:proofErr w:type="spellEnd"/>
      <w:r w:rsidRPr="007962D0">
        <w:t xml:space="preserve"> </w:t>
      </w:r>
      <w:proofErr w:type="spellStart"/>
      <w:r w:rsidRPr="007962D0">
        <w:t>cho</w:t>
      </w:r>
      <w:proofErr w:type="spellEnd"/>
      <w:r w:rsidRPr="007962D0">
        <w:t xml:space="preserve"> </w:t>
      </w:r>
      <w:proofErr w:type="spellStart"/>
      <w:r w:rsidRPr="007962D0">
        <w:t>người</w:t>
      </w:r>
      <w:proofErr w:type="spellEnd"/>
      <w:r w:rsidRPr="007962D0">
        <w:t xml:space="preserve"> </w:t>
      </w:r>
      <w:proofErr w:type="spellStart"/>
      <w:r w:rsidRPr="007962D0">
        <w:t>dùng</w:t>
      </w:r>
      <w:proofErr w:type="spellEnd"/>
      <w:r w:rsidRPr="007962D0">
        <w:t>.</w:t>
      </w:r>
    </w:p>
    <w:p w14:paraId="0312D6AC" w14:textId="77777777" w:rsidR="007962D0" w:rsidRPr="007962D0" w:rsidRDefault="007962D0" w:rsidP="007962D0">
      <w:pPr>
        <w:ind w:firstLine="567"/>
      </w:pPr>
      <w:r w:rsidRPr="007962D0">
        <w:t xml:space="preserve">Qua </w:t>
      </w:r>
      <w:proofErr w:type="spellStart"/>
      <w:r w:rsidRPr="007962D0">
        <w:t>quá</w:t>
      </w:r>
      <w:proofErr w:type="spellEnd"/>
      <w:r w:rsidRPr="007962D0">
        <w:t xml:space="preserve"> </w:t>
      </w:r>
      <w:proofErr w:type="spellStart"/>
      <w:r w:rsidRPr="007962D0">
        <w:t>trình</w:t>
      </w:r>
      <w:proofErr w:type="spellEnd"/>
      <w:r w:rsidRPr="007962D0">
        <w:t xml:space="preserve"> </w:t>
      </w:r>
      <w:proofErr w:type="spellStart"/>
      <w:r w:rsidRPr="007962D0">
        <w:t>thực</w:t>
      </w:r>
      <w:proofErr w:type="spellEnd"/>
      <w:r w:rsidRPr="007962D0">
        <w:t xml:space="preserve"> </w:t>
      </w:r>
      <w:proofErr w:type="spellStart"/>
      <w:r w:rsidRPr="007962D0">
        <w:t>hiện</w:t>
      </w:r>
      <w:proofErr w:type="spellEnd"/>
      <w:r w:rsidRPr="007962D0">
        <w:t xml:space="preserve"> </w:t>
      </w:r>
      <w:proofErr w:type="spellStart"/>
      <w:r w:rsidRPr="007962D0">
        <w:t>đồ</w:t>
      </w:r>
      <w:proofErr w:type="spellEnd"/>
      <w:r w:rsidRPr="007962D0">
        <w:t xml:space="preserve"> </w:t>
      </w:r>
      <w:proofErr w:type="spellStart"/>
      <w:r w:rsidRPr="007962D0">
        <w:t>án</w:t>
      </w:r>
      <w:proofErr w:type="spellEnd"/>
      <w:r w:rsidRPr="007962D0">
        <w:t xml:space="preserve">, </w:t>
      </w:r>
      <w:proofErr w:type="spellStart"/>
      <w:r w:rsidRPr="007962D0">
        <w:t>bản</w:t>
      </w:r>
      <w:proofErr w:type="spellEnd"/>
      <w:r w:rsidRPr="007962D0">
        <w:t xml:space="preserve"> </w:t>
      </w:r>
      <w:proofErr w:type="spellStart"/>
      <w:r w:rsidRPr="007962D0">
        <w:t>thân</w:t>
      </w:r>
      <w:proofErr w:type="spellEnd"/>
      <w:r w:rsidRPr="007962D0">
        <w:t xml:space="preserve"> </w:t>
      </w:r>
      <w:proofErr w:type="spellStart"/>
      <w:r w:rsidRPr="007962D0">
        <w:t>tôi</w:t>
      </w:r>
      <w:proofErr w:type="spellEnd"/>
      <w:r w:rsidRPr="007962D0">
        <w:t xml:space="preserve"> </w:t>
      </w:r>
      <w:proofErr w:type="spellStart"/>
      <w:r w:rsidRPr="007962D0">
        <w:t>đã</w:t>
      </w:r>
      <w:proofErr w:type="spellEnd"/>
      <w:r w:rsidRPr="007962D0">
        <w:t xml:space="preserve"> </w:t>
      </w:r>
      <w:proofErr w:type="spellStart"/>
      <w:r w:rsidRPr="007962D0">
        <w:t>tích</w:t>
      </w:r>
      <w:proofErr w:type="spellEnd"/>
      <w:r w:rsidRPr="007962D0">
        <w:t xml:space="preserve"> </w:t>
      </w:r>
      <w:proofErr w:type="spellStart"/>
      <w:r w:rsidRPr="007962D0">
        <w:t>lũy</w:t>
      </w:r>
      <w:proofErr w:type="spellEnd"/>
      <w:r w:rsidRPr="007962D0">
        <w:t xml:space="preserve"> </w:t>
      </w:r>
      <w:proofErr w:type="spellStart"/>
      <w:r w:rsidRPr="007962D0">
        <w:t>được</w:t>
      </w:r>
      <w:proofErr w:type="spellEnd"/>
      <w:r w:rsidRPr="007962D0">
        <w:t xml:space="preserve"> </w:t>
      </w:r>
      <w:proofErr w:type="spellStart"/>
      <w:r w:rsidRPr="007962D0">
        <w:t>nhiều</w:t>
      </w:r>
      <w:proofErr w:type="spellEnd"/>
      <w:r w:rsidRPr="007962D0">
        <w:t xml:space="preserve"> </w:t>
      </w:r>
      <w:proofErr w:type="spellStart"/>
      <w:r w:rsidRPr="007962D0">
        <w:t>kiến</w:t>
      </w:r>
      <w:proofErr w:type="spellEnd"/>
      <w:r w:rsidRPr="007962D0">
        <w:t xml:space="preserve"> </w:t>
      </w:r>
      <w:proofErr w:type="spellStart"/>
      <w:r w:rsidRPr="007962D0">
        <w:t>thức</w:t>
      </w:r>
      <w:proofErr w:type="spellEnd"/>
      <w:r w:rsidRPr="007962D0">
        <w:t xml:space="preserve"> </w:t>
      </w:r>
      <w:proofErr w:type="spellStart"/>
      <w:r w:rsidRPr="007962D0">
        <w:t>và</w:t>
      </w:r>
      <w:proofErr w:type="spellEnd"/>
      <w:r w:rsidRPr="007962D0">
        <w:t xml:space="preserve"> </w:t>
      </w:r>
      <w:proofErr w:type="spellStart"/>
      <w:r w:rsidRPr="007962D0">
        <w:t>kinh</w:t>
      </w:r>
      <w:proofErr w:type="spellEnd"/>
      <w:r w:rsidRPr="007962D0">
        <w:t xml:space="preserve"> </w:t>
      </w:r>
      <w:proofErr w:type="spellStart"/>
      <w:r w:rsidRPr="007962D0">
        <w:t>nghiệm</w:t>
      </w:r>
      <w:proofErr w:type="spellEnd"/>
      <w:r w:rsidRPr="007962D0">
        <w:t xml:space="preserve"> </w:t>
      </w:r>
      <w:proofErr w:type="spellStart"/>
      <w:r w:rsidRPr="007962D0">
        <w:t>quý</w:t>
      </w:r>
      <w:proofErr w:type="spellEnd"/>
      <w:r w:rsidRPr="007962D0">
        <w:t xml:space="preserve"> </w:t>
      </w:r>
      <w:proofErr w:type="spellStart"/>
      <w:r w:rsidRPr="007962D0">
        <w:t>báu</w:t>
      </w:r>
      <w:proofErr w:type="spellEnd"/>
      <w:r w:rsidRPr="007962D0">
        <w:t xml:space="preserve">. </w:t>
      </w:r>
      <w:proofErr w:type="spellStart"/>
      <w:r w:rsidRPr="007962D0">
        <w:t>Tôi</w:t>
      </w:r>
      <w:proofErr w:type="spellEnd"/>
      <w:r w:rsidRPr="007962D0">
        <w:t xml:space="preserve"> </w:t>
      </w:r>
      <w:proofErr w:type="spellStart"/>
      <w:r w:rsidRPr="007962D0">
        <w:t>đã</w:t>
      </w:r>
      <w:proofErr w:type="spellEnd"/>
      <w:r w:rsidRPr="007962D0">
        <w:t xml:space="preserve"> </w:t>
      </w:r>
      <w:proofErr w:type="spellStart"/>
      <w:r w:rsidRPr="007962D0">
        <w:t>hiểu</w:t>
      </w:r>
      <w:proofErr w:type="spellEnd"/>
      <w:r w:rsidRPr="007962D0">
        <w:t xml:space="preserve"> </w:t>
      </w:r>
      <w:proofErr w:type="spellStart"/>
      <w:r w:rsidRPr="007962D0">
        <w:t>sâu</w:t>
      </w:r>
      <w:proofErr w:type="spellEnd"/>
      <w:r w:rsidRPr="007962D0">
        <w:t xml:space="preserve"> </w:t>
      </w:r>
      <w:proofErr w:type="spellStart"/>
      <w:r w:rsidRPr="007962D0">
        <w:t>hơn</w:t>
      </w:r>
      <w:proofErr w:type="spellEnd"/>
      <w:r w:rsidRPr="007962D0">
        <w:t xml:space="preserve"> </w:t>
      </w:r>
      <w:proofErr w:type="spellStart"/>
      <w:r w:rsidRPr="007962D0">
        <w:t>về</w:t>
      </w:r>
      <w:proofErr w:type="spellEnd"/>
      <w:r w:rsidRPr="007962D0">
        <w:t xml:space="preserve"> </w:t>
      </w:r>
      <w:proofErr w:type="spellStart"/>
      <w:r w:rsidRPr="007962D0">
        <w:t>quy</w:t>
      </w:r>
      <w:proofErr w:type="spellEnd"/>
      <w:r w:rsidRPr="007962D0">
        <w:t xml:space="preserve"> </w:t>
      </w:r>
      <w:proofErr w:type="spellStart"/>
      <w:r w:rsidRPr="007962D0">
        <w:t>trình</w:t>
      </w:r>
      <w:proofErr w:type="spellEnd"/>
      <w:r w:rsidRPr="007962D0">
        <w:t xml:space="preserve"> </w:t>
      </w:r>
      <w:proofErr w:type="spellStart"/>
      <w:r w:rsidRPr="007962D0">
        <w:t>phát</w:t>
      </w:r>
      <w:proofErr w:type="spellEnd"/>
      <w:r w:rsidRPr="007962D0">
        <w:t xml:space="preserve"> </w:t>
      </w:r>
      <w:proofErr w:type="spellStart"/>
      <w:r w:rsidRPr="007962D0">
        <w:t>triển</w:t>
      </w:r>
      <w:proofErr w:type="spellEnd"/>
      <w:r w:rsidRPr="007962D0">
        <w:t xml:space="preserve"> </w:t>
      </w:r>
      <w:proofErr w:type="spellStart"/>
      <w:r w:rsidRPr="007962D0">
        <w:t>phần</w:t>
      </w:r>
      <w:proofErr w:type="spellEnd"/>
      <w:r w:rsidRPr="007962D0">
        <w:t xml:space="preserve"> </w:t>
      </w:r>
      <w:proofErr w:type="spellStart"/>
      <w:r w:rsidRPr="007962D0">
        <w:t>mềm</w:t>
      </w:r>
      <w:proofErr w:type="spellEnd"/>
      <w:r w:rsidRPr="007962D0">
        <w:t xml:space="preserve"> </w:t>
      </w:r>
      <w:proofErr w:type="spellStart"/>
      <w:r w:rsidRPr="007962D0">
        <w:t>từ</w:t>
      </w:r>
      <w:proofErr w:type="spellEnd"/>
      <w:r w:rsidRPr="007962D0">
        <w:t xml:space="preserve"> </w:t>
      </w:r>
      <w:proofErr w:type="spellStart"/>
      <w:r w:rsidRPr="007962D0">
        <w:t>khâu</w:t>
      </w:r>
      <w:proofErr w:type="spellEnd"/>
      <w:r w:rsidRPr="007962D0">
        <w:t xml:space="preserve"> </w:t>
      </w:r>
      <w:proofErr w:type="spellStart"/>
      <w:r w:rsidRPr="007962D0">
        <w:t>lên</w:t>
      </w:r>
      <w:proofErr w:type="spellEnd"/>
      <w:r w:rsidRPr="007962D0">
        <w:t xml:space="preserve"> ý </w:t>
      </w:r>
      <w:proofErr w:type="spellStart"/>
      <w:r w:rsidRPr="007962D0">
        <w:t>tưởng</w:t>
      </w:r>
      <w:proofErr w:type="spellEnd"/>
      <w:r w:rsidRPr="007962D0">
        <w:t xml:space="preserve">, </w:t>
      </w:r>
      <w:proofErr w:type="spellStart"/>
      <w:r w:rsidRPr="007962D0">
        <w:t>thiết</w:t>
      </w:r>
      <w:proofErr w:type="spellEnd"/>
      <w:r w:rsidRPr="007962D0">
        <w:t xml:space="preserve"> </w:t>
      </w:r>
      <w:proofErr w:type="spellStart"/>
      <w:r w:rsidRPr="007962D0">
        <w:t>kế</w:t>
      </w:r>
      <w:proofErr w:type="spellEnd"/>
      <w:r w:rsidRPr="007962D0">
        <w:t xml:space="preserve"> </w:t>
      </w:r>
      <w:proofErr w:type="spellStart"/>
      <w:r w:rsidRPr="007962D0">
        <w:t>cơ</w:t>
      </w:r>
      <w:proofErr w:type="spellEnd"/>
      <w:r w:rsidRPr="007962D0">
        <w:t xml:space="preserve"> </w:t>
      </w:r>
      <w:proofErr w:type="spellStart"/>
      <w:r w:rsidRPr="007962D0">
        <w:t>sở</w:t>
      </w:r>
      <w:proofErr w:type="spellEnd"/>
      <w:r w:rsidRPr="007962D0">
        <w:t xml:space="preserve"> </w:t>
      </w:r>
      <w:proofErr w:type="spellStart"/>
      <w:r w:rsidRPr="007962D0">
        <w:t>dữ</w:t>
      </w:r>
      <w:proofErr w:type="spellEnd"/>
      <w:r w:rsidRPr="007962D0">
        <w:t xml:space="preserve"> </w:t>
      </w:r>
      <w:proofErr w:type="spellStart"/>
      <w:r w:rsidRPr="007962D0">
        <w:t>liệu</w:t>
      </w:r>
      <w:proofErr w:type="spellEnd"/>
      <w:r w:rsidRPr="007962D0">
        <w:t xml:space="preserve"> </w:t>
      </w:r>
      <w:proofErr w:type="spellStart"/>
      <w:r w:rsidRPr="007962D0">
        <w:t>đến</w:t>
      </w:r>
      <w:proofErr w:type="spellEnd"/>
      <w:r w:rsidRPr="007962D0">
        <w:t xml:space="preserve"> </w:t>
      </w:r>
      <w:proofErr w:type="spellStart"/>
      <w:r w:rsidRPr="007962D0">
        <w:t>lập</w:t>
      </w:r>
      <w:proofErr w:type="spellEnd"/>
      <w:r w:rsidRPr="007962D0">
        <w:t xml:space="preserve"> </w:t>
      </w:r>
      <w:proofErr w:type="spellStart"/>
      <w:r w:rsidRPr="007962D0">
        <w:t>trình</w:t>
      </w:r>
      <w:proofErr w:type="spellEnd"/>
      <w:r w:rsidRPr="007962D0">
        <w:t xml:space="preserve"> </w:t>
      </w:r>
      <w:proofErr w:type="spellStart"/>
      <w:r w:rsidRPr="007962D0">
        <w:t>và</w:t>
      </w:r>
      <w:proofErr w:type="spellEnd"/>
      <w:r w:rsidRPr="007962D0">
        <w:t xml:space="preserve"> </w:t>
      </w:r>
      <w:proofErr w:type="spellStart"/>
      <w:r w:rsidRPr="007962D0">
        <w:t>kiểm</w:t>
      </w:r>
      <w:proofErr w:type="spellEnd"/>
      <w:r w:rsidRPr="007962D0">
        <w:t xml:space="preserve"> </w:t>
      </w:r>
      <w:proofErr w:type="spellStart"/>
      <w:r w:rsidRPr="007962D0">
        <w:t>thử</w:t>
      </w:r>
      <w:proofErr w:type="spellEnd"/>
      <w:r w:rsidRPr="007962D0">
        <w:t xml:space="preserve">. </w:t>
      </w:r>
      <w:proofErr w:type="spellStart"/>
      <w:r w:rsidRPr="007962D0">
        <w:t>Kỹ</w:t>
      </w:r>
      <w:proofErr w:type="spellEnd"/>
      <w:r w:rsidRPr="007962D0">
        <w:t xml:space="preserve"> </w:t>
      </w:r>
      <w:proofErr w:type="spellStart"/>
      <w:r w:rsidRPr="007962D0">
        <w:t>năng</w:t>
      </w:r>
      <w:proofErr w:type="spellEnd"/>
      <w:r w:rsidRPr="007962D0">
        <w:t xml:space="preserve"> </w:t>
      </w:r>
      <w:proofErr w:type="spellStart"/>
      <w:r w:rsidRPr="007962D0">
        <w:t>lập</w:t>
      </w:r>
      <w:proofErr w:type="spellEnd"/>
      <w:r w:rsidRPr="007962D0">
        <w:t xml:space="preserve"> </w:t>
      </w:r>
      <w:proofErr w:type="spellStart"/>
      <w:r w:rsidRPr="007962D0">
        <w:t>trình</w:t>
      </w:r>
      <w:proofErr w:type="spellEnd"/>
      <w:r w:rsidRPr="007962D0">
        <w:t xml:space="preserve"> Full-stack </w:t>
      </w:r>
      <w:proofErr w:type="spellStart"/>
      <w:r w:rsidRPr="007962D0">
        <w:t>được</w:t>
      </w:r>
      <w:proofErr w:type="spellEnd"/>
      <w:r w:rsidRPr="007962D0">
        <w:t xml:space="preserve"> </w:t>
      </w:r>
      <w:proofErr w:type="spellStart"/>
      <w:r w:rsidRPr="007962D0">
        <w:t>cải</w:t>
      </w:r>
      <w:proofErr w:type="spellEnd"/>
      <w:r w:rsidRPr="007962D0">
        <w:t xml:space="preserve"> </w:t>
      </w:r>
      <w:proofErr w:type="spellStart"/>
      <w:r w:rsidRPr="007962D0">
        <w:t>thiện</w:t>
      </w:r>
      <w:proofErr w:type="spellEnd"/>
      <w:r w:rsidRPr="007962D0">
        <w:t xml:space="preserve"> </w:t>
      </w:r>
      <w:proofErr w:type="spellStart"/>
      <w:r w:rsidRPr="007962D0">
        <w:t>rõ</w:t>
      </w:r>
      <w:proofErr w:type="spellEnd"/>
      <w:r w:rsidRPr="007962D0">
        <w:t xml:space="preserve"> </w:t>
      </w:r>
      <w:proofErr w:type="spellStart"/>
      <w:r w:rsidRPr="007962D0">
        <w:t>rệt</w:t>
      </w:r>
      <w:proofErr w:type="spellEnd"/>
      <w:r w:rsidRPr="007962D0">
        <w:t xml:space="preserve">, </w:t>
      </w:r>
      <w:proofErr w:type="spellStart"/>
      <w:r w:rsidRPr="007962D0">
        <w:t>đặc</w:t>
      </w:r>
      <w:proofErr w:type="spellEnd"/>
      <w:r w:rsidRPr="007962D0">
        <w:t xml:space="preserve"> </w:t>
      </w:r>
      <w:proofErr w:type="spellStart"/>
      <w:r w:rsidRPr="007962D0">
        <w:t>biệt</w:t>
      </w:r>
      <w:proofErr w:type="spellEnd"/>
      <w:r w:rsidRPr="007962D0">
        <w:t xml:space="preserve"> </w:t>
      </w:r>
      <w:proofErr w:type="spellStart"/>
      <w:r w:rsidRPr="007962D0">
        <w:t>là</w:t>
      </w:r>
      <w:proofErr w:type="spellEnd"/>
      <w:r w:rsidRPr="007962D0">
        <w:t xml:space="preserve"> </w:t>
      </w:r>
      <w:proofErr w:type="spellStart"/>
      <w:r w:rsidRPr="007962D0">
        <w:t>khả</w:t>
      </w:r>
      <w:proofErr w:type="spellEnd"/>
      <w:r w:rsidRPr="007962D0">
        <w:t xml:space="preserve"> </w:t>
      </w:r>
      <w:proofErr w:type="spellStart"/>
      <w:r w:rsidRPr="007962D0">
        <w:t>năng</w:t>
      </w:r>
      <w:proofErr w:type="spellEnd"/>
      <w:r w:rsidRPr="007962D0">
        <w:t xml:space="preserve"> </w:t>
      </w:r>
      <w:proofErr w:type="spellStart"/>
      <w:r w:rsidRPr="007962D0">
        <w:t>xử</w:t>
      </w:r>
      <w:proofErr w:type="spellEnd"/>
      <w:r w:rsidRPr="007962D0">
        <w:t xml:space="preserve"> </w:t>
      </w:r>
      <w:proofErr w:type="spellStart"/>
      <w:r w:rsidRPr="007962D0">
        <w:t>lý</w:t>
      </w:r>
      <w:proofErr w:type="spellEnd"/>
      <w:r w:rsidRPr="007962D0">
        <w:t xml:space="preserve"> </w:t>
      </w:r>
      <w:proofErr w:type="spellStart"/>
      <w:r w:rsidRPr="007962D0">
        <w:t>bất</w:t>
      </w:r>
      <w:proofErr w:type="spellEnd"/>
      <w:r w:rsidRPr="007962D0">
        <w:t xml:space="preserve"> </w:t>
      </w:r>
      <w:proofErr w:type="spellStart"/>
      <w:r w:rsidRPr="007962D0">
        <w:t>đồng</w:t>
      </w:r>
      <w:proofErr w:type="spellEnd"/>
      <w:r w:rsidRPr="007962D0">
        <w:t xml:space="preserve"> </w:t>
      </w:r>
      <w:proofErr w:type="spellStart"/>
      <w:r w:rsidRPr="007962D0">
        <w:t>bộ</w:t>
      </w:r>
      <w:proofErr w:type="spellEnd"/>
      <w:r w:rsidRPr="007962D0">
        <w:t xml:space="preserve"> </w:t>
      </w:r>
      <w:proofErr w:type="spellStart"/>
      <w:r w:rsidRPr="007962D0">
        <w:t>trong</w:t>
      </w:r>
      <w:proofErr w:type="spellEnd"/>
      <w:r w:rsidRPr="007962D0">
        <w:t xml:space="preserve"> JavaScript </w:t>
      </w:r>
      <w:proofErr w:type="spellStart"/>
      <w:r w:rsidRPr="007962D0">
        <w:t>và</w:t>
      </w:r>
      <w:proofErr w:type="spellEnd"/>
      <w:r w:rsidRPr="007962D0">
        <w:t xml:space="preserve"> </w:t>
      </w:r>
      <w:proofErr w:type="spellStart"/>
      <w:r w:rsidRPr="007962D0">
        <w:t>tư</w:t>
      </w:r>
      <w:proofErr w:type="spellEnd"/>
      <w:r w:rsidRPr="007962D0">
        <w:t xml:space="preserve"> </w:t>
      </w:r>
      <w:proofErr w:type="spellStart"/>
      <w:r w:rsidRPr="007962D0">
        <w:t>duy</w:t>
      </w:r>
      <w:proofErr w:type="spellEnd"/>
      <w:r w:rsidRPr="007962D0">
        <w:t xml:space="preserve"> </w:t>
      </w:r>
      <w:proofErr w:type="spellStart"/>
      <w:r w:rsidRPr="007962D0">
        <w:t>thiết</w:t>
      </w:r>
      <w:proofErr w:type="spellEnd"/>
      <w:r w:rsidRPr="007962D0">
        <w:t xml:space="preserve"> </w:t>
      </w:r>
      <w:proofErr w:type="spellStart"/>
      <w:r w:rsidRPr="007962D0">
        <w:t>kế</w:t>
      </w:r>
      <w:proofErr w:type="spellEnd"/>
      <w:r w:rsidRPr="007962D0">
        <w:t xml:space="preserve"> </w:t>
      </w:r>
      <w:proofErr w:type="spellStart"/>
      <w:r w:rsidRPr="007962D0">
        <w:t>giao</w:t>
      </w:r>
      <w:proofErr w:type="spellEnd"/>
      <w:r w:rsidRPr="007962D0">
        <w:t xml:space="preserve"> </w:t>
      </w:r>
      <w:proofErr w:type="spellStart"/>
      <w:r w:rsidRPr="007962D0">
        <w:t>diện</w:t>
      </w:r>
      <w:proofErr w:type="spellEnd"/>
      <w:r w:rsidRPr="007962D0">
        <w:t xml:space="preserve"> </w:t>
      </w:r>
      <w:proofErr w:type="spellStart"/>
      <w:r w:rsidRPr="007962D0">
        <w:t>người</w:t>
      </w:r>
      <w:proofErr w:type="spellEnd"/>
      <w:r w:rsidRPr="007962D0">
        <w:t xml:space="preserve"> </w:t>
      </w:r>
      <w:proofErr w:type="spellStart"/>
      <w:r w:rsidRPr="007962D0">
        <w:t>dùng</w:t>
      </w:r>
      <w:proofErr w:type="spellEnd"/>
      <w:r w:rsidRPr="007962D0">
        <w:t xml:space="preserve"> </w:t>
      </w:r>
      <w:proofErr w:type="spellStart"/>
      <w:r w:rsidRPr="007962D0">
        <w:t>hiện</w:t>
      </w:r>
      <w:proofErr w:type="spellEnd"/>
      <w:r w:rsidRPr="007962D0">
        <w:t xml:space="preserve"> </w:t>
      </w:r>
      <w:proofErr w:type="spellStart"/>
      <w:r w:rsidRPr="007962D0">
        <w:t>đại</w:t>
      </w:r>
      <w:proofErr w:type="spellEnd"/>
      <w:r w:rsidRPr="007962D0">
        <w:t xml:space="preserve">. </w:t>
      </w:r>
      <w:proofErr w:type="spellStart"/>
      <w:r w:rsidRPr="007962D0">
        <w:t>Đồng</w:t>
      </w:r>
      <w:proofErr w:type="spellEnd"/>
      <w:r w:rsidRPr="007962D0">
        <w:t xml:space="preserve"> </w:t>
      </w:r>
      <w:proofErr w:type="spellStart"/>
      <w:r w:rsidRPr="007962D0">
        <w:t>thời</w:t>
      </w:r>
      <w:proofErr w:type="spellEnd"/>
      <w:r w:rsidRPr="007962D0">
        <w:t xml:space="preserve">, </w:t>
      </w:r>
      <w:proofErr w:type="spellStart"/>
      <w:r w:rsidRPr="007962D0">
        <w:t>tôi</w:t>
      </w:r>
      <w:proofErr w:type="spellEnd"/>
      <w:r w:rsidRPr="007962D0">
        <w:t xml:space="preserve"> </w:t>
      </w:r>
      <w:proofErr w:type="spellStart"/>
      <w:r w:rsidRPr="007962D0">
        <w:t>cũng</w:t>
      </w:r>
      <w:proofErr w:type="spellEnd"/>
      <w:r w:rsidRPr="007962D0">
        <w:t xml:space="preserve"> </w:t>
      </w:r>
      <w:proofErr w:type="spellStart"/>
      <w:r w:rsidRPr="007962D0">
        <w:t>học</w:t>
      </w:r>
      <w:proofErr w:type="spellEnd"/>
      <w:r w:rsidRPr="007962D0">
        <w:t xml:space="preserve"> </w:t>
      </w:r>
      <w:proofErr w:type="spellStart"/>
      <w:r w:rsidRPr="007962D0">
        <w:t>được</w:t>
      </w:r>
      <w:proofErr w:type="spellEnd"/>
      <w:r w:rsidRPr="007962D0">
        <w:t xml:space="preserve"> </w:t>
      </w:r>
      <w:proofErr w:type="spellStart"/>
      <w:r w:rsidRPr="007962D0">
        <w:t>cách</w:t>
      </w:r>
      <w:proofErr w:type="spellEnd"/>
      <w:r w:rsidRPr="007962D0">
        <w:t xml:space="preserve"> </w:t>
      </w:r>
      <w:proofErr w:type="spellStart"/>
      <w:r w:rsidRPr="007962D0">
        <w:t>giải</w:t>
      </w:r>
      <w:proofErr w:type="spellEnd"/>
      <w:r w:rsidRPr="007962D0">
        <w:t xml:space="preserve"> </w:t>
      </w:r>
      <w:proofErr w:type="spellStart"/>
      <w:r w:rsidRPr="007962D0">
        <w:t>quyết</w:t>
      </w:r>
      <w:proofErr w:type="spellEnd"/>
      <w:r w:rsidRPr="007962D0">
        <w:t xml:space="preserve"> </w:t>
      </w:r>
      <w:proofErr w:type="spellStart"/>
      <w:r w:rsidRPr="007962D0">
        <w:t>các</w:t>
      </w:r>
      <w:proofErr w:type="spellEnd"/>
      <w:r w:rsidRPr="007962D0">
        <w:t xml:space="preserve"> </w:t>
      </w:r>
      <w:proofErr w:type="spellStart"/>
      <w:r w:rsidRPr="007962D0">
        <w:t>vấn</w:t>
      </w:r>
      <w:proofErr w:type="spellEnd"/>
      <w:r w:rsidRPr="007962D0">
        <w:t xml:space="preserve"> </w:t>
      </w:r>
      <w:proofErr w:type="spellStart"/>
      <w:r w:rsidRPr="007962D0">
        <w:t>đề</w:t>
      </w:r>
      <w:proofErr w:type="spellEnd"/>
      <w:r w:rsidRPr="007962D0">
        <w:t xml:space="preserve"> </w:t>
      </w:r>
      <w:proofErr w:type="spellStart"/>
      <w:r w:rsidRPr="007962D0">
        <w:t>phát</w:t>
      </w:r>
      <w:proofErr w:type="spellEnd"/>
      <w:r w:rsidRPr="007962D0">
        <w:t xml:space="preserve"> </w:t>
      </w:r>
      <w:proofErr w:type="spellStart"/>
      <w:r w:rsidRPr="007962D0">
        <w:t>sinh</w:t>
      </w:r>
      <w:proofErr w:type="spellEnd"/>
      <w:r w:rsidRPr="007962D0">
        <w:t xml:space="preserve"> </w:t>
      </w:r>
      <w:proofErr w:type="spellStart"/>
      <w:r w:rsidRPr="007962D0">
        <w:t>trong</w:t>
      </w:r>
      <w:proofErr w:type="spellEnd"/>
      <w:r w:rsidRPr="007962D0">
        <w:t xml:space="preserve"> </w:t>
      </w:r>
      <w:proofErr w:type="spellStart"/>
      <w:r w:rsidRPr="007962D0">
        <w:t>thực</w:t>
      </w:r>
      <w:proofErr w:type="spellEnd"/>
      <w:r w:rsidRPr="007962D0">
        <w:t xml:space="preserve"> </w:t>
      </w:r>
      <w:proofErr w:type="spellStart"/>
      <w:r w:rsidRPr="007962D0">
        <w:t>tế</w:t>
      </w:r>
      <w:proofErr w:type="spellEnd"/>
      <w:r w:rsidRPr="007962D0">
        <w:t xml:space="preserve"> </w:t>
      </w:r>
      <w:proofErr w:type="spellStart"/>
      <w:r w:rsidRPr="007962D0">
        <w:t>như</w:t>
      </w:r>
      <w:proofErr w:type="spellEnd"/>
      <w:r w:rsidRPr="007962D0">
        <w:t xml:space="preserve"> </w:t>
      </w:r>
      <w:proofErr w:type="spellStart"/>
      <w:r w:rsidRPr="007962D0">
        <w:t>xử</w:t>
      </w:r>
      <w:proofErr w:type="spellEnd"/>
      <w:r w:rsidRPr="007962D0">
        <w:t xml:space="preserve"> </w:t>
      </w:r>
      <w:proofErr w:type="spellStart"/>
      <w:r w:rsidRPr="007962D0">
        <w:t>lý</w:t>
      </w:r>
      <w:proofErr w:type="spellEnd"/>
      <w:r w:rsidRPr="007962D0">
        <w:t xml:space="preserve"> </w:t>
      </w:r>
      <w:proofErr w:type="spellStart"/>
      <w:r w:rsidRPr="007962D0">
        <w:t>lỗi</w:t>
      </w:r>
      <w:proofErr w:type="spellEnd"/>
      <w:r w:rsidRPr="007962D0">
        <w:t xml:space="preserve">, </w:t>
      </w:r>
      <w:proofErr w:type="spellStart"/>
      <w:r w:rsidRPr="007962D0">
        <w:t>tối</w:t>
      </w:r>
      <w:proofErr w:type="spellEnd"/>
      <w:r w:rsidRPr="007962D0">
        <w:t xml:space="preserve"> </w:t>
      </w:r>
      <w:proofErr w:type="spellStart"/>
      <w:r w:rsidRPr="007962D0">
        <w:t>ưu</w:t>
      </w:r>
      <w:proofErr w:type="spellEnd"/>
      <w:r w:rsidRPr="007962D0">
        <w:t xml:space="preserve"> </w:t>
      </w:r>
      <w:proofErr w:type="spellStart"/>
      <w:r w:rsidRPr="007962D0">
        <w:t>hóa</w:t>
      </w:r>
      <w:proofErr w:type="spellEnd"/>
      <w:r w:rsidRPr="007962D0">
        <w:t xml:space="preserve"> </w:t>
      </w:r>
      <w:proofErr w:type="spellStart"/>
      <w:r w:rsidRPr="007962D0">
        <w:t>hiệu</w:t>
      </w:r>
      <w:proofErr w:type="spellEnd"/>
      <w:r w:rsidRPr="007962D0">
        <w:t xml:space="preserve"> </w:t>
      </w:r>
      <w:proofErr w:type="spellStart"/>
      <w:r w:rsidRPr="007962D0">
        <w:t>năng</w:t>
      </w:r>
      <w:proofErr w:type="spellEnd"/>
      <w:r w:rsidRPr="007962D0">
        <w:t xml:space="preserve"> </w:t>
      </w:r>
      <w:proofErr w:type="spellStart"/>
      <w:r w:rsidRPr="007962D0">
        <w:t>và</w:t>
      </w:r>
      <w:proofErr w:type="spellEnd"/>
      <w:r w:rsidRPr="007962D0">
        <w:t xml:space="preserve"> </w:t>
      </w:r>
      <w:proofErr w:type="spellStart"/>
      <w:r w:rsidRPr="007962D0">
        <w:t>bảo</w:t>
      </w:r>
      <w:proofErr w:type="spellEnd"/>
      <w:r w:rsidRPr="007962D0">
        <w:t xml:space="preserve"> </w:t>
      </w:r>
      <w:proofErr w:type="spellStart"/>
      <w:r w:rsidRPr="007962D0">
        <w:t>mật</w:t>
      </w:r>
      <w:proofErr w:type="spellEnd"/>
      <w:r w:rsidRPr="007962D0">
        <w:t xml:space="preserve"> </w:t>
      </w:r>
      <w:proofErr w:type="spellStart"/>
      <w:r w:rsidRPr="007962D0">
        <w:t>thông</w:t>
      </w:r>
      <w:proofErr w:type="spellEnd"/>
      <w:r w:rsidRPr="007962D0">
        <w:t xml:space="preserve"> tin </w:t>
      </w:r>
      <w:proofErr w:type="spellStart"/>
      <w:r w:rsidRPr="007962D0">
        <w:t>người</w:t>
      </w:r>
      <w:proofErr w:type="spellEnd"/>
      <w:r w:rsidRPr="007962D0">
        <w:t xml:space="preserve"> </w:t>
      </w:r>
      <w:proofErr w:type="spellStart"/>
      <w:r w:rsidRPr="007962D0">
        <w:t>dùng</w:t>
      </w:r>
      <w:proofErr w:type="spellEnd"/>
      <w:r w:rsidRPr="007962D0">
        <w:t>.</w:t>
      </w:r>
    </w:p>
    <w:p w14:paraId="04C2260E" w14:textId="77777777" w:rsidR="007962D0" w:rsidRPr="007962D0" w:rsidRDefault="007962D0" w:rsidP="00124645">
      <w:pPr>
        <w:pStyle w:val="Heading2"/>
      </w:pPr>
      <w:bookmarkStart w:id="2176" w:name="_Toc216117376"/>
      <w:r w:rsidRPr="007962D0">
        <w:t xml:space="preserve">4.2 </w:t>
      </w:r>
      <w:proofErr w:type="spellStart"/>
      <w:r w:rsidRPr="007962D0">
        <w:t>Hướng</w:t>
      </w:r>
      <w:proofErr w:type="spellEnd"/>
      <w:r w:rsidRPr="007962D0">
        <w:t xml:space="preserve"> </w:t>
      </w:r>
      <w:proofErr w:type="spellStart"/>
      <w:r w:rsidRPr="007962D0">
        <w:t>phát</w:t>
      </w:r>
      <w:proofErr w:type="spellEnd"/>
      <w:r w:rsidRPr="007962D0">
        <w:t xml:space="preserve"> </w:t>
      </w:r>
      <w:proofErr w:type="spellStart"/>
      <w:r w:rsidRPr="007962D0">
        <w:t>triển</w:t>
      </w:r>
      <w:bookmarkEnd w:id="2176"/>
      <w:proofErr w:type="spellEnd"/>
    </w:p>
    <w:p w14:paraId="273AA8F4" w14:textId="77777777" w:rsidR="007962D0" w:rsidRPr="007962D0" w:rsidRDefault="007962D0" w:rsidP="007962D0">
      <w:pPr>
        <w:ind w:firstLine="567"/>
      </w:pPr>
      <w:proofErr w:type="spellStart"/>
      <w:r w:rsidRPr="007962D0">
        <w:t>Mặc</w:t>
      </w:r>
      <w:proofErr w:type="spellEnd"/>
      <w:r w:rsidRPr="007962D0">
        <w:t xml:space="preserve"> </w:t>
      </w:r>
      <w:proofErr w:type="spellStart"/>
      <w:r w:rsidRPr="007962D0">
        <w:t>dù</w:t>
      </w:r>
      <w:proofErr w:type="spellEnd"/>
      <w:r w:rsidRPr="007962D0">
        <w:t xml:space="preserve"> </w:t>
      </w:r>
      <w:proofErr w:type="spellStart"/>
      <w:r w:rsidRPr="007962D0">
        <w:t>đã</w:t>
      </w:r>
      <w:proofErr w:type="spellEnd"/>
      <w:r w:rsidRPr="007962D0">
        <w:t xml:space="preserve"> </w:t>
      </w:r>
      <w:proofErr w:type="spellStart"/>
      <w:r w:rsidRPr="007962D0">
        <w:t>đạt</w:t>
      </w:r>
      <w:proofErr w:type="spellEnd"/>
      <w:r w:rsidRPr="007962D0">
        <w:t xml:space="preserve"> </w:t>
      </w:r>
      <w:proofErr w:type="spellStart"/>
      <w:r w:rsidRPr="007962D0">
        <w:t>được</w:t>
      </w:r>
      <w:proofErr w:type="spellEnd"/>
      <w:r w:rsidRPr="007962D0">
        <w:t xml:space="preserve"> </w:t>
      </w:r>
      <w:proofErr w:type="spellStart"/>
      <w:r w:rsidRPr="007962D0">
        <w:t>những</w:t>
      </w:r>
      <w:proofErr w:type="spellEnd"/>
      <w:r w:rsidRPr="007962D0">
        <w:t xml:space="preserve"> </w:t>
      </w:r>
      <w:proofErr w:type="spellStart"/>
      <w:r w:rsidRPr="007962D0">
        <w:t>kết</w:t>
      </w:r>
      <w:proofErr w:type="spellEnd"/>
      <w:r w:rsidRPr="007962D0">
        <w:t xml:space="preserve"> </w:t>
      </w:r>
      <w:proofErr w:type="spellStart"/>
      <w:r w:rsidRPr="007962D0">
        <w:t>quả</w:t>
      </w:r>
      <w:proofErr w:type="spellEnd"/>
      <w:r w:rsidRPr="007962D0">
        <w:t xml:space="preserve"> </w:t>
      </w:r>
      <w:proofErr w:type="spellStart"/>
      <w:r w:rsidRPr="007962D0">
        <w:t>nhất</w:t>
      </w:r>
      <w:proofErr w:type="spellEnd"/>
      <w:r w:rsidRPr="007962D0">
        <w:t xml:space="preserve"> </w:t>
      </w:r>
      <w:proofErr w:type="spellStart"/>
      <w:r w:rsidRPr="007962D0">
        <w:t>định</w:t>
      </w:r>
      <w:proofErr w:type="spellEnd"/>
      <w:r w:rsidRPr="007962D0">
        <w:t xml:space="preserve">, </w:t>
      </w:r>
      <w:proofErr w:type="spellStart"/>
      <w:r w:rsidRPr="007962D0">
        <w:t>hệ</w:t>
      </w:r>
      <w:proofErr w:type="spellEnd"/>
      <w:r w:rsidRPr="007962D0">
        <w:t xml:space="preserve"> </w:t>
      </w:r>
      <w:proofErr w:type="spellStart"/>
      <w:r w:rsidRPr="007962D0">
        <w:t>thống</w:t>
      </w:r>
      <w:proofErr w:type="spellEnd"/>
      <w:r w:rsidRPr="007962D0">
        <w:t xml:space="preserve"> </w:t>
      </w:r>
      <w:proofErr w:type="spellStart"/>
      <w:r w:rsidRPr="007962D0">
        <w:t>vẫn</w:t>
      </w:r>
      <w:proofErr w:type="spellEnd"/>
      <w:r w:rsidRPr="007962D0">
        <w:t xml:space="preserve"> </w:t>
      </w:r>
      <w:proofErr w:type="spellStart"/>
      <w:r w:rsidRPr="007962D0">
        <w:t>còn</w:t>
      </w:r>
      <w:proofErr w:type="spellEnd"/>
      <w:r w:rsidRPr="007962D0">
        <w:t xml:space="preserve"> </w:t>
      </w:r>
      <w:proofErr w:type="spellStart"/>
      <w:r w:rsidRPr="007962D0">
        <w:t>một</w:t>
      </w:r>
      <w:proofErr w:type="spellEnd"/>
      <w:r w:rsidRPr="007962D0">
        <w:t xml:space="preserve"> </w:t>
      </w:r>
      <w:proofErr w:type="spellStart"/>
      <w:r w:rsidRPr="007962D0">
        <w:t>số</w:t>
      </w:r>
      <w:proofErr w:type="spellEnd"/>
      <w:r w:rsidRPr="007962D0">
        <w:t xml:space="preserve"> </w:t>
      </w:r>
      <w:proofErr w:type="spellStart"/>
      <w:r w:rsidRPr="007962D0">
        <w:t>hạn</w:t>
      </w:r>
      <w:proofErr w:type="spellEnd"/>
      <w:r w:rsidRPr="007962D0">
        <w:t xml:space="preserve"> </w:t>
      </w:r>
      <w:proofErr w:type="spellStart"/>
      <w:r w:rsidRPr="007962D0">
        <w:t>chế</w:t>
      </w:r>
      <w:proofErr w:type="spellEnd"/>
      <w:r w:rsidRPr="007962D0">
        <w:t xml:space="preserve"> </w:t>
      </w:r>
      <w:proofErr w:type="spellStart"/>
      <w:r w:rsidRPr="007962D0">
        <w:t>cần</w:t>
      </w:r>
      <w:proofErr w:type="spellEnd"/>
      <w:r w:rsidRPr="007962D0">
        <w:t xml:space="preserve"> </w:t>
      </w:r>
      <w:proofErr w:type="spellStart"/>
      <w:r w:rsidRPr="007962D0">
        <w:t>được</w:t>
      </w:r>
      <w:proofErr w:type="spellEnd"/>
      <w:r w:rsidRPr="007962D0">
        <w:t xml:space="preserve"> </w:t>
      </w:r>
      <w:proofErr w:type="spellStart"/>
      <w:r w:rsidRPr="007962D0">
        <w:t>khắc</w:t>
      </w:r>
      <w:proofErr w:type="spellEnd"/>
      <w:r w:rsidRPr="007962D0">
        <w:t xml:space="preserve"> </w:t>
      </w:r>
      <w:proofErr w:type="spellStart"/>
      <w:r w:rsidRPr="007962D0">
        <w:t>phục</w:t>
      </w:r>
      <w:proofErr w:type="spellEnd"/>
      <w:r w:rsidRPr="007962D0">
        <w:t xml:space="preserve"> </w:t>
      </w:r>
      <w:proofErr w:type="spellStart"/>
      <w:r w:rsidRPr="007962D0">
        <w:t>và</w:t>
      </w:r>
      <w:proofErr w:type="spellEnd"/>
      <w:r w:rsidRPr="007962D0">
        <w:t xml:space="preserve"> </w:t>
      </w:r>
      <w:proofErr w:type="spellStart"/>
      <w:r w:rsidRPr="007962D0">
        <w:t>nâng</w:t>
      </w:r>
      <w:proofErr w:type="spellEnd"/>
      <w:r w:rsidRPr="007962D0">
        <w:t xml:space="preserve"> </w:t>
      </w:r>
      <w:proofErr w:type="spellStart"/>
      <w:r w:rsidRPr="007962D0">
        <w:t>cấp</w:t>
      </w:r>
      <w:proofErr w:type="spellEnd"/>
      <w:r w:rsidRPr="007962D0">
        <w:t xml:space="preserve"> </w:t>
      </w:r>
      <w:proofErr w:type="spellStart"/>
      <w:r w:rsidRPr="007962D0">
        <w:t>trong</w:t>
      </w:r>
      <w:proofErr w:type="spellEnd"/>
      <w:r w:rsidRPr="007962D0">
        <w:t xml:space="preserve"> </w:t>
      </w:r>
      <w:proofErr w:type="spellStart"/>
      <w:r w:rsidRPr="007962D0">
        <w:t>tương</w:t>
      </w:r>
      <w:proofErr w:type="spellEnd"/>
      <w:r w:rsidRPr="007962D0">
        <w:t xml:space="preserve"> </w:t>
      </w:r>
      <w:proofErr w:type="spellStart"/>
      <w:r w:rsidRPr="007962D0">
        <w:t>lai</w:t>
      </w:r>
      <w:proofErr w:type="spellEnd"/>
      <w:r w:rsidRPr="007962D0">
        <w:t xml:space="preserve"> </w:t>
      </w:r>
      <w:proofErr w:type="spellStart"/>
      <w:r w:rsidRPr="007962D0">
        <w:t>để</w:t>
      </w:r>
      <w:proofErr w:type="spellEnd"/>
      <w:r w:rsidRPr="007962D0">
        <w:t xml:space="preserve"> </w:t>
      </w:r>
      <w:proofErr w:type="spellStart"/>
      <w:r w:rsidRPr="007962D0">
        <w:t>trở</w:t>
      </w:r>
      <w:proofErr w:type="spellEnd"/>
      <w:r w:rsidRPr="007962D0">
        <w:t xml:space="preserve"> </w:t>
      </w:r>
      <w:proofErr w:type="spellStart"/>
      <w:r w:rsidRPr="007962D0">
        <w:t>nên</w:t>
      </w:r>
      <w:proofErr w:type="spellEnd"/>
      <w:r w:rsidRPr="007962D0">
        <w:t xml:space="preserve"> </w:t>
      </w:r>
      <w:proofErr w:type="spellStart"/>
      <w:r w:rsidRPr="007962D0">
        <w:t>hoàn</w:t>
      </w:r>
      <w:proofErr w:type="spellEnd"/>
      <w:r w:rsidRPr="007962D0">
        <w:t xml:space="preserve"> </w:t>
      </w:r>
      <w:proofErr w:type="spellStart"/>
      <w:r w:rsidRPr="007962D0">
        <w:t>thiện</w:t>
      </w:r>
      <w:proofErr w:type="spellEnd"/>
      <w:r w:rsidRPr="007962D0">
        <w:t xml:space="preserve"> </w:t>
      </w:r>
      <w:proofErr w:type="spellStart"/>
      <w:r w:rsidRPr="007962D0">
        <w:t>hơn</w:t>
      </w:r>
      <w:proofErr w:type="spellEnd"/>
      <w:r w:rsidRPr="007962D0">
        <w:t>.</w:t>
      </w:r>
    </w:p>
    <w:p w14:paraId="10705627" w14:textId="77777777" w:rsidR="007962D0" w:rsidRPr="007962D0" w:rsidRDefault="007962D0" w:rsidP="007962D0">
      <w:pPr>
        <w:ind w:firstLine="567"/>
      </w:pPr>
      <w:proofErr w:type="spellStart"/>
      <w:r w:rsidRPr="007962D0">
        <w:t>Trước</w:t>
      </w:r>
      <w:proofErr w:type="spellEnd"/>
      <w:r w:rsidRPr="007962D0">
        <w:t xml:space="preserve"> </w:t>
      </w:r>
      <w:proofErr w:type="spellStart"/>
      <w:r w:rsidRPr="007962D0">
        <w:t>hết</w:t>
      </w:r>
      <w:proofErr w:type="spellEnd"/>
      <w:r w:rsidRPr="007962D0">
        <w:t xml:space="preserve">, </w:t>
      </w:r>
      <w:proofErr w:type="spellStart"/>
      <w:r w:rsidRPr="007962D0">
        <w:t>về</w:t>
      </w:r>
      <w:proofErr w:type="spellEnd"/>
      <w:r w:rsidRPr="007962D0">
        <w:t xml:space="preserve"> </w:t>
      </w:r>
      <w:proofErr w:type="spellStart"/>
      <w:r w:rsidRPr="007962D0">
        <w:t>tính</w:t>
      </w:r>
      <w:proofErr w:type="spellEnd"/>
      <w:r w:rsidRPr="007962D0">
        <w:t xml:space="preserve"> </w:t>
      </w:r>
      <w:proofErr w:type="spellStart"/>
      <w:r w:rsidRPr="007962D0">
        <w:t>năng</w:t>
      </w:r>
      <w:proofErr w:type="spellEnd"/>
      <w:r w:rsidRPr="007962D0">
        <w:t xml:space="preserve"> </w:t>
      </w:r>
      <w:proofErr w:type="spellStart"/>
      <w:r w:rsidRPr="007962D0">
        <w:t>thời</w:t>
      </w:r>
      <w:proofErr w:type="spellEnd"/>
      <w:r w:rsidRPr="007962D0">
        <w:t xml:space="preserve"> </w:t>
      </w:r>
      <w:proofErr w:type="spellStart"/>
      <w:r w:rsidRPr="007962D0">
        <w:t>gian</w:t>
      </w:r>
      <w:proofErr w:type="spellEnd"/>
      <w:r w:rsidRPr="007962D0">
        <w:t xml:space="preserve"> </w:t>
      </w:r>
      <w:proofErr w:type="spellStart"/>
      <w:r w:rsidRPr="007962D0">
        <w:t>thực</w:t>
      </w:r>
      <w:proofErr w:type="spellEnd"/>
      <w:r w:rsidRPr="007962D0">
        <w:t xml:space="preserve">, </w:t>
      </w:r>
      <w:proofErr w:type="spellStart"/>
      <w:r w:rsidRPr="007962D0">
        <w:t>hệ</w:t>
      </w:r>
      <w:proofErr w:type="spellEnd"/>
      <w:r w:rsidRPr="007962D0">
        <w:t xml:space="preserve"> </w:t>
      </w:r>
      <w:proofErr w:type="spellStart"/>
      <w:r w:rsidRPr="007962D0">
        <w:t>thống</w:t>
      </w:r>
      <w:proofErr w:type="spellEnd"/>
      <w:r w:rsidRPr="007962D0">
        <w:t xml:space="preserve"> </w:t>
      </w:r>
      <w:proofErr w:type="spellStart"/>
      <w:r w:rsidRPr="007962D0">
        <w:t>hiện</w:t>
      </w:r>
      <w:proofErr w:type="spellEnd"/>
      <w:r w:rsidRPr="007962D0">
        <w:t xml:space="preserve"> </w:t>
      </w:r>
      <w:proofErr w:type="spellStart"/>
      <w:r w:rsidRPr="007962D0">
        <w:t>tại</w:t>
      </w:r>
      <w:proofErr w:type="spellEnd"/>
      <w:r w:rsidRPr="007962D0">
        <w:t xml:space="preserve"> </w:t>
      </w:r>
      <w:proofErr w:type="spellStart"/>
      <w:r w:rsidRPr="007962D0">
        <w:t>vẫn</w:t>
      </w:r>
      <w:proofErr w:type="spellEnd"/>
      <w:r w:rsidRPr="007962D0">
        <w:t xml:space="preserve"> </w:t>
      </w:r>
      <w:proofErr w:type="spellStart"/>
      <w:r w:rsidRPr="007962D0">
        <w:t>còn</w:t>
      </w:r>
      <w:proofErr w:type="spellEnd"/>
      <w:r w:rsidRPr="007962D0">
        <w:t xml:space="preserve"> </w:t>
      </w:r>
      <w:proofErr w:type="spellStart"/>
      <w:r w:rsidRPr="007962D0">
        <w:t>phụ</w:t>
      </w:r>
      <w:proofErr w:type="spellEnd"/>
      <w:r w:rsidRPr="007962D0">
        <w:t xml:space="preserve"> </w:t>
      </w:r>
      <w:proofErr w:type="spellStart"/>
      <w:r w:rsidRPr="007962D0">
        <w:t>thuộc</w:t>
      </w:r>
      <w:proofErr w:type="spellEnd"/>
      <w:r w:rsidRPr="007962D0">
        <w:t xml:space="preserve"> </w:t>
      </w:r>
      <w:proofErr w:type="spellStart"/>
      <w:r w:rsidRPr="007962D0">
        <w:t>vào</w:t>
      </w:r>
      <w:proofErr w:type="spellEnd"/>
      <w:r w:rsidRPr="007962D0">
        <w:t xml:space="preserve"> </w:t>
      </w:r>
      <w:proofErr w:type="spellStart"/>
      <w:r w:rsidRPr="007962D0">
        <w:t>cơ</w:t>
      </w:r>
      <w:proofErr w:type="spellEnd"/>
      <w:r w:rsidRPr="007962D0">
        <w:t xml:space="preserve"> </w:t>
      </w:r>
      <w:proofErr w:type="spellStart"/>
      <w:r w:rsidRPr="007962D0">
        <w:t>chế</w:t>
      </w:r>
      <w:proofErr w:type="spellEnd"/>
      <w:r w:rsidRPr="007962D0">
        <w:t xml:space="preserve"> Polling (</w:t>
      </w:r>
      <w:proofErr w:type="spellStart"/>
      <w:r w:rsidRPr="007962D0">
        <w:t>gọi</w:t>
      </w:r>
      <w:proofErr w:type="spellEnd"/>
      <w:r w:rsidRPr="007962D0">
        <w:t xml:space="preserve"> API </w:t>
      </w:r>
      <w:proofErr w:type="spellStart"/>
      <w:r w:rsidRPr="007962D0">
        <w:t>định</w:t>
      </w:r>
      <w:proofErr w:type="spellEnd"/>
      <w:r w:rsidRPr="007962D0">
        <w:t xml:space="preserve"> </w:t>
      </w:r>
      <w:proofErr w:type="spellStart"/>
      <w:r w:rsidRPr="007962D0">
        <w:t>kỳ</w:t>
      </w:r>
      <w:proofErr w:type="spellEnd"/>
      <w:r w:rsidRPr="007962D0">
        <w:t xml:space="preserve">) </w:t>
      </w:r>
      <w:proofErr w:type="spellStart"/>
      <w:r w:rsidRPr="007962D0">
        <w:t>cho</w:t>
      </w:r>
      <w:proofErr w:type="spellEnd"/>
      <w:r w:rsidRPr="007962D0">
        <w:t xml:space="preserve"> </w:t>
      </w:r>
      <w:proofErr w:type="spellStart"/>
      <w:r w:rsidRPr="007962D0">
        <w:t>một</w:t>
      </w:r>
      <w:proofErr w:type="spellEnd"/>
      <w:r w:rsidRPr="007962D0">
        <w:t xml:space="preserve"> </w:t>
      </w:r>
      <w:proofErr w:type="spellStart"/>
      <w:r w:rsidRPr="007962D0">
        <w:t>số</w:t>
      </w:r>
      <w:proofErr w:type="spellEnd"/>
      <w:r w:rsidRPr="007962D0">
        <w:t xml:space="preserve"> </w:t>
      </w:r>
      <w:proofErr w:type="spellStart"/>
      <w:r w:rsidRPr="007962D0">
        <w:t>tác</w:t>
      </w:r>
      <w:proofErr w:type="spellEnd"/>
      <w:r w:rsidRPr="007962D0">
        <w:t xml:space="preserve"> </w:t>
      </w:r>
      <w:proofErr w:type="spellStart"/>
      <w:r w:rsidRPr="007962D0">
        <w:t>vụ</w:t>
      </w:r>
      <w:proofErr w:type="spellEnd"/>
      <w:r w:rsidRPr="007962D0">
        <w:t xml:space="preserve"> </w:t>
      </w:r>
      <w:proofErr w:type="spellStart"/>
      <w:r w:rsidRPr="007962D0">
        <w:t>cập</w:t>
      </w:r>
      <w:proofErr w:type="spellEnd"/>
      <w:r w:rsidRPr="007962D0">
        <w:t xml:space="preserve"> </w:t>
      </w:r>
      <w:proofErr w:type="spellStart"/>
      <w:r w:rsidRPr="007962D0">
        <w:t>nhật</w:t>
      </w:r>
      <w:proofErr w:type="spellEnd"/>
      <w:r w:rsidRPr="007962D0">
        <w:t xml:space="preserve">. </w:t>
      </w:r>
      <w:proofErr w:type="spellStart"/>
      <w:r w:rsidRPr="007962D0">
        <w:t>Hướng</w:t>
      </w:r>
      <w:proofErr w:type="spellEnd"/>
      <w:r w:rsidRPr="007962D0">
        <w:t xml:space="preserve"> </w:t>
      </w:r>
      <w:proofErr w:type="spellStart"/>
      <w:r w:rsidRPr="007962D0">
        <w:t>phát</w:t>
      </w:r>
      <w:proofErr w:type="spellEnd"/>
      <w:r w:rsidRPr="007962D0">
        <w:t xml:space="preserve"> </w:t>
      </w:r>
      <w:proofErr w:type="spellStart"/>
      <w:r w:rsidRPr="007962D0">
        <w:t>triển</w:t>
      </w:r>
      <w:proofErr w:type="spellEnd"/>
      <w:r w:rsidRPr="007962D0">
        <w:t xml:space="preserve"> </w:t>
      </w:r>
      <w:proofErr w:type="spellStart"/>
      <w:r w:rsidRPr="007962D0">
        <w:t>tiếp</w:t>
      </w:r>
      <w:proofErr w:type="spellEnd"/>
      <w:r w:rsidRPr="007962D0">
        <w:t xml:space="preserve"> </w:t>
      </w:r>
      <w:proofErr w:type="spellStart"/>
      <w:r w:rsidRPr="007962D0">
        <w:t>theo</w:t>
      </w:r>
      <w:proofErr w:type="spellEnd"/>
      <w:r w:rsidRPr="007962D0">
        <w:t xml:space="preserve"> </w:t>
      </w:r>
      <w:proofErr w:type="spellStart"/>
      <w:r w:rsidRPr="007962D0">
        <w:t>là</w:t>
      </w:r>
      <w:proofErr w:type="spellEnd"/>
      <w:r w:rsidRPr="007962D0">
        <w:t xml:space="preserve"> </w:t>
      </w:r>
      <w:proofErr w:type="spellStart"/>
      <w:r w:rsidRPr="007962D0">
        <w:t>chuyển</w:t>
      </w:r>
      <w:proofErr w:type="spellEnd"/>
      <w:r w:rsidRPr="007962D0">
        <w:t xml:space="preserve"> </w:t>
      </w:r>
      <w:proofErr w:type="spellStart"/>
      <w:r w:rsidRPr="007962D0">
        <w:t>đổi</w:t>
      </w:r>
      <w:proofErr w:type="spellEnd"/>
      <w:r w:rsidRPr="007962D0">
        <w:t xml:space="preserve"> </w:t>
      </w:r>
      <w:proofErr w:type="spellStart"/>
      <w:r w:rsidRPr="007962D0">
        <w:t>toàn</w:t>
      </w:r>
      <w:proofErr w:type="spellEnd"/>
      <w:r w:rsidRPr="007962D0">
        <w:t xml:space="preserve"> </w:t>
      </w:r>
      <w:proofErr w:type="spellStart"/>
      <w:r w:rsidRPr="007962D0">
        <w:t>bộ</w:t>
      </w:r>
      <w:proofErr w:type="spellEnd"/>
      <w:r w:rsidRPr="007962D0">
        <w:t xml:space="preserve"> </w:t>
      </w:r>
      <w:proofErr w:type="spellStart"/>
      <w:r w:rsidRPr="007962D0">
        <w:t>các</w:t>
      </w:r>
      <w:proofErr w:type="spellEnd"/>
      <w:r w:rsidRPr="007962D0">
        <w:t xml:space="preserve"> </w:t>
      </w:r>
      <w:proofErr w:type="spellStart"/>
      <w:r w:rsidRPr="007962D0">
        <w:t>tính</w:t>
      </w:r>
      <w:proofErr w:type="spellEnd"/>
      <w:r w:rsidRPr="007962D0">
        <w:t xml:space="preserve"> </w:t>
      </w:r>
      <w:proofErr w:type="spellStart"/>
      <w:r w:rsidRPr="007962D0">
        <w:t>năng</w:t>
      </w:r>
      <w:proofErr w:type="spellEnd"/>
      <w:r w:rsidRPr="007962D0">
        <w:t xml:space="preserve"> </w:t>
      </w:r>
      <w:proofErr w:type="spellStart"/>
      <w:r w:rsidRPr="007962D0">
        <w:t>như</w:t>
      </w:r>
      <w:proofErr w:type="spellEnd"/>
      <w:r w:rsidRPr="007962D0">
        <w:t xml:space="preserve"> Chat, Thông </w:t>
      </w:r>
      <w:proofErr w:type="spellStart"/>
      <w:r w:rsidRPr="007962D0">
        <w:t>báo</w:t>
      </w:r>
      <w:proofErr w:type="spellEnd"/>
      <w:r w:rsidRPr="007962D0">
        <w:t xml:space="preserve"> </w:t>
      </w:r>
      <w:proofErr w:type="spellStart"/>
      <w:r w:rsidRPr="007962D0">
        <w:t>và</w:t>
      </w:r>
      <w:proofErr w:type="spellEnd"/>
      <w:r w:rsidRPr="007962D0">
        <w:t xml:space="preserve"> </w:t>
      </w:r>
      <w:proofErr w:type="spellStart"/>
      <w:r w:rsidRPr="007962D0">
        <w:t>Cập</w:t>
      </w:r>
      <w:proofErr w:type="spellEnd"/>
      <w:r w:rsidRPr="007962D0">
        <w:t xml:space="preserve"> </w:t>
      </w:r>
      <w:proofErr w:type="spellStart"/>
      <w:r w:rsidRPr="007962D0">
        <w:t>nhật</w:t>
      </w:r>
      <w:proofErr w:type="spellEnd"/>
      <w:r w:rsidRPr="007962D0">
        <w:t xml:space="preserve"> </w:t>
      </w:r>
      <w:proofErr w:type="spellStart"/>
      <w:r w:rsidRPr="007962D0">
        <w:t>trạng</w:t>
      </w:r>
      <w:proofErr w:type="spellEnd"/>
      <w:r w:rsidRPr="007962D0">
        <w:t xml:space="preserve"> </w:t>
      </w:r>
      <w:proofErr w:type="spellStart"/>
      <w:r w:rsidRPr="007962D0">
        <w:t>thái</w:t>
      </w:r>
      <w:proofErr w:type="spellEnd"/>
      <w:r w:rsidRPr="007962D0">
        <w:t xml:space="preserve"> Kanban sang </w:t>
      </w:r>
      <w:proofErr w:type="spellStart"/>
      <w:r w:rsidRPr="007962D0">
        <w:t>sử</w:t>
      </w:r>
      <w:proofErr w:type="spellEnd"/>
      <w:r w:rsidRPr="007962D0">
        <w:t xml:space="preserve"> </w:t>
      </w:r>
      <w:proofErr w:type="spellStart"/>
      <w:r w:rsidRPr="007962D0">
        <w:t>dụng</w:t>
      </w:r>
      <w:proofErr w:type="spellEnd"/>
      <w:r w:rsidRPr="007962D0">
        <w:t xml:space="preserve"> công </w:t>
      </w:r>
      <w:proofErr w:type="spellStart"/>
      <w:r w:rsidRPr="007962D0">
        <w:t>nghệ</w:t>
      </w:r>
      <w:proofErr w:type="spellEnd"/>
      <w:r w:rsidRPr="007962D0">
        <w:t xml:space="preserve"> WebSocket (</w:t>
      </w:r>
      <w:proofErr w:type="spellStart"/>
      <w:r w:rsidRPr="007962D0">
        <w:t>thông</w:t>
      </w:r>
      <w:proofErr w:type="spellEnd"/>
      <w:r w:rsidRPr="007962D0">
        <w:t xml:space="preserve"> qua </w:t>
      </w:r>
      <w:proofErr w:type="spellStart"/>
      <w:r w:rsidRPr="007962D0">
        <w:t>thư</w:t>
      </w:r>
      <w:proofErr w:type="spellEnd"/>
      <w:r w:rsidRPr="007962D0">
        <w:t xml:space="preserve"> </w:t>
      </w:r>
      <w:proofErr w:type="spellStart"/>
      <w:r w:rsidRPr="007962D0">
        <w:t>viện</w:t>
      </w:r>
      <w:proofErr w:type="spellEnd"/>
      <w:r w:rsidRPr="007962D0">
        <w:t xml:space="preserve"> Socket.io). </w:t>
      </w:r>
      <w:proofErr w:type="spellStart"/>
      <w:r w:rsidRPr="007962D0">
        <w:t>Điều</w:t>
      </w:r>
      <w:proofErr w:type="spellEnd"/>
      <w:r w:rsidRPr="007962D0">
        <w:t xml:space="preserve"> </w:t>
      </w:r>
      <w:proofErr w:type="spellStart"/>
      <w:r w:rsidRPr="007962D0">
        <w:t>này</w:t>
      </w:r>
      <w:proofErr w:type="spellEnd"/>
      <w:r w:rsidRPr="007962D0">
        <w:t xml:space="preserve"> </w:t>
      </w:r>
      <w:proofErr w:type="spellStart"/>
      <w:r w:rsidRPr="007962D0">
        <w:t>sẽ</w:t>
      </w:r>
      <w:proofErr w:type="spellEnd"/>
      <w:r w:rsidRPr="007962D0">
        <w:t xml:space="preserve"> </w:t>
      </w:r>
      <w:proofErr w:type="spellStart"/>
      <w:r w:rsidRPr="007962D0">
        <w:t>giúp</w:t>
      </w:r>
      <w:proofErr w:type="spellEnd"/>
      <w:r w:rsidRPr="007962D0">
        <w:t xml:space="preserve"> </w:t>
      </w:r>
      <w:proofErr w:type="spellStart"/>
      <w:r w:rsidRPr="007962D0">
        <w:t>giảm</w:t>
      </w:r>
      <w:proofErr w:type="spellEnd"/>
      <w:r w:rsidRPr="007962D0">
        <w:t xml:space="preserve"> </w:t>
      </w:r>
      <w:proofErr w:type="spellStart"/>
      <w:r w:rsidRPr="007962D0">
        <w:t>tải</w:t>
      </w:r>
      <w:proofErr w:type="spellEnd"/>
      <w:r w:rsidRPr="007962D0">
        <w:t xml:space="preserve"> </w:t>
      </w:r>
      <w:proofErr w:type="spellStart"/>
      <w:r w:rsidRPr="007962D0">
        <w:t>cho</w:t>
      </w:r>
      <w:proofErr w:type="spellEnd"/>
      <w:r w:rsidRPr="007962D0">
        <w:t xml:space="preserve"> </w:t>
      </w:r>
      <w:proofErr w:type="spellStart"/>
      <w:r w:rsidRPr="007962D0">
        <w:t>máy</w:t>
      </w:r>
      <w:proofErr w:type="spellEnd"/>
      <w:r w:rsidRPr="007962D0">
        <w:t xml:space="preserve"> </w:t>
      </w:r>
      <w:proofErr w:type="spellStart"/>
      <w:r w:rsidRPr="007962D0">
        <w:t>chủ</w:t>
      </w:r>
      <w:proofErr w:type="spellEnd"/>
      <w:r w:rsidRPr="007962D0">
        <w:t xml:space="preserve">, </w:t>
      </w:r>
      <w:proofErr w:type="spellStart"/>
      <w:r w:rsidRPr="007962D0">
        <w:t>tăng</w:t>
      </w:r>
      <w:proofErr w:type="spellEnd"/>
      <w:r w:rsidRPr="007962D0">
        <w:t xml:space="preserve"> </w:t>
      </w:r>
      <w:proofErr w:type="spellStart"/>
      <w:r w:rsidRPr="007962D0">
        <w:t>tốc</w:t>
      </w:r>
      <w:proofErr w:type="spellEnd"/>
      <w:r w:rsidRPr="007962D0">
        <w:t xml:space="preserve"> </w:t>
      </w:r>
      <w:proofErr w:type="spellStart"/>
      <w:r w:rsidRPr="007962D0">
        <w:t>độ</w:t>
      </w:r>
      <w:proofErr w:type="spellEnd"/>
      <w:r w:rsidRPr="007962D0">
        <w:t xml:space="preserve"> </w:t>
      </w:r>
      <w:proofErr w:type="spellStart"/>
      <w:r w:rsidRPr="007962D0">
        <w:t>phản</w:t>
      </w:r>
      <w:proofErr w:type="spellEnd"/>
      <w:r w:rsidRPr="007962D0">
        <w:t xml:space="preserve"> </w:t>
      </w:r>
      <w:proofErr w:type="spellStart"/>
      <w:r w:rsidRPr="007962D0">
        <w:t>hồi</w:t>
      </w:r>
      <w:proofErr w:type="spellEnd"/>
      <w:r w:rsidRPr="007962D0">
        <w:t xml:space="preserve"> </w:t>
      </w:r>
      <w:proofErr w:type="spellStart"/>
      <w:r w:rsidRPr="007962D0">
        <w:t>và</w:t>
      </w:r>
      <w:proofErr w:type="spellEnd"/>
      <w:r w:rsidRPr="007962D0">
        <w:t xml:space="preserve"> </w:t>
      </w:r>
      <w:proofErr w:type="spellStart"/>
      <w:r w:rsidRPr="007962D0">
        <w:t>mang</w:t>
      </w:r>
      <w:proofErr w:type="spellEnd"/>
      <w:r w:rsidRPr="007962D0">
        <w:t xml:space="preserve"> </w:t>
      </w:r>
      <w:proofErr w:type="spellStart"/>
      <w:r w:rsidRPr="007962D0">
        <w:t>lại</w:t>
      </w:r>
      <w:proofErr w:type="spellEnd"/>
      <w:r w:rsidRPr="007962D0">
        <w:t xml:space="preserve"> </w:t>
      </w:r>
      <w:proofErr w:type="spellStart"/>
      <w:r w:rsidRPr="007962D0">
        <w:t>trải</w:t>
      </w:r>
      <w:proofErr w:type="spellEnd"/>
      <w:r w:rsidRPr="007962D0">
        <w:t xml:space="preserve"> </w:t>
      </w:r>
      <w:proofErr w:type="spellStart"/>
      <w:r w:rsidRPr="007962D0">
        <w:t>nghiệm</w:t>
      </w:r>
      <w:proofErr w:type="spellEnd"/>
      <w:r w:rsidRPr="007962D0">
        <w:t xml:space="preserve"> </w:t>
      </w:r>
      <w:proofErr w:type="spellStart"/>
      <w:r w:rsidRPr="007962D0">
        <w:t>mượt</w:t>
      </w:r>
      <w:proofErr w:type="spellEnd"/>
      <w:r w:rsidRPr="007962D0">
        <w:t xml:space="preserve"> </w:t>
      </w:r>
      <w:proofErr w:type="spellStart"/>
      <w:r w:rsidRPr="007962D0">
        <w:t>mà</w:t>
      </w:r>
      <w:proofErr w:type="spellEnd"/>
      <w:r w:rsidRPr="007962D0">
        <w:t xml:space="preserve"> </w:t>
      </w:r>
      <w:proofErr w:type="spellStart"/>
      <w:r w:rsidRPr="007962D0">
        <w:t>hơn</w:t>
      </w:r>
      <w:proofErr w:type="spellEnd"/>
      <w:r w:rsidRPr="007962D0">
        <w:t xml:space="preserve"> </w:t>
      </w:r>
      <w:proofErr w:type="spellStart"/>
      <w:r w:rsidRPr="007962D0">
        <w:t>cho</w:t>
      </w:r>
      <w:proofErr w:type="spellEnd"/>
      <w:r w:rsidRPr="007962D0">
        <w:t xml:space="preserve"> </w:t>
      </w:r>
      <w:proofErr w:type="spellStart"/>
      <w:r w:rsidRPr="007962D0">
        <w:t>người</w:t>
      </w:r>
      <w:proofErr w:type="spellEnd"/>
      <w:r w:rsidRPr="007962D0">
        <w:t xml:space="preserve"> </w:t>
      </w:r>
      <w:proofErr w:type="spellStart"/>
      <w:r w:rsidRPr="007962D0">
        <w:t>dùng</w:t>
      </w:r>
      <w:proofErr w:type="spellEnd"/>
      <w:r w:rsidRPr="007962D0">
        <w:t xml:space="preserve"> </w:t>
      </w:r>
      <w:proofErr w:type="spellStart"/>
      <w:r w:rsidRPr="007962D0">
        <w:t>khi</w:t>
      </w:r>
      <w:proofErr w:type="spellEnd"/>
      <w:r w:rsidRPr="007962D0">
        <w:t xml:space="preserve"> </w:t>
      </w:r>
      <w:proofErr w:type="spellStart"/>
      <w:r w:rsidRPr="007962D0">
        <w:t>làm</w:t>
      </w:r>
      <w:proofErr w:type="spellEnd"/>
      <w:r w:rsidRPr="007962D0">
        <w:t xml:space="preserve"> </w:t>
      </w:r>
      <w:proofErr w:type="spellStart"/>
      <w:r w:rsidRPr="007962D0">
        <w:t>việc</w:t>
      </w:r>
      <w:proofErr w:type="spellEnd"/>
      <w:r w:rsidRPr="007962D0">
        <w:t xml:space="preserve"> </w:t>
      </w:r>
      <w:proofErr w:type="spellStart"/>
      <w:r w:rsidRPr="007962D0">
        <w:t>nhóm</w:t>
      </w:r>
      <w:proofErr w:type="spellEnd"/>
      <w:r w:rsidRPr="007962D0">
        <w:t>.</w:t>
      </w:r>
    </w:p>
    <w:p w14:paraId="40A5BF44" w14:textId="77777777" w:rsidR="007962D0" w:rsidRPr="007962D0" w:rsidRDefault="007962D0" w:rsidP="007962D0">
      <w:pPr>
        <w:ind w:firstLine="567"/>
      </w:pPr>
      <w:proofErr w:type="spellStart"/>
      <w:r w:rsidRPr="007962D0">
        <w:t>Thứ</w:t>
      </w:r>
      <w:proofErr w:type="spellEnd"/>
      <w:r w:rsidRPr="007962D0">
        <w:t xml:space="preserve"> </w:t>
      </w:r>
      <w:proofErr w:type="spellStart"/>
      <w:r w:rsidRPr="007962D0">
        <w:t>hai</w:t>
      </w:r>
      <w:proofErr w:type="spellEnd"/>
      <w:r w:rsidRPr="007962D0">
        <w:t xml:space="preserve">, </w:t>
      </w:r>
      <w:proofErr w:type="spellStart"/>
      <w:r w:rsidRPr="007962D0">
        <w:t>ứng</w:t>
      </w:r>
      <w:proofErr w:type="spellEnd"/>
      <w:r w:rsidRPr="007962D0">
        <w:t xml:space="preserve"> </w:t>
      </w:r>
      <w:proofErr w:type="spellStart"/>
      <w:r w:rsidRPr="007962D0">
        <w:t>dụng</w:t>
      </w:r>
      <w:proofErr w:type="spellEnd"/>
      <w:r w:rsidRPr="007962D0">
        <w:t xml:space="preserve"> </w:t>
      </w:r>
      <w:proofErr w:type="spellStart"/>
      <w:r w:rsidRPr="007962D0">
        <w:t>có</w:t>
      </w:r>
      <w:proofErr w:type="spellEnd"/>
      <w:r w:rsidRPr="007962D0">
        <w:t xml:space="preserve"> </w:t>
      </w:r>
      <w:proofErr w:type="spellStart"/>
      <w:r w:rsidRPr="007962D0">
        <w:t>thể</w:t>
      </w:r>
      <w:proofErr w:type="spellEnd"/>
      <w:r w:rsidRPr="007962D0">
        <w:t xml:space="preserve"> </w:t>
      </w:r>
      <w:proofErr w:type="spellStart"/>
      <w:r w:rsidRPr="007962D0">
        <w:t>được</w:t>
      </w:r>
      <w:proofErr w:type="spellEnd"/>
      <w:r w:rsidRPr="007962D0">
        <w:t xml:space="preserve"> </w:t>
      </w:r>
      <w:proofErr w:type="spellStart"/>
      <w:r w:rsidRPr="007962D0">
        <w:t>tích</w:t>
      </w:r>
      <w:proofErr w:type="spellEnd"/>
      <w:r w:rsidRPr="007962D0">
        <w:t xml:space="preserve"> </w:t>
      </w:r>
      <w:proofErr w:type="spellStart"/>
      <w:r w:rsidRPr="007962D0">
        <w:t>hợp</w:t>
      </w:r>
      <w:proofErr w:type="spellEnd"/>
      <w:r w:rsidRPr="007962D0">
        <w:t xml:space="preserve"> </w:t>
      </w:r>
      <w:proofErr w:type="spellStart"/>
      <w:r w:rsidRPr="007962D0">
        <w:t>thêm</w:t>
      </w:r>
      <w:proofErr w:type="spellEnd"/>
      <w:r w:rsidRPr="007962D0">
        <w:t xml:space="preserve"> </w:t>
      </w:r>
      <w:proofErr w:type="spellStart"/>
      <w:r w:rsidRPr="007962D0">
        <w:t>trí</w:t>
      </w:r>
      <w:proofErr w:type="spellEnd"/>
      <w:r w:rsidRPr="007962D0">
        <w:t xml:space="preserve"> </w:t>
      </w:r>
      <w:proofErr w:type="spellStart"/>
      <w:r w:rsidRPr="007962D0">
        <w:t>tuệ</w:t>
      </w:r>
      <w:proofErr w:type="spellEnd"/>
      <w:r w:rsidRPr="007962D0">
        <w:t xml:space="preserve"> </w:t>
      </w:r>
      <w:proofErr w:type="spellStart"/>
      <w:r w:rsidRPr="007962D0">
        <w:t>nhân</w:t>
      </w:r>
      <w:proofErr w:type="spellEnd"/>
      <w:r w:rsidRPr="007962D0">
        <w:t xml:space="preserve"> </w:t>
      </w:r>
      <w:proofErr w:type="spellStart"/>
      <w:r w:rsidRPr="007962D0">
        <w:t>tạo</w:t>
      </w:r>
      <w:proofErr w:type="spellEnd"/>
      <w:r w:rsidRPr="007962D0">
        <w:t xml:space="preserve"> (AI) </w:t>
      </w:r>
      <w:proofErr w:type="spellStart"/>
      <w:r w:rsidRPr="007962D0">
        <w:t>để</w:t>
      </w:r>
      <w:proofErr w:type="spellEnd"/>
      <w:r w:rsidRPr="007962D0">
        <w:t xml:space="preserve"> </w:t>
      </w:r>
      <w:proofErr w:type="spellStart"/>
      <w:r w:rsidRPr="007962D0">
        <w:t>hỗ</w:t>
      </w:r>
      <w:proofErr w:type="spellEnd"/>
      <w:r w:rsidRPr="007962D0">
        <w:t xml:space="preserve"> </w:t>
      </w:r>
      <w:proofErr w:type="spellStart"/>
      <w:r w:rsidRPr="007962D0">
        <w:t>trợ</w:t>
      </w:r>
      <w:proofErr w:type="spellEnd"/>
      <w:r w:rsidRPr="007962D0">
        <w:t xml:space="preserve"> </w:t>
      </w:r>
      <w:proofErr w:type="spellStart"/>
      <w:r w:rsidRPr="007962D0">
        <w:t>người</w:t>
      </w:r>
      <w:proofErr w:type="spellEnd"/>
      <w:r w:rsidRPr="007962D0">
        <w:t xml:space="preserve"> </w:t>
      </w:r>
      <w:proofErr w:type="spellStart"/>
      <w:r w:rsidRPr="007962D0">
        <w:t>dùng</w:t>
      </w:r>
      <w:proofErr w:type="spellEnd"/>
      <w:r w:rsidRPr="007962D0">
        <w:t xml:space="preserve"> </w:t>
      </w:r>
      <w:proofErr w:type="spellStart"/>
      <w:r w:rsidRPr="007962D0">
        <w:t>tốt</w:t>
      </w:r>
      <w:proofErr w:type="spellEnd"/>
      <w:r w:rsidRPr="007962D0">
        <w:t xml:space="preserve"> </w:t>
      </w:r>
      <w:proofErr w:type="spellStart"/>
      <w:r w:rsidRPr="007962D0">
        <w:t>hơn</w:t>
      </w:r>
      <w:proofErr w:type="spellEnd"/>
      <w:r w:rsidRPr="007962D0">
        <w:t xml:space="preserve">. </w:t>
      </w:r>
      <w:proofErr w:type="spellStart"/>
      <w:r w:rsidRPr="007962D0">
        <w:t>Cụ</w:t>
      </w:r>
      <w:proofErr w:type="spellEnd"/>
      <w:r w:rsidRPr="007962D0">
        <w:t xml:space="preserve"> </w:t>
      </w:r>
      <w:proofErr w:type="spellStart"/>
      <w:r w:rsidRPr="007962D0">
        <w:t>thể</w:t>
      </w:r>
      <w:proofErr w:type="spellEnd"/>
      <w:r w:rsidRPr="007962D0">
        <w:t xml:space="preserve">, </w:t>
      </w:r>
      <w:proofErr w:type="spellStart"/>
      <w:r w:rsidRPr="007962D0">
        <w:t>hệ</w:t>
      </w:r>
      <w:proofErr w:type="spellEnd"/>
      <w:r w:rsidRPr="007962D0">
        <w:t xml:space="preserve"> </w:t>
      </w:r>
      <w:proofErr w:type="spellStart"/>
      <w:r w:rsidRPr="007962D0">
        <w:t>thống</w:t>
      </w:r>
      <w:proofErr w:type="spellEnd"/>
      <w:r w:rsidRPr="007962D0">
        <w:t xml:space="preserve"> </w:t>
      </w:r>
      <w:proofErr w:type="spellStart"/>
      <w:r w:rsidRPr="007962D0">
        <w:t>có</w:t>
      </w:r>
      <w:proofErr w:type="spellEnd"/>
      <w:r w:rsidRPr="007962D0">
        <w:t xml:space="preserve"> </w:t>
      </w:r>
      <w:proofErr w:type="spellStart"/>
      <w:r w:rsidRPr="007962D0">
        <w:t>thể</w:t>
      </w:r>
      <w:proofErr w:type="spellEnd"/>
      <w:r w:rsidRPr="007962D0">
        <w:t xml:space="preserve"> </w:t>
      </w:r>
      <w:proofErr w:type="spellStart"/>
      <w:r w:rsidRPr="007962D0">
        <w:t>phân</w:t>
      </w:r>
      <w:proofErr w:type="spellEnd"/>
      <w:r w:rsidRPr="007962D0">
        <w:t xml:space="preserve"> </w:t>
      </w:r>
      <w:proofErr w:type="spellStart"/>
      <w:r w:rsidRPr="007962D0">
        <w:t>tích</w:t>
      </w:r>
      <w:proofErr w:type="spellEnd"/>
      <w:r w:rsidRPr="007962D0">
        <w:t xml:space="preserve"> </w:t>
      </w:r>
      <w:proofErr w:type="spellStart"/>
      <w:r w:rsidRPr="007962D0">
        <w:t>thói</w:t>
      </w:r>
      <w:proofErr w:type="spellEnd"/>
      <w:r w:rsidRPr="007962D0">
        <w:t xml:space="preserve"> </w:t>
      </w:r>
      <w:proofErr w:type="spellStart"/>
      <w:r w:rsidRPr="007962D0">
        <w:t>quen</w:t>
      </w:r>
      <w:proofErr w:type="spellEnd"/>
      <w:r w:rsidRPr="007962D0">
        <w:t xml:space="preserve"> </w:t>
      </w:r>
      <w:proofErr w:type="spellStart"/>
      <w:r w:rsidRPr="007962D0">
        <w:t>làm</w:t>
      </w:r>
      <w:proofErr w:type="spellEnd"/>
      <w:r w:rsidRPr="007962D0">
        <w:t xml:space="preserve"> </w:t>
      </w:r>
      <w:proofErr w:type="spellStart"/>
      <w:r w:rsidRPr="007962D0">
        <w:t>việc</w:t>
      </w:r>
      <w:proofErr w:type="spellEnd"/>
      <w:r w:rsidRPr="007962D0">
        <w:t xml:space="preserve"> </w:t>
      </w:r>
      <w:proofErr w:type="spellStart"/>
      <w:r w:rsidRPr="007962D0">
        <w:t>của</w:t>
      </w:r>
      <w:proofErr w:type="spellEnd"/>
      <w:r w:rsidRPr="007962D0">
        <w:t xml:space="preserve"> </w:t>
      </w:r>
      <w:proofErr w:type="spellStart"/>
      <w:r w:rsidRPr="007962D0">
        <w:t>người</w:t>
      </w:r>
      <w:proofErr w:type="spellEnd"/>
      <w:r w:rsidRPr="007962D0">
        <w:t xml:space="preserve"> </w:t>
      </w:r>
      <w:proofErr w:type="spellStart"/>
      <w:r w:rsidRPr="007962D0">
        <w:t>dùng</w:t>
      </w:r>
      <w:proofErr w:type="spellEnd"/>
      <w:r w:rsidRPr="007962D0">
        <w:t xml:space="preserve"> </w:t>
      </w:r>
      <w:proofErr w:type="spellStart"/>
      <w:r w:rsidRPr="007962D0">
        <w:t>để</w:t>
      </w:r>
      <w:proofErr w:type="spellEnd"/>
      <w:r w:rsidRPr="007962D0">
        <w:t xml:space="preserve"> </w:t>
      </w:r>
      <w:proofErr w:type="spellStart"/>
      <w:r w:rsidRPr="007962D0">
        <w:t>gợi</w:t>
      </w:r>
      <w:proofErr w:type="spellEnd"/>
      <w:r w:rsidRPr="007962D0">
        <w:t xml:space="preserve"> ý </w:t>
      </w:r>
      <w:proofErr w:type="spellStart"/>
      <w:r w:rsidRPr="007962D0">
        <w:t>lịch</w:t>
      </w:r>
      <w:proofErr w:type="spellEnd"/>
      <w:r w:rsidRPr="007962D0">
        <w:t xml:space="preserve"> </w:t>
      </w:r>
      <w:proofErr w:type="spellStart"/>
      <w:r w:rsidRPr="007962D0">
        <w:t>trình</w:t>
      </w:r>
      <w:proofErr w:type="spellEnd"/>
      <w:r w:rsidRPr="007962D0">
        <w:t xml:space="preserve"> </w:t>
      </w:r>
      <w:proofErr w:type="spellStart"/>
      <w:r w:rsidRPr="007962D0">
        <w:t>tối</w:t>
      </w:r>
      <w:proofErr w:type="spellEnd"/>
      <w:r w:rsidRPr="007962D0">
        <w:t xml:space="preserve"> </w:t>
      </w:r>
      <w:proofErr w:type="spellStart"/>
      <w:r w:rsidRPr="007962D0">
        <w:t>ưu</w:t>
      </w:r>
      <w:proofErr w:type="spellEnd"/>
      <w:r w:rsidRPr="007962D0">
        <w:t xml:space="preserve">, </w:t>
      </w:r>
      <w:proofErr w:type="spellStart"/>
      <w:r w:rsidRPr="007962D0">
        <w:t>tự</w:t>
      </w:r>
      <w:proofErr w:type="spellEnd"/>
      <w:r w:rsidRPr="007962D0">
        <w:t xml:space="preserve"> </w:t>
      </w:r>
      <w:proofErr w:type="spellStart"/>
      <w:r w:rsidRPr="007962D0">
        <w:t>động</w:t>
      </w:r>
      <w:proofErr w:type="spellEnd"/>
      <w:r w:rsidRPr="007962D0">
        <w:t xml:space="preserve"> </w:t>
      </w:r>
      <w:proofErr w:type="spellStart"/>
      <w:r w:rsidRPr="007962D0">
        <w:t>sắp</w:t>
      </w:r>
      <w:proofErr w:type="spellEnd"/>
      <w:r w:rsidRPr="007962D0">
        <w:t xml:space="preserve"> </w:t>
      </w:r>
      <w:proofErr w:type="spellStart"/>
      <w:r w:rsidRPr="007962D0">
        <w:t>xếp</w:t>
      </w:r>
      <w:proofErr w:type="spellEnd"/>
      <w:r w:rsidRPr="007962D0">
        <w:t xml:space="preserve"> </w:t>
      </w:r>
      <w:proofErr w:type="spellStart"/>
      <w:r w:rsidRPr="007962D0">
        <w:t>thứ</w:t>
      </w:r>
      <w:proofErr w:type="spellEnd"/>
      <w:r w:rsidRPr="007962D0">
        <w:t xml:space="preserve"> </w:t>
      </w:r>
      <w:proofErr w:type="spellStart"/>
      <w:r w:rsidRPr="007962D0">
        <w:t>tự</w:t>
      </w:r>
      <w:proofErr w:type="spellEnd"/>
      <w:r w:rsidRPr="007962D0">
        <w:t xml:space="preserve"> </w:t>
      </w:r>
      <w:proofErr w:type="spellStart"/>
      <w:r w:rsidRPr="007962D0">
        <w:t>ưu</w:t>
      </w:r>
      <w:proofErr w:type="spellEnd"/>
      <w:r w:rsidRPr="007962D0">
        <w:t xml:space="preserve"> </w:t>
      </w:r>
      <w:proofErr w:type="spellStart"/>
      <w:r w:rsidRPr="007962D0">
        <w:t>tiên</w:t>
      </w:r>
      <w:proofErr w:type="spellEnd"/>
      <w:r w:rsidRPr="007962D0">
        <w:t xml:space="preserve"> công </w:t>
      </w:r>
      <w:proofErr w:type="spellStart"/>
      <w:r w:rsidRPr="007962D0">
        <w:t>việc</w:t>
      </w:r>
      <w:proofErr w:type="spellEnd"/>
      <w:r w:rsidRPr="007962D0">
        <w:t xml:space="preserve"> </w:t>
      </w:r>
      <w:proofErr w:type="spellStart"/>
      <w:r w:rsidRPr="007962D0">
        <w:t>hoặc</w:t>
      </w:r>
      <w:proofErr w:type="spellEnd"/>
      <w:r w:rsidRPr="007962D0">
        <w:t xml:space="preserve"> </w:t>
      </w:r>
      <w:proofErr w:type="spellStart"/>
      <w:r w:rsidRPr="007962D0">
        <w:t>tóm</w:t>
      </w:r>
      <w:proofErr w:type="spellEnd"/>
      <w:r w:rsidRPr="007962D0">
        <w:t xml:space="preserve"> </w:t>
      </w:r>
      <w:proofErr w:type="spellStart"/>
      <w:r w:rsidRPr="007962D0">
        <w:t>tắt</w:t>
      </w:r>
      <w:proofErr w:type="spellEnd"/>
      <w:r w:rsidRPr="007962D0">
        <w:t xml:space="preserve"> </w:t>
      </w:r>
      <w:proofErr w:type="spellStart"/>
      <w:r w:rsidRPr="007962D0">
        <w:t>nội</w:t>
      </w:r>
      <w:proofErr w:type="spellEnd"/>
      <w:r w:rsidRPr="007962D0">
        <w:t xml:space="preserve"> dung </w:t>
      </w:r>
      <w:proofErr w:type="spellStart"/>
      <w:r w:rsidRPr="007962D0">
        <w:t>các</w:t>
      </w:r>
      <w:proofErr w:type="spellEnd"/>
      <w:r w:rsidRPr="007962D0">
        <w:t xml:space="preserve"> </w:t>
      </w:r>
      <w:proofErr w:type="spellStart"/>
      <w:r w:rsidRPr="007962D0">
        <w:t>cuộc</w:t>
      </w:r>
      <w:proofErr w:type="spellEnd"/>
      <w:r w:rsidRPr="007962D0">
        <w:t xml:space="preserve"> </w:t>
      </w:r>
      <w:proofErr w:type="spellStart"/>
      <w:r w:rsidRPr="007962D0">
        <w:t>thảo</w:t>
      </w:r>
      <w:proofErr w:type="spellEnd"/>
      <w:r w:rsidRPr="007962D0">
        <w:t xml:space="preserve"> </w:t>
      </w:r>
      <w:proofErr w:type="spellStart"/>
      <w:r w:rsidRPr="007962D0">
        <w:t>luận</w:t>
      </w:r>
      <w:proofErr w:type="spellEnd"/>
      <w:r w:rsidRPr="007962D0">
        <w:t xml:space="preserve"> </w:t>
      </w:r>
      <w:proofErr w:type="spellStart"/>
      <w:r w:rsidRPr="007962D0">
        <w:t>nhóm</w:t>
      </w:r>
      <w:proofErr w:type="spellEnd"/>
      <w:r w:rsidRPr="007962D0">
        <w:t xml:space="preserve">. </w:t>
      </w:r>
      <w:proofErr w:type="spellStart"/>
      <w:r w:rsidRPr="007962D0">
        <w:t>Việc</w:t>
      </w:r>
      <w:proofErr w:type="spellEnd"/>
      <w:r w:rsidRPr="007962D0">
        <w:t xml:space="preserve"> </w:t>
      </w:r>
      <w:proofErr w:type="spellStart"/>
      <w:r w:rsidRPr="007962D0">
        <w:t>này</w:t>
      </w:r>
      <w:proofErr w:type="spellEnd"/>
      <w:r w:rsidRPr="007962D0">
        <w:t xml:space="preserve"> </w:t>
      </w:r>
      <w:proofErr w:type="spellStart"/>
      <w:r w:rsidRPr="007962D0">
        <w:t>sẽ</w:t>
      </w:r>
      <w:proofErr w:type="spellEnd"/>
      <w:r w:rsidRPr="007962D0">
        <w:t xml:space="preserve"> </w:t>
      </w:r>
      <w:proofErr w:type="spellStart"/>
      <w:r w:rsidRPr="007962D0">
        <w:t>biến</w:t>
      </w:r>
      <w:proofErr w:type="spellEnd"/>
      <w:r w:rsidRPr="007962D0">
        <w:t xml:space="preserve"> </w:t>
      </w:r>
      <w:proofErr w:type="spellStart"/>
      <w:r w:rsidRPr="007962D0">
        <w:t>ứng</w:t>
      </w:r>
      <w:proofErr w:type="spellEnd"/>
      <w:r w:rsidRPr="007962D0">
        <w:t xml:space="preserve"> </w:t>
      </w:r>
      <w:proofErr w:type="spellStart"/>
      <w:r w:rsidRPr="007962D0">
        <w:t>dụng</w:t>
      </w:r>
      <w:proofErr w:type="spellEnd"/>
      <w:r w:rsidRPr="007962D0">
        <w:t xml:space="preserve"> </w:t>
      </w:r>
      <w:proofErr w:type="spellStart"/>
      <w:r w:rsidRPr="007962D0">
        <w:t>từ</w:t>
      </w:r>
      <w:proofErr w:type="spellEnd"/>
      <w:r w:rsidRPr="007962D0">
        <w:t xml:space="preserve"> </w:t>
      </w:r>
      <w:proofErr w:type="spellStart"/>
      <w:r w:rsidRPr="007962D0">
        <w:t>một</w:t>
      </w:r>
      <w:proofErr w:type="spellEnd"/>
      <w:r w:rsidRPr="007962D0">
        <w:t xml:space="preserve"> công </w:t>
      </w:r>
      <w:proofErr w:type="spellStart"/>
      <w:r w:rsidRPr="007962D0">
        <w:t>cụ</w:t>
      </w:r>
      <w:proofErr w:type="spellEnd"/>
      <w:r w:rsidRPr="007962D0">
        <w:t xml:space="preserve"> </w:t>
      </w:r>
      <w:proofErr w:type="spellStart"/>
      <w:r w:rsidRPr="007962D0">
        <w:t>ghi</w:t>
      </w:r>
      <w:proofErr w:type="spellEnd"/>
      <w:r w:rsidRPr="007962D0">
        <w:t xml:space="preserve"> </w:t>
      </w:r>
      <w:proofErr w:type="spellStart"/>
      <w:r w:rsidRPr="007962D0">
        <w:t>chép</w:t>
      </w:r>
      <w:proofErr w:type="spellEnd"/>
      <w:r w:rsidRPr="007962D0">
        <w:t xml:space="preserve"> </w:t>
      </w:r>
      <w:proofErr w:type="spellStart"/>
      <w:r w:rsidRPr="007962D0">
        <w:t>thụ</w:t>
      </w:r>
      <w:proofErr w:type="spellEnd"/>
      <w:r w:rsidRPr="007962D0">
        <w:t xml:space="preserve"> </w:t>
      </w:r>
      <w:proofErr w:type="spellStart"/>
      <w:r w:rsidRPr="007962D0">
        <w:t>động</w:t>
      </w:r>
      <w:proofErr w:type="spellEnd"/>
      <w:r w:rsidRPr="007962D0">
        <w:t xml:space="preserve"> </w:t>
      </w:r>
      <w:proofErr w:type="spellStart"/>
      <w:r w:rsidRPr="007962D0">
        <w:t>thành</w:t>
      </w:r>
      <w:proofErr w:type="spellEnd"/>
      <w:r w:rsidRPr="007962D0">
        <w:t xml:space="preserve"> </w:t>
      </w:r>
      <w:proofErr w:type="spellStart"/>
      <w:r w:rsidRPr="007962D0">
        <w:t>một</w:t>
      </w:r>
      <w:proofErr w:type="spellEnd"/>
      <w:r w:rsidRPr="007962D0">
        <w:t xml:space="preserve"> </w:t>
      </w:r>
      <w:proofErr w:type="spellStart"/>
      <w:r w:rsidRPr="007962D0">
        <w:t>trợ</w:t>
      </w:r>
      <w:proofErr w:type="spellEnd"/>
      <w:r w:rsidRPr="007962D0">
        <w:t xml:space="preserve"> </w:t>
      </w:r>
      <w:proofErr w:type="spellStart"/>
      <w:r w:rsidRPr="007962D0">
        <w:t>lý</w:t>
      </w:r>
      <w:proofErr w:type="spellEnd"/>
      <w:r w:rsidRPr="007962D0">
        <w:t xml:space="preserve"> </w:t>
      </w:r>
      <w:proofErr w:type="spellStart"/>
      <w:r w:rsidRPr="007962D0">
        <w:t>ảo</w:t>
      </w:r>
      <w:proofErr w:type="spellEnd"/>
      <w:r w:rsidRPr="007962D0">
        <w:t xml:space="preserve"> </w:t>
      </w:r>
      <w:proofErr w:type="spellStart"/>
      <w:r w:rsidRPr="007962D0">
        <w:t>thông</w:t>
      </w:r>
      <w:proofErr w:type="spellEnd"/>
      <w:r w:rsidRPr="007962D0">
        <w:t xml:space="preserve"> </w:t>
      </w:r>
      <w:proofErr w:type="spellStart"/>
      <w:r w:rsidRPr="007962D0">
        <w:t>minh</w:t>
      </w:r>
      <w:proofErr w:type="spellEnd"/>
      <w:r w:rsidRPr="007962D0">
        <w:t xml:space="preserve"> </w:t>
      </w:r>
      <w:proofErr w:type="spellStart"/>
      <w:r w:rsidRPr="007962D0">
        <w:t>thực</w:t>
      </w:r>
      <w:proofErr w:type="spellEnd"/>
      <w:r w:rsidRPr="007962D0">
        <w:t xml:space="preserve"> </w:t>
      </w:r>
      <w:proofErr w:type="spellStart"/>
      <w:r w:rsidRPr="007962D0">
        <w:t>sự</w:t>
      </w:r>
      <w:proofErr w:type="spellEnd"/>
      <w:r w:rsidRPr="007962D0">
        <w:t>.</w:t>
      </w:r>
    </w:p>
    <w:p w14:paraId="4800DF5D" w14:textId="3D5BC85B" w:rsidR="00855668" w:rsidRPr="00F373BF" w:rsidRDefault="007962D0" w:rsidP="00F373BF">
      <w:pPr>
        <w:ind w:firstLine="567"/>
      </w:pPr>
      <w:proofErr w:type="spellStart"/>
      <w:r w:rsidRPr="007962D0">
        <w:t>Cuối</w:t>
      </w:r>
      <w:proofErr w:type="spellEnd"/>
      <w:r w:rsidRPr="007962D0">
        <w:t xml:space="preserve"> </w:t>
      </w:r>
      <w:proofErr w:type="spellStart"/>
      <w:r w:rsidRPr="007962D0">
        <w:t>cùng</w:t>
      </w:r>
      <w:proofErr w:type="spellEnd"/>
      <w:r w:rsidRPr="007962D0">
        <w:t xml:space="preserve">, </w:t>
      </w:r>
      <w:proofErr w:type="spellStart"/>
      <w:r w:rsidRPr="007962D0">
        <w:t>để</w:t>
      </w:r>
      <w:proofErr w:type="spellEnd"/>
      <w:r w:rsidRPr="007962D0">
        <w:t xml:space="preserve"> </w:t>
      </w:r>
      <w:proofErr w:type="spellStart"/>
      <w:r w:rsidRPr="007962D0">
        <w:t>đáp</w:t>
      </w:r>
      <w:proofErr w:type="spellEnd"/>
      <w:r w:rsidRPr="007962D0">
        <w:t xml:space="preserve"> </w:t>
      </w:r>
      <w:proofErr w:type="spellStart"/>
      <w:r w:rsidRPr="007962D0">
        <w:t>ứng</w:t>
      </w:r>
      <w:proofErr w:type="spellEnd"/>
      <w:r w:rsidRPr="007962D0">
        <w:t xml:space="preserve"> </w:t>
      </w:r>
      <w:proofErr w:type="spellStart"/>
      <w:r w:rsidRPr="007962D0">
        <w:t>nhu</w:t>
      </w:r>
      <w:proofErr w:type="spellEnd"/>
      <w:r w:rsidRPr="007962D0">
        <w:t xml:space="preserve"> </w:t>
      </w:r>
      <w:proofErr w:type="spellStart"/>
      <w:r w:rsidRPr="007962D0">
        <w:t>cầu</w:t>
      </w:r>
      <w:proofErr w:type="spellEnd"/>
      <w:r w:rsidRPr="007962D0">
        <w:t xml:space="preserve"> </w:t>
      </w:r>
      <w:proofErr w:type="spellStart"/>
      <w:r w:rsidRPr="007962D0">
        <w:t>truy</w:t>
      </w:r>
      <w:proofErr w:type="spellEnd"/>
      <w:r w:rsidRPr="007962D0">
        <w:t xml:space="preserve"> </w:t>
      </w:r>
      <w:proofErr w:type="spellStart"/>
      <w:r w:rsidRPr="007962D0">
        <w:t>cập</w:t>
      </w:r>
      <w:proofErr w:type="spellEnd"/>
      <w:r w:rsidRPr="007962D0">
        <w:t xml:space="preserve"> </w:t>
      </w:r>
      <w:proofErr w:type="spellStart"/>
      <w:r w:rsidRPr="007962D0">
        <w:t>mọi</w:t>
      </w:r>
      <w:proofErr w:type="spellEnd"/>
      <w:r w:rsidRPr="007962D0">
        <w:t xml:space="preserve"> </w:t>
      </w:r>
      <w:proofErr w:type="spellStart"/>
      <w:r w:rsidRPr="007962D0">
        <w:t>lúc</w:t>
      </w:r>
      <w:proofErr w:type="spellEnd"/>
      <w:r w:rsidRPr="007962D0">
        <w:t xml:space="preserve"> </w:t>
      </w:r>
      <w:proofErr w:type="spellStart"/>
      <w:r w:rsidRPr="007962D0">
        <w:t>mọi</w:t>
      </w:r>
      <w:proofErr w:type="spellEnd"/>
      <w:r w:rsidRPr="007962D0">
        <w:t xml:space="preserve"> </w:t>
      </w:r>
      <w:proofErr w:type="spellStart"/>
      <w:r w:rsidRPr="007962D0">
        <w:t>nơi</w:t>
      </w:r>
      <w:proofErr w:type="spellEnd"/>
      <w:r w:rsidRPr="007962D0">
        <w:t xml:space="preserve">, </w:t>
      </w:r>
      <w:proofErr w:type="spellStart"/>
      <w:r w:rsidRPr="007962D0">
        <w:t>việc</w:t>
      </w:r>
      <w:proofErr w:type="spellEnd"/>
      <w:r w:rsidRPr="007962D0">
        <w:t xml:space="preserve"> </w:t>
      </w:r>
      <w:proofErr w:type="spellStart"/>
      <w:r w:rsidRPr="007962D0">
        <w:t>phát</w:t>
      </w:r>
      <w:proofErr w:type="spellEnd"/>
      <w:r w:rsidRPr="007962D0">
        <w:t xml:space="preserve"> </w:t>
      </w:r>
      <w:proofErr w:type="spellStart"/>
      <w:r w:rsidRPr="007962D0">
        <w:t>triển</w:t>
      </w:r>
      <w:proofErr w:type="spellEnd"/>
      <w:r w:rsidRPr="007962D0">
        <w:t xml:space="preserve"> </w:t>
      </w:r>
      <w:proofErr w:type="spellStart"/>
      <w:r w:rsidRPr="007962D0">
        <w:t>phiên</w:t>
      </w:r>
      <w:proofErr w:type="spellEnd"/>
      <w:r w:rsidRPr="007962D0">
        <w:t xml:space="preserve"> </w:t>
      </w:r>
      <w:proofErr w:type="spellStart"/>
      <w:r w:rsidRPr="007962D0">
        <w:t>bản</w:t>
      </w:r>
      <w:proofErr w:type="spellEnd"/>
      <w:r w:rsidRPr="007962D0">
        <w:t xml:space="preserve"> </w:t>
      </w:r>
      <w:proofErr w:type="spellStart"/>
      <w:r w:rsidRPr="007962D0">
        <w:t>ứng</w:t>
      </w:r>
      <w:proofErr w:type="spellEnd"/>
      <w:r w:rsidRPr="007962D0">
        <w:t xml:space="preserve"> </w:t>
      </w:r>
      <w:proofErr w:type="spellStart"/>
      <w:r w:rsidRPr="007962D0">
        <w:t>dụng</w:t>
      </w:r>
      <w:proofErr w:type="spellEnd"/>
      <w:r w:rsidRPr="007962D0">
        <w:t xml:space="preserve"> di </w:t>
      </w:r>
      <w:proofErr w:type="spellStart"/>
      <w:r w:rsidRPr="007962D0">
        <w:t>động</w:t>
      </w:r>
      <w:proofErr w:type="spellEnd"/>
      <w:r w:rsidRPr="007962D0">
        <w:t xml:space="preserve"> (Mobile App) </w:t>
      </w:r>
      <w:proofErr w:type="spellStart"/>
      <w:r w:rsidRPr="007962D0">
        <w:t>là</w:t>
      </w:r>
      <w:proofErr w:type="spellEnd"/>
      <w:r w:rsidRPr="007962D0">
        <w:t xml:space="preserve"> </w:t>
      </w:r>
      <w:proofErr w:type="spellStart"/>
      <w:r w:rsidRPr="007962D0">
        <w:t>một</w:t>
      </w:r>
      <w:proofErr w:type="spellEnd"/>
      <w:r w:rsidRPr="007962D0">
        <w:t xml:space="preserve"> </w:t>
      </w:r>
      <w:proofErr w:type="spellStart"/>
      <w:r w:rsidRPr="007962D0">
        <w:t>hướng</w:t>
      </w:r>
      <w:proofErr w:type="spellEnd"/>
      <w:r w:rsidRPr="007962D0">
        <w:t xml:space="preserve"> </w:t>
      </w:r>
      <w:proofErr w:type="spellStart"/>
      <w:r w:rsidRPr="007962D0">
        <w:t>đi</w:t>
      </w:r>
      <w:proofErr w:type="spellEnd"/>
      <w:r w:rsidRPr="007962D0">
        <w:t xml:space="preserve"> </w:t>
      </w:r>
      <w:proofErr w:type="spellStart"/>
      <w:r w:rsidRPr="007962D0">
        <w:t>cần</w:t>
      </w:r>
      <w:proofErr w:type="spellEnd"/>
      <w:r w:rsidRPr="007962D0">
        <w:t xml:space="preserve"> </w:t>
      </w:r>
      <w:proofErr w:type="spellStart"/>
      <w:r w:rsidRPr="007962D0">
        <w:t>thiết</w:t>
      </w:r>
      <w:proofErr w:type="spellEnd"/>
      <w:r w:rsidRPr="007962D0">
        <w:t xml:space="preserve">. </w:t>
      </w:r>
      <w:proofErr w:type="spellStart"/>
      <w:r w:rsidRPr="007962D0">
        <w:t>Sử</w:t>
      </w:r>
      <w:proofErr w:type="spellEnd"/>
      <w:r w:rsidRPr="007962D0">
        <w:t xml:space="preserve"> </w:t>
      </w:r>
      <w:proofErr w:type="spellStart"/>
      <w:r w:rsidRPr="007962D0">
        <w:t>dụng</w:t>
      </w:r>
      <w:proofErr w:type="spellEnd"/>
      <w:r w:rsidRPr="007962D0">
        <w:t xml:space="preserve"> </w:t>
      </w:r>
      <w:proofErr w:type="spellStart"/>
      <w:r w:rsidRPr="007962D0">
        <w:t>các</w:t>
      </w:r>
      <w:proofErr w:type="spellEnd"/>
      <w:r w:rsidRPr="007962D0">
        <w:t xml:space="preserve"> công </w:t>
      </w:r>
      <w:proofErr w:type="spellStart"/>
      <w:r w:rsidRPr="007962D0">
        <w:t>nghệ</w:t>
      </w:r>
      <w:proofErr w:type="spellEnd"/>
      <w:r w:rsidRPr="007962D0">
        <w:t xml:space="preserve"> </w:t>
      </w:r>
      <w:proofErr w:type="spellStart"/>
      <w:r w:rsidRPr="007962D0">
        <w:t>đa</w:t>
      </w:r>
      <w:proofErr w:type="spellEnd"/>
      <w:r w:rsidRPr="007962D0">
        <w:t xml:space="preserve"> </w:t>
      </w:r>
      <w:proofErr w:type="spellStart"/>
      <w:r w:rsidRPr="007962D0">
        <w:t>nền</w:t>
      </w:r>
      <w:proofErr w:type="spellEnd"/>
      <w:r w:rsidRPr="007962D0">
        <w:t xml:space="preserve"> </w:t>
      </w:r>
      <w:proofErr w:type="spellStart"/>
      <w:r w:rsidRPr="007962D0">
        <w:t>tảng</w:t>
      </w:r>
      <w:proofErr w:type="spellEnd"/>
      <w:r w:rsidRPr="007962D0">
        <w:t xml:space="preserve"> </w:t>
      </w:r>
      <w:proofErr w:type="spellStart"/>
      <w:r w:rsidRPr="007962D0">
        <w:t>như</w:t>
      </w:r>
      <w:proofErr w:type="spellEnd"/>
      <w:r w:rsidRPr="007962D0">
        <w:t xml:space="preserve"> React Native </w:t>
      </w:r>
      <w:proofErr w:type="spellStart"/>
      <w:r w:rsidRPr="007962D0">
        <w:t>hoặc</w:t>
      </w:r>
      <w:proofErr w:type="spellEnd"/>
      <w:r w:rsidRPr="007962D0">
        <w:t xml:space="preserve"> Flutter </w:t>
      </w:r>
      <w:proofErr w:type="spellStart"/>
      <w:r w:rsidRPr="007962D0">
        <w:t>sẽ</w:t>
      </w:r>
      <w:proofErr w:type="spellEnd"/>
      <w:r w:rsidRPr="007962D0">
        <w:t xml:space="preserve"> </w:t>
      </w:r>
      <w:proofErr w:type="spellStart"/>
      <w:r w:rsidRPr="007962D0">
        <w:t>cho</w:t>
      </w:r>
      <w:proofErr w:type="spellEnd"/>
      <w:r w:rsidRPr="007962D0">
        <w:t xml:space="preserve"> </w:t>
      </w:r>
      <w:proofErr w:type="spellStart"/>
      <w:r w:rsidRPr="007962D0">
        <w:t>phép</w:t>
      </w:r>
      <w:proofErr w:type="spellEnd"/>
      <w:r w:rsidRPr="007962D0">
        <w:t xml:space="preserve"> </w:t>
      </w:r>
      <w:proofErr w:type="spellStart"/>
      <w:r w:rsidRPr="007962D0">
        <w:t>tận</w:t>
      </w:r>
      <w:proofErr w:type="spellEnd"/>
      <w:r w:rsidRPr="007962D0">
        <w:t xml:space="preserve"> </w:t>
      </w:r>
      <w:proofErr w:type="spellStart"/>
      <w:r w:rsidRPr="007962D0">
        <w:t>dụng</w:t>
      </w:r>
      <w:proofErr w:type="spellEnd"/>
      <w:r w:rsidRPr="007962D0">
        <w:t xml:space="preserve"> </w:t>
      </w:r>
      <w:proofErr w:type="spellStart"/>
      <w:r w:rsidRPr="007962D0">
        <w:t>lại</w:t>
      </w:r>
      <w:proofErr w:type="spellEnd"/>
      <w:r w:rsidRPr="007962D0">
        <w:t xml:space="preserve"> </w:t>
      </w:r>
      <w:proofErr w:type="spellStart"/>
      <w:r w:rsidRPr="007962D0">
        <w:t>hệ</w:t>
      </w:r>
      <w:proofErr w:type="spellEnd"/>
      <w:r w:rsidRPr="007962D0">
        <w:t xml:space="preserve"> </w:t>
      </w:r>
      <w:proofErr w:type="spellStart"/>
      <w:r w:rsidRPr="007962D0">
        <w:t>thống</w:t>
      </w:r>
      <w:proofErr w:type="spellEnd"/>
      <w:r w:rsidRPr="007962D0">
        <w:t xml:space="preserve"> API Backend </w:t>
      </w:r>
      <w:proofErr w:type="spellStart"/>
      <w:r w:rsidRPr="007962D0">
        <w:t>hiện</w:t>
      </w:r>
      <w:proofErr w:type="spellEnd"/>
      <w:r w:rsidRPr="007962D0">
        <w:t xml:space="preserve"> </w:t>
      </w:r>
      <w:proofErr w:type="spellStart"/>
      <w:r w:rsidRPr="007962D0">
        <w:t>có</w:t>
      </w:r>
      <w:proofErr w:type="spellEnd"/>
      <w:r w:rsidRPr="007962D0">
        <w:t xml:space="preserve">, </w:t>
      </w:r>
      <w:proofErr w:type="spellStart"/>
      <w:r w:rsidRPr="007962D0">
        <w:t>giúp</w:t>
      </w:r>
      <w:proofErr w:type="spellEnd"/>
      <w:r w:rsidRPr="007962D0">
        <w:t xml:space="preserve"> </w:t>
      </w:r>
      <w:proofErr w:type="spellStart"/>
      <w:r w:rsidRPr="007962D0">
        <w:t>tiết</w:t>
      </w:r>
      <w:proofErr w:type="spellEnd"/>
      <w:r w:rsidRPr="007962D0">
        <w:t xml:space="preserve"> </w:t>
      </w:r>
      <w:proofErr w:type="spellStart"/>
      <w:r w:rsidRPr="007962D0">
        <w:t>kiệm</w:t>
      </w:r>
      <w:proofErr w:type="spellEnd"/>
      <w:r w:rsidRPr="007962D0">
        <w:t xml:space="preserve"> </w:t>
      </w:r>
      <w:proofErr w:type="spellStart"/>
      <w:r w:rsidRPr="007962D0">
        <w:t>thời</w:t>
      </w:r>
      <w:proofErr w:type="spellEnd"/>
      <w:r w:rsidRPr="007962D0">
        <w:t xml:space="preserve"> </w:t>
      </w:r>
      <w:proofErr w:type="spellStart"/>
      <w:r w:rsidRPr="007962D0">
        <w:t>gian</w:t>
      </w:r>
      <w:proofErr w:type="spellEnd"/>
      <w:r w:rsidRPr="007962D0">
        <w:t xml:space="preserve"> </w:t>
      </w:r>
      <w:proofErr w:type="spellStart"/>
      <w:r w:rsidRPr="007962D0">
        <w:t>phát</w:t>
      </w:r>
      <w:proofErr w:type="spellEnd"/>
      <w:r w:rsidRPr="007962D0">
        <w:t xml:space="preserve"> </w:t>
      </w:r>
      <w:proofErr w:type="spellStart"/>
      <w:r w:rsidRPr="007962D0">
        <w:t>triển</w:t>
      </w:r>
      <w:proofErr w:type="spellEnd"/>
      <w:r w:rsidRPr="007962D0">
        <w:t xml:space="preserve"> </w:t>
      </w:r>
      <w:proofErr w:type="spellStart"/>
      <w:r w:rsidRPr="007962D0">
        <w:t>mà</w:t>
      </w:r>
      <w:proofErr w:type="spellEnd"/>
      <w:r w:rsidRPr="007962D0">
        <w:t xml:space="preserve"> </w:t>
      </w:r>
      <w:proofErr w:type="spellStart"/>
      <w:r w:rsidRPr="007962D0">
        <w:t>vẫn</w:t>
      </w:r>
      <w:proofErr w:type="spellEnd"/>
      <w:r w:rsidRPr="007962D0">
        <w:t xml:space="preserve"> </w:t>
      </w:r>
      <w:proofErr w:type="spellStart"/>
      <w:r w:rsidRPr="007962D0">
        <w:t>đảm</w:t>
      </w:r>
      <w:proofErr w:type="spellEnd"/>
      <w:r w:rsidRPr="007962D0">
        <w:t xml:space="preserve"> </w:t>
      </w:r>
      <w:proofErr w:type="spellStart"/>
      <w:r w:rsidRPr="007962D0">
        <w:t>bảo</w:t>
      </w:r>
      <w:proofErr w:type="spellEnd"/>
      <w:r w:rsidRPr="007962D0">
        <w:t xml:space="preserve"> </w:t>
      </w:r>
      <w:proofErr w:type="spellStart"/>
      <w:r w:rsidRPr="007962D0">
        <w:t>tính</w:t>
      </w:r>
      <w:proofErr w:type="spellEnd"/>
      <w:r w:rsidRPr="007962D0">
        <w:t xml:space="preserve"> </w:t>
      </w:r>
      <w:proofErr w:type="spellStart"/>
      <w:r w:rsidRPr="007962D0">
        <w:t>đồng</w:t>
      </w:r>
      <w:proofErr w:type="spellEnd"/>
      <w:r w:rsidRPr="007962D0">
        <w:t xml:space="preserve"> </w:t>
      </w:r>
      <w:proofErr w:type="spellStart"/>
      <w:r w:rsidRPr="007962D0">
        <w:t>bộ</w:t>
      </w:r>
      <w:proofErr w:type="spellEnd"/>
      <w:r w:rsidRPr="007962D0">
        <w:t xml:space="preserve"> </w:t>
      </w:r>
      <w:proofErr w:type="spellStart"/>
      <w:r w:rsidRPr="007962D0">
        <w:t>dữ</w:t>
      </w:r>
      <w:proofErr w:type="spellEnd"/>
      <w:r w:rsidRPr="007962D0">
        <w:t xml:space="preserve"> </w:t>
      </w:r>
      <w:proofErr w:type="spellStart"/>
      <w:r w:rsidRPr="007962D0">
        <w:t>liệu</w:t>
      </w:r>
      <w:proofErr w:type="spellEnd"/>
      <w:r w:rsidRPr="007962D0">
        <w:t xml:space="preserve"> </w:t>
      </w:r>
      <w:proofErr w:type="spellStart"/>
      <w:r w:rsidRPr="007962D0">
        <w:t>giữa</w:t>
      </w:r>
      <w:proofErr w:type="spellEnd"/>
      <w:r w:rsidRPr="007962D0">
        <w:t xml:space="preserve"> </w:t>
      </w:r>
      <w:proofErr w:type="spellStart"/>
      <w:r w:rsidRPr="007962D0">
        <w:t>các</w:t>
      </w:r>
      <w:proofErr w:type="spellEnd"/>
      <w:r w:rsidRPr="007962D0">
        <w:t xml:space="preserve"> </w:t>
      </w:r>
      <w:proofErr w:type="spellStart"/>
      <w:r w:rsidRPr="007962D0">
        <w:t>nền</w:t>
      </w:r>
      <w:proofErr w:type="spellEnd"/>
      <w:r w:rsidRPr="007962D0">
        <w:t xml:space="preserve"> </w:t>
      </w:r>
      <w:proofErr w:type="spellStart"/>
      <w:r w:rsidRPr="007962D0">
        <w:t>tảng</w:t>
      </w:r>
      <w:proofErr w:type="spellEnd"/>
      <w:r w:rsidRPr="007962D0">
        <w:t xml:space="preserve"> Web </w:t>
      </w:r>
      <w:proofErr w:type="spellStart"/>
      <w:r w:rsidRPr="007962D0">
        <w:t>và</w:t>
      </w:r>
      <w:proofErr w:type="spellEnd"/>
      <w:r w:rsidRPr="007962D0">
        <w:t xml:space="preserve"> Mobile.</w:t>
      </w:r>
    </w:p>
    <w:p w14:paraId="0B7EC550" w14:textId="58E357EA" w:rsidR="00BC0954" w:rsidRDefault="00E148D8" w:rsidP="00793890">
      <w:pPr>
        <w:pStyle w:val="Heading1"/>
        <w:rPr>
          <w:i/>
        </w:rPr>
      </w:pPr>
      <w:bookmarkStart w:id="2177" w:name="_Toc216117377"/>
      <w:r w:rsidRPr="00855668">
        <w:lastRenderedPageBreak/>
        <w:t>TÀI LIỆU THAM KHẢO</w:t>
      </w:r>
      <w:bookmarkEnd w:id="2169"/>
      <w:bookmarkEnd w:id="2170"/>
      <w:bookmarkEnd w:id="2171"/>
      <w:bookmarkEnd w:id="2172"/>
      <w:bookmarkEnd w:id="2173"/>
      <w:bookmarkEnd w:id="2174"/>
      <w:bookmarkEnd w:id="2177"/>
    </w:p>
    <w:p w14:paraId="2419DB59" w14:textId="2B6CB3B3" w:rsidR="00057383" w:rsidRPr="00057383" w:rsidRDefault="00057383" w:rsidP="00057383">
      <w:pPr>
        <w:pStyle w:val="ListParagraph"/>
        <w:numPr>
          <w:ilvl w:val="0"/>
          <w:numId w:val="8"/>
        </w:numPr>
        <w:rPr>
          <w:szCs w:val="26"/>
          <w:lang w:eastAsia="ja-JP"/>
        </w:rPr>
      </w:pPr>
      <w:r w:rsidRPr="00057383">
        <w:rPr>
          <w:rFonts w:hint="eastAsia"/>
          <w:szCs w:val="26"/>
          <w:lang w:eastAsia="ja-JP"/>
        </w:rPr>
        <w:t xml:space="preserve">Google Calendar - </w:t>
      </w:r>
      <w:hyperlink r:id="rId46" w:history="1">
        <w:r w:rsidRPr="00057383">
          <w:rPr>
            <w:rStyle w:val="Hyperlink"/>
            <w:szCs w:val="26"/>
            <w:lang w:eastAsia="ja-JP"/>
          </w:rPr>
          <w:t>https://calendar.google.com/calendar</w:t>
        </w:r>
      </w:hyperlink>
    </w:p>
    <w:p w14:paraId="02785AA0" w14:textId="6B5603E9" w:rsidR="00057383" w:rsidRPr="00057383" w:rsidRDefault="00057383" w:rsidP="008D545B">
      <w:pPr>
        <w:pStyle w:val="ListParagraph"/>
        <w:numPr>
          <w:ilvl w:val="0"/>
          <w:numId w:val="8"/>
        </w:numPr>
        <w:spacing w:before="100" w:beforeAutospacing="1" w:after="100" w:afterAutospacing="1"/>
        <w:jc w:val="left"/>
        <w:rPr>
          <w:szCs w:val="26"/>
          <w:lang w:eastAsia="ja-JP"/>
        </w:rPr>
      </w:pPr>
      <w:r w:rsidRPr="00057383">
        <w:rPr>
          <w:rFonts w:eastAsia="Times New Roman"/>
          <w:szCs w:val="26"/>
          <w:lang w:eastAsia="ja-JP"/>
        </w:rPr>
        <w:t xml:space="preserve">Node.js Official Documentation – </w:t>
      </w:r>
      <w:hyperlink r:id="rId47" w:history="1">
        <w:r w:rsidRPr="00057383">
          <w:rPr>
            <w:rStyle w:val="Hyperlink"/>
            <w:rFonts w:eastAsia="Times New Roman"/>
            <w:szCs w:val="26"/>
            <w:lang w:eastAsia="ja-JP"/>
          </w:rPr>
          <w:t>https://nodejs.org/docs/latest/api/</w:t>
        </w:r>
      </w:hyperlink>
    </w:p>
    <w:p w14:paraId="39901562" w14:textId="4AA7CB2F" w:rsidR="00057383" w:rsidRPr="00057383" w:rsidRDefault="00057383" w:rsidP="00057383">
      <w:pPr>
        <w:pStyle w:val="ListParagraph"/>
        <w:numPr>
          <w:ilvl w:val="0"/>
          <w:numId w:val="8"/>
        </w:numPr>
        <w:spacing w:before="100" w:beforeAutospacing="1" w:after="100" w:afterAutospacing="1"/>
        <w:jc w:val="left"/>
        <w:rPr>
          <w:rFonts w:eastAsia="Times New Roman"/>
          <w:szCs w:val="26"/>
          <w:lang w:eastAsia="ja-JP"/>
        </w:rPr>
      </w:pPr>
      <w:r w:rsidRPr="00057383">
        <w:rPr>
          <w:rFonts w:eastAsia="Times New Roman"/>
          <w:szCs w:val="26"/>
          <w:lang w:eastAsia="ja-JP"/>
        </w:rPr>
        <w:t>PostgreSQL Documentation –</w:t>
      </w:r>
      <w:r>
        <w:rPr>
          <w:rFonts w:hint="eastAsia"/>
          <w:szCs w:val="26"/>
          <w:lang w:eastAsia="ja-JP"/>
        </w:rPr>
        <w:t xml:space="preserve"> </w:t>
      </w:r>
      <w:hyperlink r:id="rId48" w:history="1">
        <w:r w:rsidRPr="00290C06">
          <w:rPr>
            <w:rStyle w:val="Hyperlink"/>
            <w:szCs w:val="26"/>
            <w:lang w:eastAsia="ja-JP"/>
          </w:rPr>
          <w:t>https://www.postgresql.org/docs/</w:t>
        </w:r>
      </w:hyperlink>
    </w:p>
    <w:p w14:paraId="5C340ED5" w14:textId="73852FC0" w:rsidR="00057383" w:rsidRPr="00057383" w:rsidRDefault="00057383" w:rsidP="00057383">
      <w:pPr>
        <w:pStyle w:val="ListParagraph"/>
        <w:numPr>
          <w:ilvl w:val="0"/>
          <w:numId w:val="8"/>
        </w:numPr>
        <w:spacing w:before="100" w:beforeAutospacing="1" w:after="100" w:afterAutospacing="1"/>
        <w:jc w:val="left"/>
        <w:rPr>
          <w:rFonts w:eastAsia="Times New Roman"/>
          <w:sz w:val="24"/>
          <w:lang w:eastAsia="ja-JP"/>
        </w:rPr>
      </w:pPr>
      <w:proofErr w:type="spellStart"/>
      <w:r w:rsidRPr="00057383">
        <w:rPr>
          <w:rFonts w:eastAsia="Times New Roman"/>
          <w:sz w:val="24"/>
          <w:lang w:eastAsia="ja-JP"/>
        </w:rPr>
        <w:t>Bcrypt</w:t>
      </w:r>
      <w:proofErr w:type="spellEnd"/>
      <w:r w:rsidRPr="00057383">
        <w:rPr>
          <w:rFonts w:eastAsia="Times New Roman"/>
          <w:sz w:val="24"/>
          <w:lang w:eastAsia="ja-JP"/>
        </w:rPr>
        <w:t xml:space="preserve"> – Password hashing for Node.js – </w:t>
      </w:r>
      <w:hyperlink r:id="rId49" w:history="1">
        <w:r w:rsidRPr="00290C06">
          <w:rPr>
            <w:rStyle w:val="Hyperlink"/>
            <w:rFonts w:eastAsia="Times New Roman"/>
            <w:sz w:val="24"/>
            <w:lang w:eastAsia="ja-JP"/>
          </w:rPr>
          <w:t>https://www.npmjs.com/package/bcrypt</w:t>
        </w:r>
      </w:hyperlink>
    </w:p>
    <w:p w14:paraId="2135B89E" w14:textId="4178E67B" w:rsidR="00057383" w:rsidRPr="00057383" w:rsidRDefault="00057383" w:rsidP="00057383">
      <w:pPr>
        <w:pStyle w:val="ListParagraph"/>
        <w:numPr>
          <w:ilvl w:val="0"/>
          <w:numId w:val="8"/>
        </w:numPr>
        <w:spacing w:before="100" w:beforeAutospacing="1" w:after="100" w:afterAutospacing="1"/>
        <w:jc w:val="left"/>
        <w:rPr>
          <w:rFonts w:eastAsia="Times New Roman"/>
          <w:sz w:val="24"/>
          <w:lang w:eastAsia="ja-JP"/>
        </w:rPr>
      </w:pPr>
      <w:r w:rsidRPr="00057383">
        <w:rPr>
          <w:rFonts w:eastAsia="Times New Roman"/>
          <w:sz w:val="24"/>
          <w:lang w:eastAsia="ja-JP"/>
        </w:rPr>
        <w:t xml:space="preserve">Chart.js – Simple yet flexible JavaScript charting – </w:t>
      </w:r>
      <w:hyperlink r:id="rId50" w:history="1">
        <w:r w:rsidRPr="00290C06">
          <w:rPr>
            <w:rStyle w:val="Hyperlink"/>
            <w:rFonts w:eastAsia="Times New Roman"/>
            <w:sz w:val="24"/>
            <w:lang w:eastAsia="ja-JP"/>
          </w:rPr>
          <w:t>https://www.chartjs.org</w:t>
        </w:r>
      </w:hyperlink>
    </w:p>
    <w:p w14:paraId="2D6E341B" w14:textId="59AE9083" w:rsidR="00057383" w:rsidRPr="002022DF" w:rsidRDefault="00057383" w:rsidP="00057383">
      <w:pPr>
        <w:pStyle w:val="ListParagraph"/>
        <w:numPr>
          <w:ilvl w:val="0"/>
          <w:numId w:val="8"/>
        </w:numPr>
        <w:spacing w:before="100" w:beforeAutospacing="1" w:after="100" w:afterAutospacing="1"/>
        <w:jc w:val="left"/>
        <w:rPr>
          <w:rFonts w:eastAsia="Times New Roman"/>
          <w:sz w:val="24"/>
          <w:lang w:eastAsia="ja-JP"/>
        </w:rPr>
      </w:pPr>
      <w:r w:rsidRPr="00057383">
        <w:rPr>
          <w:rFonts w:eastAsia="Times New Roman"/>
          <w:sz w:val="24"/>
          <w:lang w:eastAsia="ja-JP"/>
        </w:rPr>
        <w:t xml:space="preserve">W3Schools &amp; </w:t>
      </w:r>
      <w:proofErr w:type="spellStart"/>
      <w:r w:rsidRPr="00057383">
        <w:rPr>
          <w:rFonts w:eastAsia="Times New Roman"/>
          <w:sz w:val="24"/>
          <w:lang w:eastAsia="ja-JP"/>
        </w:rPr>
        <w:t>GeeksforGeeks</w:t>
      </w:r>
      <w:proofErr w:type="spellEnd"/>
      <w:r w:rsidRPr="00057383">
        <w:rPr>
          <w:rFonts w:eastAsia="Times New Roman"/>
          <w:sz w:val="24"/>
          <w:lang w:eastAsia="ja-JP"/>
        </w:rPr>
        <w:t xml:space="preserve"> – </w:t>
      </w:r>
      <w:hyperlink r:id="rId51" w:history="1">
        <w:r w:rsidR="002022DF" w:rsidRPr="00290C06">
          <w:rPr>
            <w:rStyle w:val="Hyperlink"/>
            <w:rFonts w:eastAsia="Times New Roman"/>
            <w:sz w:val="24"/>
            <w:lang w:eastAsia="ja-JP"/>
          </w:rPr>
          <w:t>https://www.w3schools.com/</w:t>
        </w:r>
      </w:hyperlink>
    </w:p>
    <w:p w14:paraId="4496F767" w14:textId="25F6FE49" w:rsidR="00057383" w:rsidRPr="002022DF" w:rsidRDefault="002022DF" w:rsidP="00793890">
      <w:pPr>
        <w:pStyle w:val="ListParagraph"/>
        <w:numPr>
          <w:ilvl w:val="0"/>
          <w:numId w:val="8"/>
        </w:numPr>
        <w:spacing w:before="100" w:beforeAutospacing="1" w:after="100" w:afterAutospacing="1"/>
        <w:jc w:val="left"/>
        <w:rPr>
          <w:rFonts w:eastAsia="Times New Roman"/>
          <w:sz w:val="24"/>
          <w:lang w:eastAsia="ja-JP"/>
        </w:rPr>
      </w:pPr>
      <w:r w:rsidRPr="002022DF">
        <w:rPr>
          <w:rFonts w:eastAsia="Times New Roman"/>
          <w:sz w:val="24"/>
          <w:lang w:eastAsia="ja-JP"/>
        </w:rPr>
        <w:t xml:space="preserve">GitHub Repository </w:t>
      </w:r>
      <w:proofErr w:type="spellStart"/>
      <w:r w:rsidRPr="002022DF">
        <w:rPr>
          <w:rFonts w:eastAsia="Times New Roman"/>
          <w:sz w:val="24"/>
          <w:lang w:eastAsia="ja-JP"/>
        </w:rPr>
        <w:t>của</w:t>
      </w:r>
      <w:proofErr w:type="spellEnd"/>
      <w:r w:rsidRPr="002022DF">
        <w:rPr>
          <w:rFonts w:eastAsia="Times New Roman"/>
          <w:sz w:val="24"/>
          <w:lang w:eastAsia="ja-JP"/>
        </w:rPr>
        <w:t xml:space="preserve"> </w:t>
      </w:r>
      <w:proofErr w:type="spellStart"/>
      <w:r w:rsidRPr="002022DF">
        <w:rPr>
          <w:rFonts w:eastAsia="Times New Roman"/>
          <w:sz w:val="24"/>
          <w:lang w:eastAsia="ja-JP"/>
        </w:rPr>
        <w:t>đồ</w:t>
      </w:r>
      <w:proofErr w:type="spellEnd"/>
      <w:r w:rsidRPr="002022DF">
        <w:rPr>
          <w:rFonts w:eastAsia="Times New Roman"/>
          <w:sz w:val="24"/>
          <w:lang w:eastAsia="ja-JP"/>
        </w:rPr>
        <w:t xml:space="preserve"> </w:t>
      </w:r>
      <w:proofErr w:type="spellStart"/>
      <w:r w:rsidRPr="002022DF">
        <w:rPr>
          <w:rFonts w:eastAsia="Times New Roman"/>
          <w:sz w:val="24"/>
          <w:lang w:eastAsia="ja-JP"/>
        </w:rPr>
        <w:t>án</w:t>
      </w:r>
      <w:proofErr w:type="spellEnd"/>
      <w:r>
        <w:rPr>
          <w:rFonts w:hint="eastAsia"/>
          <w:sz w:val="24"/>
          <w:lang w:eastAsia="ja-JP"/>
        </w:rPr>
        <w:t xml:space="preserve"> - </w:t>
      </w:r>
      <w:hyperlink r:id="rId52" w:history="1">
        <w:r w:rsidRPr="00290C06">
          <w:rPr>
            <w:rStyle w:val="Hyperlink"/>
            <w:rFonts w:eastAsia="Times New Roman"/>
            <w:sz w:val="24"/>
            <w:lang w:eastAsia="ja-JP"/>
          </w:rPr>
          <w:t>https://github.com/</w:t>
        </w:r>
      </w:hyperlink>
    </w:p>
    <w:sectPr w:rsidR="00057383" w:rsidRPr="002022DF" w:rsidSect="00C24C6B">
      <w:footerReference w:type="default" r:id="rId53"/>
      <w:pgSz w:w="11907" w:h="16840" w:code="9"/>
      <w:pgMar w:top="1418" w:right="1134" w:bottom="1418"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C6F5FA" w14:textId="77777777" w:rsidR="00BE0F0C" w:rsidRDefault="00BE0F0C" w:rsidP="00366C8D">
      <w:r>
        <w:separator/>
      </w:r>
    </w:p>
  </w:endnote>
  <w:endnote w:type="continuationSeparator" w:id="0">
    <w:p w14:paraId="573051DD" w14:textId="77777777" w:rsidR="00BE0F0C" w:rsidRDefault="00BE0F0C" w:rsidP="00366C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VNbangkok">
    <w:altName w:val="Courier New"/>
    <w:charset w:val="00"/>
    <w:family w:val="swiss"/>
    <w:pitch w:val="variable"/>
    <w:sig w:usb0="00000003" w:usb1="00000000" w:usb2="00000000" w:usb3="00000000" w:csb0="00000001" w:csb1="00000000"/>
  </w:font>
  <w:font w:name="VNtimes new roman">
    <w:altName w:val="Courier New"/>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7758183"/>
      <w:docPartObj>
        <w:docPartGallery w:val="Page Numbers (Bottom of Page)"/>
        <w:docPartUnique/>
      </w:docPartObj>
    </w:sdtPr>
    <w:sdtEndPr>
      <w:rPr>
        <w:noProof/>
        <w:sz w:val="24"/>
        <w:szCs w:val="26"/>
      </w:rPr>
    </w:sdtEndPr>
    <w:sdtContent>
      <w:p w14:paraId="5E01F0B1" w14:textId="77777777" w:rsidR="00A428B6" w:rsidRPr="00E62BEF" w:rsidRDefault="00A428B6">
        <w:pPr>
          <w:pStyle w:val="Footer"/>
          <w:jc w:val="center"/>
          <w:rPr>
            <w:sz w:val="24"/>
            <w:szCs w:val="26"/>
          </w:rPr>
        </w:pPr>
        <w:r w:rsidRPr="00E62BEF">
          <w:rPr>
            <w:sz w:val="24"/>
            <w:szCs w:val="26"/>
          </w:rPr>
          <w:fldChar w:fldCharType="begin"/>
        </w:r>
        <w:r w:rsidRPr="00E62BEF">
          <w:rPr>
            <w:sz w:val="24"/>
            <w:szCs w:val="26"/>
          </w:rPr>
          <w:instrText xml:space="preserve"> PAGE   \* MERGEFORMAT </w:instrText>
        </w:r>
        <w:r w:rsidRPr="00E62BEF">
          <w:rPr>
            <w:sz w:val="24"/>
            <w:szCs w:val="26"/>
          </w:rPr>
          <w:fldChar w:fldCharType="separate"/>
        </w:r>
        <w:r>
          <w:rPr>
            <w:noProof/>
            <w:sz w:val="24"/>
            <w:szCs w:val="26"/>
          </w:rPr>
          <w:t>i</w:t>
        </w:r>
        <w:r w:rsidRPr="00E62BEF">
          <w:rPr>
            <w:noProof/>
            <w:sz w:val="24"/>
            <w:szCs w:val="26"/>
          </w:rPr>
          <w:fldChar w:fldCharType="end"/>
        </w:r>
      </w:p>
    </w:sdtContent>
  </w:sdt>
  <w:p w14:paraId="0B7BA50C" w14:textId="77777777" w:rsidR="00A428B6" w:rsidRDefault="00A428B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9216732"/>
      <w:docPartObj>
        <w:docPartGallery w:val="Page Numbers (Bottom of Page)"/>
        <w:docPartUnique/>
      </w:docPartObj>
    </w:sdtPr>
    <w:sdtEndPr>
      <w:rPr>
        <w:noProof/>
      </w:rPr>
    </w:sdtEndPr>
    <w:sdtContent>
      <w:p w14:paraId="7701225A" w14:textId="5C4097A6" w:rsidR="00C24C6B" w:rsidRDefault="00C24C6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383A23" w14:textId="77777777" w:rsidR="00A428B6" w:rsidRDefault="00A428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904B69" w14:textId="77777777" w:rsidR="00BE0F0C" w:rsidRDefault="00BE0F0C" w:rsidP="00366C8D">
      <w:r>
        <w:separator/>
      </w:r>
    </w:p>
  </w:footnote>
  <w:footnote w:type="continuationSeparator" w:id="0">
    <w:p w14:paraId="5B36E3E1" w14:textId="77777777" w:rsidR="00BE0F0C" w:rsidRDefault="00BE0F0C" w:rsidP="00366C8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10CC5"/>
    <w:multiLevelType w:val="hybridMultilevel"/>
    <w:tmpl w:val="2A66F976"/>
    <w:lvl w:ilvl="0" w:tplc="B1CED22E">
      <w:start w:val="1"/>
      <w:numFmt w:val="bullet"/>
      <w:lvlText w:val="-"/>
      <w:lvlJc w:val="left"/>
      <w:pPr>
        <w:ind w:left="1429" w:hanging="360"/>
      </w:pPr>
      <w:rPr>
        <w:rFonts w:ascii="Verdana" w:hAnsi="Verdana"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1FB1898"/>
    <w:multiLevelType w:val="hybridMultilevel"/>
    <w:tmpl w:val="6BF65322"/>
    <w:lvl w:ilvl="0" w:tplc="2FBC8C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3B3F6F"/>
    <w:multiLevelType w:val="multilevel"/>
    <w:tmpl w:val="46D01BFC"/>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2D0696"/>
    <w:multiLevelType w:val="hybridMultilevel"/>
    <w:tmpl w:val="72AE1C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621922"/>
    <w:multiLevelType w:val="multilevel"/>
    <w:tmpl w:val="174E8E5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0B572C0"/>
    <w:multiLevelType w:val="multilevel"/>
    <w:tmpl w:val="64B05180"/>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FB2D37"/>
    <w:multiLevelType w:val="hybridMultilevel"/>
    <w:tmpl w:val="B8981EC4"/>
    <w:lvl w:ilvl="0" w:tplc="92E25E4A">
      <w:start w:val="2"/>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010EAE"/>
    <w:multiLevelType w:val="multilevel"/>
    <w:tmpl w:val="3250AB1C"/>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B82709"/>
    <w:multiLevelType w:val="multilevel"/>
    <w:tmpl w:val="829889B8"/>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3F1BF0"/>
    <w:multiLevelType w:val="hybridMultilevel"/>
    <w:tmpl w:val="7290698A"/>
    <w:lvl w:ilvl="0" w:tplc="340C12EE">
      <w:start w:val="1"/>
      <w:numFmt w:val="bullet"/>
      <w:lvlText w:val="-"/>
      <w:lvlJc w:val="left"/>
      <w:pPr>
        <w:ind w:left="1287" w:hanging="360"/>
      </w:pPr>
      <w:rPr>
        <w:rFonts w:ascii="Times New Roman" w:eastAsia="Times New Roman" w:hAnsi="Times New Roman" w:cs="Times New Roman" w:hint="default"/>
        <w:b/>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2E871BE1"/>
    <w:multiLevelType w:val="multilevel"/>
    <w:tmpl w:val="C422E51C"/>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AA26DD"/>
    <w:multiLevelType w:val="multilevel"/>
    <w:tmpl w:val="82266524"/>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F22567"/>
    <w:multiLevelType w:val="multilevel"/>
    <w:tmpl w:val="4B1E240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9FE09BB"/>
    <w:multiLevelType w:val="hybridMultilevel"/>
    <w:tmpl w:val="7452D170"/>
    <w:lvl w:ilvl="0" w:tplc="DD989C58">
      <w:start w:val="2"/>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CC0FF3"/>
    <w:multiLevelType w:val="multilevel"/>
    <w:tmpl w:val="27FC51F4"/>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A3E6910"/>
    <w:multiLevelType w:val="hybridMultilevel"/>
    <w:tmpl w:val="0136AE60"/>
    <w:lvl w:ilvl="0" w:tplc="2FC0689C">
      <w:start w:val="1"/>
      <w:numFmt w:val="decimal"/>
      <w:lvlText w:val="%1."/>
      <w:lvlJc w:val="left"/>
      <w:pPr>
        <w:ind w:left="786" w:hanging="360"/>
      </w:pPr>
      <w:rPr>
        <w:rFonts w:ascii="Times New Roman" w:hAnsi="Times New Roman" w:cs="Times New Roman"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6" w15:restartNumberingAfterBreak="0">
    <w:nsid w:val="4C54095F"/>
    <w:multiLevelType w:val="multilevel"/>
    <w:tmpl w:val="7C9840EE"/>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F454E74"/>
    <w:multiLevelType w:val="multilevel"/>
    <w:tmpl w:val="5E2AC558"/>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EA7772A"/>
    <w:multiLevelType w:val="multilevel"/>
    <w:tmpl w:val="EABE201A"/>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83C1B2D"/>
    <w:multiLevelType w:val="multilevel"/>
    <w:tmpl w:val="FFC03174"/>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8F54863"/>
    <w:multiLevelType w:val="multilevel"/>
    <w:tmpl w:val="58AADED8"/>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26B4E6E"/>
    <w:multiLevelType w:val="multilevel"/>
    <w:tmpl w:val="4EF6B7CE"/>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75616735"/>
    <w:multiLevelType w:val="multilevel"/>
    <w:tmpl w:val="26527FC8"/>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50512897">
    <w:abstractNumId w:val="15"/>
  </w:num>
  <w:num w:numId="2" w16cid:durableId="2055540468">
    <w:abstractNumId w:val="0"/>
  </w:num>
  <w:num w:numId="3" w16cid:durableId="705175010">
    <w:abstractNumId w:val="1"/>
  </w:num>
  <w:num w:numId="4" w16cid:durableId="358435256">
    <w:abstractNumId w:val="4"/>
  </w:num>
  <w:num w:numId="5" w16cid:durableId="1052267573">
    <w:abstractNumId w:val="12"/>
  </w:num>
  <w:num w:numId="6" w16cid:durableId="1918052192">
    <w:abstractNumId w:val="9"/>
  </w:num>
  <w:num w:numId="7" w16cid:durableId="710807243">
    <w:abstractNumId w:val="21"/>
  </w:num>
  <w:num w:numId="8" w16cid:durableId="1513492295">
    <w:abstractNumId w:val="3"/>
  </w:num>
  <w:num w:numId="9" w16cid:durableId="66266012">
    <w:abstractNumId w:val="6"/>
  </w:num>
  <w:num w:numId="10" w16cid:durableId="1962416669">
    <w:abstractNumId w:val="13"/>
  </w:num>
  <w:num w:numId="11" w16cid:durableId="1527061803">
    <w:abstractNumId w:val="10"/>
  </w:num>
  <w:num w:numId="12" w16cid:durableId="723216386">
    <w:abstractNumId w:val="18"/>
  </w:num>
  <w:num w:numId="13" w16cid:durableId="16546537">
    <w:abstractNumId w:val="7"/>
  </w:num>
  <w:num w:numId="14" w16cid:durableId="120349658">
    <w:abstractNumId w:val="19"/>
  </w:num>
  <w:num w:numId="15" w16cid:durableId="389038965">
    <w:abstractNumId w:val="16"/>
  </w:num>
  <w:num w:numId="16" w16cid:durableId="1287204150">
    <w:abstractNumId w:val="14"/>
  </w:num>
  <w:num w:numId="17" w16cid:durableId="477844990">
    <w:abstractNumId w:val="2"/>
  </w:num>
  <w:num w:numId="18" w16cid:durableId="45764510">
    <w:abstractNumId w:val="8"/>
  </w:num>
  <w:num w:numId="19" w16cid:durableId="3093777">
    <w:abstractNumId w:val="11"/>
  </w:num>
  <w:num w:numId="20" w16cid:durableId="1499928388">
    <w:abstractNumId w:val="5"/>
  </w:num>
  <w:num w:numId="21" w16cid:durableId="1008678423">
    <w:abstractNumId w:val="22"/>
  </w:num>
  <w:num w:numId="22" w16cid:durableId="1471091396">
    <w:abstractNumId w:val="20"/>
  </w:num>
  <w:num w:numId="23" w16cid:durableId="901868626">
    <w:abstractNumId w:val="17"/>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his PC">
    <w15:presenceInfo w15:providerId="None" w15:userId="This PC"/>
  </w15:person>
  <w15:person w15:author="Lê Nga">
    <w15:presenceInfo w15:providerId="None" w15:userId="Lê Nga"/>
  </w15:person>
  <w15:person w15:author="Nguyen Minh">
    <w15:presenceInfo w15:providerId="Windows Live" w15:userId="c7e87207ff2498d9"/>
  </w15:person>
  <w15:person w15:author="ndhien@cit.udn.vn">
    <w15:presenceInfo w15:providerId="None" w15:userId="ndhien@cit.udn.v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hideSpellingErrors/>
  <w:hideGrammaticalErrors/>
  <w:activeWritingStyle w:appName="MSWord" w:lang="en-US" w:vendorID="64" w:dllVersion="5" w:nlCheck="1" w:checkStyle="1"/>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7"/>
  <w:drawingGridHorizontalSpacing w:val="140"/>
  <w:drawingGridVerticalSpacing w:val="57"/>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A2B26"/>
    <w:rsid w:val="000006CD"/>
    <w:rsid w:val="00001542"/>
    <w:rsid w:val="00001B02"/>
    <w:rsid w:val="00003A27"/>
    <w:rsid w:val="00003CD1"/>
    <w:rsid w:val="000056B7"/>
    <w:rsid w:val="00006583"/>
    <w:rsid w:val="00007B42"/>
    <w:rsid w:val="000121A4"/>
    <w:rsid w:val="00013109"/>
    <w:rsid w:val="0001475D"/>
    <w:rsid w:val="0001524C"/>
    <w:rsid w:val="00015348"/>
    <w:rsid w:val="00016E56"/>
    <w:rsid w:val="0002000C"/>
    <w:rsid w:val="00020A2F"/>
    <w:rsid w:val="00020B3B"/>
    <w:rsid w:val="0002126E"/>
    <w:rsid w:val="000216E7"/>
    <w:rsid w:val="00022835"/>
    <w:rsid w:val="000231A0"/>
    <w:rsid w:val="00023410"/>
    <w:rsid w:val="000245CF"/>
    <w:rsid w:val="000257A6"/>
    <w:rsid w:val="0002603E"/>
    <w:rsid w:val="00031BD7"/>
    <w:rsid w:val="000327C2"/>
    <w:rsid w:val="00032814"/>
    <w:rsid w:val="00032C8B"/>
    <w:rsid w:val="00033D37"/>
    <w:rsid w:val="00035C3A"/>
    <w:rsid w:val="000377D6"/>
    <w:rsid w:val="000411EF"/>
    <w:rsid w:val="00042A7A"/>
    <w:rsid w:val="00044423"/>
    <w:rsid w:val="00044897"/>
    <w:rsid w:val="00044C27"/>
    <w:rsid w:val="000503E2"/>
    <w:rsid w:val="00050522"/>
    <w:rsid w:val="00050703"/>
    <w:rsid w:val="00050B26"/>
    <w:rsid w:val="00051667"/>
    <w:rsid w:val="000518E0"/>
    <w:rsid w:val="0005495C"/>
    <w:rsid w:val="00054E2C"/>
    <w:rsid w:val="0005725B"/>
    <w:rsid w:val="00057383"/>
    <w:rsid w:val="00062C80"/>
    <w:rsid w:val="00063F18"/>
    <w:rsid w:val="00064A49"/>
    <w:rsid w:val="00066B5A"/>
    <w:rsid w:val="00066E1F"/>
    <w:rsid w:val="000702B9"/>
    <w:rsid w:val="00070540"/>
    <w:rsid w:val="00070822"/>
    <w:rsid w:val="00070EF9"/>
    <w:rsid w:val="000719AF"/>
    <w:rsid w:val="00072CF0"/>
    <w:rsid w:val="00073867"/>
    <w:rsid w:val="00074064"/>
    <w:rsid w:val="000741BE"/>
    <w:rsid w:val="00074505"/>
    <w:rsid w:val="00075788"/>
    <w:rsid w:val="00076AB1"/>
    <w:rsid w:val="00077267"/>
    <w:rsid w:val="00080859"/>
    <w:rsid w:val="0008108D"/>
    <w:rsid w:val="00081CC4"/>
    <w:rsid w:val="000823D8"/>
    <w:rsid w:val="000826C6"/>
    <w:rsid w:val="00086E2E"/>
    <w:rsid w:val="000875AF"/>
    <w:rsid w:val="000906FC"/>
    <w:rsid w:val="00090876"/>
    <w:rsid w:val="00090D60"/>
    <w:rsid w:val="000910C3"/>
    <w:rsid w:val="00091D92"/>
    <w:rsid w:val="000920D6"/>
    <w:rsid w:val="0009273E"/>
    <w:rsid w:val="000930E8"/>
    <w:rsid w:val="0009329D"/>
    <w:rsid w:val="00093F9E"/>
    <w:rsid w:val="00094204"/>
    <w:rsid w:val="00094C56"/>
    <w:rsid w:val="00096183"/>
    <w:rsid w:val="0009694C"/>
    <w:rsid w:val="000A2870"/>
    <w:rsid w:val="000A4E6D"/>
    <w:rsid w:val="000A555A"/>
    <w:rsid w:val="000A5FF3"/>
    <w:rsid w:val="000A6796"/>
    <w:rsid w:val="000A6CA1"/>
    <w:rsid w:val="000A7D59"/>
    <w:rsid w:val="000B1149"/>
    <w:rsid w:val="000B2935"/>
    <w:rsid w:val="000B3693"/>
    <w:rsid w:val="000B42E6"/>
    <w:rsid w:val="000B49D2"/>
    <w:rsid w:val="000B4B21"/>
    <w:rsid w:val="000B4E9A"/>
    <w:rsid w:val="000B7173"/>
    <w:rsid w:val="000C05B1"/>
    <w:rsid w:val="000C1927"/>
    <w:rsid w:val="000C26AB"/>
    <w:rsid w:val="000C28A5"/>
    <w:rsid w:val="000C34AB"/>
    <w:rsid w:val="000C3A8C"/>
    <w:rsid w:val="000C4855"/>
    <w:rsid w:val="000C6AB2"/>
    <w:rsid w:val="000D04E5"/>
    <w:rsid w:val="000D0D0E"/>
    <w:rsid w:val="000D1736"/>
    <w:rsid w:val="000D324B"/>
    <w:rsid w:val="000D472D"/>
    <w:rsid w:val="000D4CDB"/>
    <w:rsid w:val="000D5EB2"/>
    <w:rsid w:val="000D624A"/>
    <w:rsid w:val="000D7C76"/>
    <w:rsid w:val="000D7F60"/>
    <w:rsid w:val="000E01BD"/>
    <w:rsid w:val="000E1A51"/>
    <w:rsid w:val="000E1DC6"/>
    <w:rsid w:val="000E2350"/>
    <w:rsid w:val="000E4D5F"/>
    <w:rsid w:val="000E59E8"/>
    <w:rsid w:val="000E63E8"/>
    <w:rsid w:val="000E651E"/>
    <w:rsid w:val="000E67C9"/>
    <w:rsid w:val="000E72CE"/>
    <w:rsid w:val="000F0BE2"/>
    <w:rsid w:val="000F18A7"/>
    <w:rsid w:val="000F1FED"/>
    <w:rsid w:val="000F249D"/>
    <w:rsid w:val="000F3ED3"/>
    <w:rsid w:val="000F4FE7"/>
    <w:rsid w:val="000F67CF"/>
    <w:rsid w:val="000F71F3"/>
    <w:rsid w:val="000F747E"/>
    <w:rsid w:val="00101B3D"/>
    <w:rsid w:val="0010205B"/>
    <w:rsid w:val="00103515"/>
    <w:rsid w:val="00104A41"/>
    <w:rsid w:val="00105189"/>
    <w:rsid w:val="00105672"/>
    <w:rsid w:val="001056CD"/>
    <w:rsid w:val="00106647"/>
    <w:rsid w:val="001078BD"/>
    <w:rsid w:val="00111CD6"/>
    <w:rsid w:val="0011371F"/>
    <w:rsid w:val="00113EFD"/>
    <w:rsid w:val="001146B7"/>
    <w:rsid w:val="0011471F"/>
    <w:rsid w:val="0011494A"/>
    <w:rsid w:val="001156F9"/>
    <w:rsid w:val="00115E0E"/>
    <w:rsid w:val="00117364"/>
    <w:rsid w:val="00122061"/>
    <w:rsid w:val="00122094"/>
    <w:rsid w:val="00122C33"/>
    <w:rsid w:val="001231B6"/>
    <w:rsid w:val="00123AAA"/>
    <w:rsid w:val="00124645"/>
    <w:rsid w:val="00124877"/>
    <w:rsid w:val="001259C7"/>
    <w:rsid w:val="00126225"/>
    <w:rsid w:val="00126BFA"/>
    <w:rsid w:val="0012700D"/>
    <w:rsid w:val="00130C43"/>
    <w:rsid w:val="00131D4B"/>
    <w:rsid w:val="00133802"/>
    <w:rsid w:val="00134AA4"/>
    <w:rsid w:val="0013592D"/>
    <w:rsid w:val="00136898"/>
    <w:rsid w:val="00136D59"/>
    <w:rsid w:val="00140192"/>
    <w:rsid w:val="00140932"/>
    <w:rsid w:val="001422D2"/>
    <w:rsid w:val="0014341B"/>
    <w:rsid w:val="0014422D"/>
    <w:rsid w:val="0014445D"/>
    <w:rsid w:val="00144617"/>
    <w:rsid w:val="001447BF"/>
    <w:rsid w:val="001458C7"/>
    <w:rsid w:val="00145F36"/>
    <w:rsid w:val="001469BD"/>
    <w:rsid w:val="00151578"/>
    <w:rsid w:val="0015496B"/>
    <w:rsid w:val="00155C35"/>
    <w:rsid w:val="00160EE5"/>
    <w:rsid w:val="00161F46"/>
    <w:rsid w:val="00165143"/>
    <w:rsid w:val="001700F0"/>
    <w:rsid w:val="001716C7"/>
    <w:rsid w:val="00174AF2"/>
    <w:rsid w:val="0017516A"/>
    <w:rsid w:val="001769E5"/>
    <w:rsid w:val="00177144"/>
    <w:rsid w:val="00177EC2"/>
    <w:rsid w:val="00181C43"/>
    <w:rsid w:val="001854ED"/>
    <w:rsid w:val="0018740A"/>
    <w:rsid w:val="001875B4"/>
    <w:rsid w:val="00187B58"/>
    <w:rsid w:val="001905DF"/>
    <w:rsid w:val="001924B5"/>
    <w:rsid w:val="001926E7"/>
    <w:rsid w:val="00192EB2"/>
    <w:rsid w:val="00193FCD"/>
    <w:rsid w:val="0019466D"/>
    <w:rsid w:val="00195E13"/>
    <w:rsid w:val="00195E41"/>
    <w:rsid w:val="0019658D"/>
    <w:rsid w:val="001A171D"/>
    <w:rsid w:val="001A2474"/>
    <w:rsid w:val="001A39EF"/>
    <w:rsid w:val="001A3A04"/>
    <w:rsid w:val="001A47BE"/>
    <w:rsid w:val="001A5147"/>
    <w:rsid w:val="001A56D4"/>
    <w:rsid w:val="001A6F10"/>
    <w:rsid w:val="001A7FBD"/>
    <w:rsid w:val="001B3CD2"/>
    <w:rsid w:val="001B6E61"/>
    <w:rsid w:val="001B7543"/>
    <w:rsid w:val="001B76B6"/>
    <w:rsid w:val="001C001D"/>
    <w:rsid w:val="001C099D"/>
    <w:rsid w:val="001C0D63"/>
    <w:rsid w:val="001C0DE8"/>
    <w:rsid w:val="001C2150"/>
    <w:rsid w:val="001C296C"/>
    <w:rsid w:val="001C297B"/>
    <w:rsid w:val="001C342F"/>
    <w:rsid w:val="001C45EF"/>
    <w:rsid w:val="001C4BF2"/>
    <w:rsid w:val="001C5B26"/>
    <w:rsid w:val="001C5FE7"/>
    <w:rsid w:val="001C7214"/>
    <w:rsid w:val="001D004C"/>
    <w:rsid w:val="001D143E"/>
    <w:rsid w:val="001D372B"/>
    <w:rsid w:val="001D40F8"/>
    <w:rsid w:val="001D4C62"/>
    <w:rsid w:val="001D639D"/>
    <w:rsid w:val="001D643D"/>
    <w:rsid w:val="001D6B76"/>
    <w:rsid w:val="001D6DA9"/>
    <w:rsid w:val="001D7478"/>
    <w:rsid w:val="001D7A85"/>
    <w:rsid w:val="001E0B14"/>
    <w:rsid w:val="001E14A6"/>
    <w:rsid w:val="001E1A83"/>
    <w:rsid w:val="001E225B"/>
    <w:rsid w:val="001E2626"/>
    <w:rsid w:val="001E285C"/>
    <w:rsid w:val="001E2932"/>
    <w:rsid w:val="001E3FA4"/>
    <w:rsid w:val="001E4BF8"/>
    <w:rsid w:val="001E4F8F"/>
    <w:rsid w:val="001E520E"/>
    <w:rsid w:val="001E637E"/>
    <w:rsid w:val="001F2BCA"/>
    <w:rsid w:val="001F3411"/>
    <w:rsid w:val="001F36D0"/>
    <w:rsid w:val="001F3B50"/>
    <w:rsid w:val="001F417C"/>
    <w:rsid w:val="001F7115"/>
    <w:rsid w:val="001F7418"/>
    <w:rsid w:val="002022DF"/>
    <w:rsid w:val="002028E2"/>
    <w:rsid w:val="00202DD7"/>
    <w:rsid w:val="0020512A"/>
    <w:rsid w:val="002121B0"/>
    <w:rsid w:val="00212648"/>
    <w:rsid w:val="00212DA8"/>
    <w:rsid w:val="0021304E"/>
    <w:rsid w:val="00214BA5"/>
    <w:rsid w:val="002150AB"/>
    <w:rsid w:val="0021567B"/>
    <w:rsid w:val="00215AA1"/>
    <w:rsid w:val="00216947"/>
    <w:rsid w:val="00217AD5"/>
    <w:rsid w:val="00220D04"/>
    <w:rsid w:val="00221CDE"/>
    <w:rsid w:val="002222E3"/>
    <w:rsid w:val="002227E0"/>
    <w:rsid w:val="00222E7C"/>
    <w:rsid w:val="0022305D"/>
    <w:rsid w:val="00223EF7"/>
    <w:rsid w:val="002243D6"/>
    <w:rsid w:val="00224B09"/>
    <w:rsid w:val="002251E6"/>
    <w:rsid w:val="00226AC2"/>
    <w:rsid w:val="00227A9F"/>
    <w:rsid w:val="002303ED"/>
    <w:rsid w:val="00230F81"/>
    <w:rsid w:val="00231133"/>
    <w:rsid w:val="0023261C"/>
    <w:rsid w:val="0024321D"/>
    <w:rsid w:val="0024545D"/>
    <w:rsid w:val="00246540"/>
    <w:rsid w:val="002501CC"/>
    <w:rsid w:val="002520AB"/>
    <w:rsid w:val="00252C58"/>
    <w:rsid w:val="00254288"/>
    <w:rsid w:val="0025490D"/>
    <w:rsid w:val="002570D6"/>
    <w:rsid w:val="002572E1"/>
    <w:rsid w:val="002577BF"/>
    <w:rsid w:val="00257E64"/>
    <w:rsid w:val="00264798"/>
    <w:rsid w:val="00264AFE"/>
    <w:rsid w:val="00267D5D"/>
    <w:rsid w:val="00272199"/>
    <w:rsid w:val="002721FF"/>
    <w:rsid w:val="002722AB"/>
    <w:rsid w:val="002727C1"/>
    <w:rsid w:val="00274D00"/>
    <w:rsid w:val="00275251"/>
    <w:rsid w:val="002752F8"/>
    <w:rsid w:val="002761F8"/>
    <w:rsid w:val="00276627"/>
    <w:rsid w:val="00276D48"/>
    <w:rsid w:val="00276F25"/>
    <w:rsid w:val="00281C4D"/>
    <w:rsid w:val="0028290E"/>
    <w:rsid w:val="0028309C"/>
    <w:rsid w:val="002840CF"/>
    <w:rsid w:val="0028465A"/>
    <w:rsid w:val="00284BB6"/>
    <w:rsid w:val="00286509"/>
    <w:rsid w:val="00287271"/>
    <w:rsid w:val="00290A5B"/>
    <w:rsid w:val="00290DF8"/>
    <w:rsid w:val="00292F5D"/>
    <w:rsid w:val="002972A9"/>
    <w:rsid w:val="002A02B1"/>
    <w:rsid w:val="002A3BD2"/>
    <w:rsid w:val="002A77A3"/>
    <w:rsid w:val="002A7E5B"/>
    <w:rsid w:val="002A7F91"/>
    <w:rsid w:val="002B0C94"/>
    <w:rsid w:val="002B16D8"/>
    <w:rsid w:val="002B35D6"/>
    <w:rsid w:val="002B4591"/>
    <w:rsid w:val="002B4F4B"/>
    <w:rsid w:val="002B513B"/>
    <w:rsid w:val="002B569D"/>
    <w:rsid w:val="002B69AD"/>
    <w:rsid w:val="002B6AA4"/>
    <w:rsid w:val="002B76ED"/>
    <w:rsid w:val="002C0846"/>
    <w:rsid w:val="002C187B"/>
    <w:rsid w:val="002C1CD8"/>
    <w:rsid w:val="002C3B98"/>
    <w:rsid w:val="002C57EA"/>
    <w:rsid w:val="002C6B9F"/>
    <w:rsid w:val="002C6F82"/>
    <w:rsid w:val="002D0AE7"/>
    <w:rsid w:val="002D1130"/>
    <w:rsid w:val="002D18E7"/>
    <w:rsid w:val="002D190F"/>
    <w:rsid w:val="002D1EF9"/>
    <w:rsid w:val="002D3129"/>
    <w:rsid w:val="002D6224"/>
    <w:rsid w:val="002D6803"/>
    <w:rsid w:val="002D7C7E"/>
    <w:rsid w:val="002E035E"/>
    <w:rsid w:val="002E1F25"/>
    <w:rsid w:val="002E2707"/>
    <w:rsid w:val="002E2826"/>
    <w:rsid w:val="002E299D"/>
    <w:rsid w:val="002E3034"/>
    <w:rsid w:val="002E61B5"/>
    <w:rsid w:val="002F247E"/>
    <w:rsid w:val="002F356A"/>
    <w:rsid w:val="002F3C69"/>
    <w:rsid w:val="002F3DF6"/>
    <w:rsid w:val="002F5980"/>
    <w:rsid w:val="002F5FD0"/>
    <w:rsid w:val="002F65BE"/>
    <w:rsid w:val="002F6EFB"/>
    <w:rsid w:val="002F787F"/>
    <w:rsid w:val="003017BF"/>
    <w:rsid w:val="003017FF"/>
    <w:rsid w:val="00301DEC"/>
    <w:rsid w:val="0030238E"/>
    <w:rsid w:val="003043C4"/>
    <w:rsid w:val="003055C0"/>
    <w:rsid w:val="003055F3"/>
    <w:rsid w:val="00305BB2"/>
    <w:rsid w:val="003075AD"/>
    <w:rsid w:val="0031094F"/>
    <w:rsid w:val="00312A42"/>
    <w:rsid w:val="00312C40"/>
    <w:rsid w:val="003142C1"/>
    <w:rsid w:val="00315356"/>
    <w:rsid w:val="0031753C"/>
    <w:rsid w:val="003177CF"/>
    <w:rsid w:val="003209CD"/>
    <w:rsid w:val="00320C61"/>
    <w:rsid w:val="00320C6F"/>
    <w:rsid w:val="00322943"/>
    <w:rsid w:val="003230B7"/>
    <w:rsid w:val="00323718"/>
    <w:rsid w:val="0032570A"/>
    <w:rsid w:val="00325A27"/>
    <w:rsid w:val="00325FF0"/>
    <w:rsid w:val="0032656D"/>
    <w:rsid w:val="00326F9A"/>
    <w:rsid w:val="003302C3"/>
    <w:rsid w:val="00331305"/>
    <w:rsid w:val="00332AA5"/>
    <w:rsid w:val="00332D88"/>
    <w:rsid w:val="00334FD6"/>
    <w:rsid w:val="003358B2"/>
    <w:rsid w:val="003359E9"/>
    <w:rsid w:val="0033603B"/>
    <w:rsid w:val="00337D63"/>
    <w:rsid w:val="00340D67"/>
    <w:rsid w:val="00341F66"/>
    <w:rsid w:val="003424BD"/>
    <w:rsid w:val="0034250E"/>
    <w:rsid w:val="0034297A"/>
    <w:rsid w:val="003432AE"/>
    <w:rsid w:val="00347805"/>
    <w:rsid w:val="00347C7F"/>
    <w:rsid w:val="00350435"/>
    <w:rsid w:val="003514EA"/>
    <w:rsid w:val="00352696"/>
    <w:rsid w:val="00353115"/>
    <w:rsid w:val="00353398"/>
    <w:rsid w:val="00353BAD"/>
    <w:rsid w:val="00355F02"/>
    <w:rsid w:val="00355FD6"/>
    <w:rsid w:val="00357C60"/>
    <w:rsid w:val="0036004E"/>
    <w:rsid w:val="0036031D"/>
    <w:rsid w:val="00360A54"/>
    <w:rsid w:val="00362008"/>
    <w:rsid w:val="00362091"/>
    <w:rsid w:val="0036309E"/>
    <w:rsid w:val="00363985"/>
    <w:rsid w:val="00364588"/>
    <w:rsid w:val="00365F21"/>
    <w:rsid w:val="00366C8D"/>
    <w:rsid w:val="00367C4B"/>
    <w:rsid w:val="00370780"/>
    <w:rsid w:val="0037136D"/>
    <w:rsid w:val="0037293E"/>
    <w:rsid w:val="00372B47"/>
    <w:rsid w:val="0037402C"/>
    <w:rsid w:val="00374655"/>
    <w:rsid w:val="0037496C"/>
    <w:rsid w:val="003749A8"/>
    <w:rsid w:val="00374D1B"/>
    <w:rsid w:val="0037680C"/>
    <w:rsid w:val="00377737"/>
    <w:rsid w:val="00377F85"/>
    <w:rsid w:val="00380E86"/>
    <w:rsid w:val="00381911"/>
    <w:rsid w:val="00382074"/>
    <w:rsid w:val="00382097"/>
    <w:rsid w:val="00383DAD"/>
    <w:rsid w:val="00385565"/>
    <w:rsid w:val="00385BB2"/>
    <w:rsid w:val="003873BA"/>
    <w:rsid w:val="00387484"/>
    <w:rsid w:val="0038754C"/>
    <w:rsid w:val="00390957"/>
    <w:rsid w:val="00391378"/>
    <w:rsid w:val="00393208"/>
    <w:rsid w:val="00393FD5"/>
    <w:rsid w:val="00394F09"/>
    <w:rsid w:val="0039669E"/>
    <w:rsid w:val="00396F81"/>
    <w:rsid w:val="003A1C92"/>
    <w:rsid w:val="003A40C2"/>
    <w:rsid w:val="003A4D38"/>
    <w:rsid w:val="003A4FCB"/>
    <w:rsid w:val="003A67A2"/>
    <w:rsid w:val="003A683C"/>
    <w:rsid w:val="003A6E0A"/>
    <w:rsid w:val="003B0342"/>
    <w:rsid w:val="003B0D5E"/>
    <w:rsid w:val="003B11B1"/>
    <w:rsid w:val="003B3323"/>
    <w:rsid w:val="003B3B02"/>
    <w:rsid w:val="003B40F8"/>
    <w:rsid w:val="003C0558"/>
    <w:rsid w:val="003C28FA"/>
    <w:rsid w:val="003C44DB"/>
    <w:rsid w:val="003C48EA"/>
    <w:rsid w:val="003C6C92"/>
    <w:rsid w:val="003C7901"/>
    <w:rsid w:val="003D5712"/>
    <w:rsid w:val="003D58B7"/>
    <w:rsid w:val="003D64F4"/>
    <w:rsid w:val="003D6D62"/>
    <w:rsid w:val="003D7169"/>
    <w:rsid w:val="003D7D11"/>
    <w:rsid w:val="003E01F5"/>
    <w:rsid w:val="003E1100"/>
    <w:rsid w:val="003E1855"/>
    <w:rsid w:val="003E188F"/>
    <w:rsid w:val="003E322C"/>
    <w:rsid w:val="003E404C"/>
    <w:rsid w:val="003E4BDD"/>
    <w:rsid w:val="003E589D"/>
    <w:rsid w:val="003E6894"/>
    <w:rsid w:val="003F318E"/>
    <w:rsid w:val="003F33BA"/>
    <w:rsid w:val="003F6A8B"/>
    <w:rsid w:val="003F6F8C"/>
    <w:rsid w:val="003F7877"/>
    <w:rsid w:val="004003AD"/>
    <w:rsid w:val="0040349D"/>
    <w:rsid w:val="004035F0"/>
    <w:rsid w:val="00406779"/>
    <w:rsid w:val="004078A6"/>
    <w:rsid w:val="00407D86"/>
    <w:rsid w:val="00411EEE"/>
    <w:rsid w:val="004121B9"/>
    <w:rsid w:val="00412C71"/>
    <w:rsid w:val="00413BDF"/>
    <w:rsid w:val="00413E14"/>
    <w:rsid w:val="00415DCE"/>
    <w:rsid w:val="00417091"/>
    <w:rsid w:val="00417D51"/>
    <w:rsid w:val="00421034"/>
    <w:rsid w:val="00421EAE"/>
    <w:rsid w:val="00422813"/>
    <w:rsid w:val="00423B6C"/>
    <w:rsid w:val="00423B92"/>
    <w:rsid w:val="00424FA0"/>
    <w:rsid w:val="00425438"/>
    <w:rsid w:val="00426FF9"/>
    <w:rsid w:val="004270F2"/>
    <w:rsid w:val="0042729B"/>
    <w:rsid w:val="00431887"/>
    <w:rsid w:val="00431974"/>
    <w:rsid w:val="004324C0"/>
    <w:rsid w:val="00432AB4"/>
    <w:rsid w:val="004331B8"/>
    <w:rsid w:val="00433309"/>
    <w:rsid w:val="004339F0"/>
    <w:rsid w:val="00433D03"/>
    <w:rsid w:val="0043555F"/>
    <w:rsid w:val="004356EB"/>
    <w:rsid w:val="00436615"/>
    <w:rsid w:val="00436CC7"/>
    <w:rsid w:val="0043717B"/>
    <w:rsid w:val="00440493"/>
    <w:rsid w:val="00441402"/>
    <w:rsid w:val="00442FBF"/>
    <w:rsid w:val="00444806"/>
    <w:rsid w:val="00444FFC"/>
    <w:rsid w:val="00445A9F"/>
    <w:rsid w:val="00445DF0"/>
    <w:rsid w:val="00445F02"/>
    <w:rsid w:val="00445F76"/>
    <w:rsid w:val="00446D55"/>
    <w:rsid w:val="00447761"/>
    <w:rsid w:val="00450473"/>
    <w:rsid w:val="004509D7"/>
    <w:rsid w:val="004517BA"/>
    <w:rsid w:val="0045311C"/>
    <w:rsid w:val="00455523"/>
    <w:rsid w:val="00456D84"/>
    <w:rsid w:val="0045764A"/>
    <w:rsid w:val="00457901"/>
    <w:rsid w:val="004607D6"/>
    <w:rsid w:val="004626C1"/>
    <w:rsid w:val="00462E09"/>
    <w:rsid w:val="00462FE2"/>
    <w:rsid w:val="0046398B"/>
    <w:rsid w:val="004657E0"/>
    <w:rsid w:val="00466CBB"/>
    <w:rsid w:val="00466DFF"/>
    <w:rsid w:val="00467C80"/>
    <w:rsid w:val="004711CB"/>
    <w:rsid w:val="00471394"/>
    <w:rsid w:val="00471B1C"/>
    <w:rsid w:val="0047333C"/>
    <w:rsid w:val="00473E84"/>
    <w:rsid w:val="00473EB6"/>
    <w:rsid w:val="00474821"/>
    <w:rsid w:val="00474E89"/>
    <w:rsid w:val="004768EC"/>
    <w:rsid w:val="004779AD"/>
    <w:rsid w:val="00477F5F"/>
    <w:rsid w:val="00480DB0"/>
    <w:rsid w:val="004834B2"/>
    <w:rsid w:val="00485472"/>
    <w:rsid w:val="0048600A"/>
    <w:rsid w:val="00487C3A"/>
    <w:rsid w:val="00490655"/>
    <w:rsid w:val="004916AD"/>
    <w:rsid w:val="00491798"/>
    <w:rsid w:val="004933AB"/>
    <w:rsid w:val="0049461F"/>
    <w:rsid w:val="00497473"/>
    <w:rsid w:val="00497EB5"/>
    <w:rsid w:val="004A13B5"/>
    <w:rsid w:val="004A152F"/>
    <w:rsid w:val="004A27EB"/>
    <w:rsid w:val="004A324D"/>
    <w:rsid w:val="004A330F"/>
    <w:rsid w:val="004A7AA2"/>
    <w:rsid w:val="004B0BAE"/>
    <w:rsid w:val="004B1650"/>
    <w:rsid w:val="004B1890"/>
    <w:rsid w:val="004B53FF"/>
    <w:rsid w:val="004B5FDA"/>
    <w:rsid w:val="004B612C"/>
    <w:rsid w:val="004B6B2B"/>
    <w:rsid w:val="004C397A"/>
    <w:rsid w:val="004C3E13"/>
    <w:rsid w:val="004C68F2"/>
    <w:rsid w:val="004C6E20"/>
    <w:rsid w:val="004C77F8"/>
    <w:rsid w:val="004D3060"/>
    <w:rsid w:val="004D3D11"/>
    <w:rsid w:val="004D5549"/>
    <w:rsid w:val="004D7F13"/>
    <w:rsid w:val="004E2517"/>
    <w:rsid w:val="004E38B6"/>
    <w:rsid w:val="004E3E45"/>
    <w:rsid w:val="004E4586"/>
    <w:rsid w:val="004E6F06"/>
    <w:rsid w:val="004F0B8C"/>
    <w:rsid w:val="004F10DF"/>
    <w:rsid w:val="004F17E6"/>
    <w:rsid w:val="004F2551"/>
    <w:rsid w:val="004F457D"/>
    <w:rsid w:val="004F48F6"/>
    <w:rsid w:val="004F56E1"/>
    <w:rsid w:val="004F5991"/>
    <w:rsid w:val="004F5CD1"/>
    <w:rsid w:val="004F63A0"/>
    <w:rsid w:val="00500246"/>
    <w:rsid w:val="0050103B"/>
    <w:rsid w:val="005023F9"/>
    <w:rsid w:val="00503224"/>
    <w:rsid w:val="00503835"/>
    <w:rsid w:val="005038EE"/>
    <w:rsid w:val="00504D6E"/>
    <w:rsid w:val="005065DB"/>
    <w:rsid w:val="00507EFD"/>
    <w:rsid w:val="00511905"/>
    <w:rsid w:val="00513E92"/>
    <w:rsid w:val="005150CE"/>
    <w:rsid w:val="005162C8"/>
    <w:rsid w:val="0051686E"/>
    <w:rsid w:val="00516FA5"/>
    <w:rsid w:val="0051710C"/>
    <w:rsid w:val="005175E8"/>
    <w:rsid w:val="00517C07"/>
    <w:rsid w:val="005225E5"/>
    <w:rsid w:val="00522E36"/>
    <w:rsid w:val="00522FA5"/>
    <w:rsid w:val="0052379E"/>
    <w:rsid w:val="00524250"/>
    <w:rsid w:val="00524759"/>
    <w:rsid w:val="00524EDC"/>
    <w:rsid w:val="0052506E"/>
    <w:rsid w:val="00525920"/>
    <w:rsid w:val="005259C4"/>
    <w:rsid w:val="00525AB8"/>
    <w:rsid w:val="005264DF"/>
    <w:rsid w:val="0052724F"/>
    <w:rsid w:val="00530766"/>
    <w:rsid w:val="0053385B"/>
    <w:rsid w:val="00534AA8"/>
    <w:rsid w:val="00535D28"/>
    <w:rsid w:val="00536AEF"/>
    <w:rsid w:val="00536E16"/>
    <w:rsid w:val="005404ED"/>
    <w:rsid w:val="005406A4"/>
    <w:rsid w:val="00541142"/>
    <w:rsid w:val="005427DC"/>
    <w:rsid w:val="005428C9"/>
    <w:rsid w:val="00543BEF"/>
    <w:rsid w:val="0054450C"/>
    <w:rsid w:val="00544BE6"/>
    <w:rsid w:val="00545238"/>
    <w:rsid w:val="00545C91"/>
    <w:rsid w:val="00546216"/>
    <w:rsid w:val="00546CA0"/>
    <w:rsid w:val="00547421"/>
    <w:rsid w:val="005506EF"/>
    <w:rsid w:val="00550C11"/>
    <w:rsid w:val="00552983"/>
    <w:rsid w:val="005532E1"/>
    <w:rsid w:val="005537D7"/>
    <w:rsid w:val="00553A59"/>
    <w:rsid w:val="005541A3"/>
    <w:rsid w:val="0055494A"/>
    <w:rsid w:val="00555933"/>
    <w:rsid w:val="00555E5C"/>
    <w:rsid w:val="00557A10"/>
    <w:rsid w:val="00557AB8"/>
    <w:rsid w:val="00557BF6"/>
    <w:rsid w:val="00560733"/>
    <w:rsid w:val="00561E1F"/>
    <w:rsid w:val="005622D1"/>
    <w:rsid w:val="005627FF"/>
    <w:rsid w:val="005641B7"/>
    <w:rsid w:val="00564487"/>
    <w:rsid w:val="00564B48"/>
    <w:rsid w:val="00570AD6"/>
    <w:rsid w:val="00573D02"/>
    <w:rsid w:val="00574EB9"/>
    <w:rsid w:val="005750D2"/>
    <w:rsid w:val="00576145"/>
    <w:rsid w:val="00580023"/>
    <w:rsid w:val="00581B80"/>
    <w:rsid w:val="005821DE"/>
    <w:rsid w:val="00582994"/>
    <w:rsid w:val="00583D3A"/>
    <w:rsid w:val="00584831"/>
    <w:rsid w:val="00584BCD"/>
    <w:rsid w:val="00585B06"/>
    <w:rsid w:val="00586A32"/>
    <w:rsid w:val="005875A0"/>
    <w:rsid w:val="00591DE4"/>
    <w:rsid w:val="00592565"/>
    <w:rsid w:val="005949CD"/>
    <w:rsid w:val="00597822"/>
    <w:rsid w:val="00597ACA"/>
    <w:rsid w:val="005A0534"/>
    <w:rsid w:val="005A0753"/>
    <w:rsid w:val="005A2095"/>
    <w:rsid w:val="005A250C"/>
    <w:rsid w:val="005A38E7"/>
    <w:rsid w:val="005A54C5"/>
    <w:rsid w:val="005A5D8A"/>
    <w:rsid w:val="005B02DF"/>
    <w:rsid w:val="005B2032"/>
    <w:rsid w:val="005B2595"/>
    <w:rsid w:val="005B2B44"/>
    <w:rsid w:val="005B3B33"/>
    <w:rsid w:val="005B4F39"/>
    <w:rsid w:val="005B630F"/>
    <w:rsid w:val="005C10B1"/>
    <w:rsid w:val="005C3E6D"/>
    <w:rsid w:val="005C73F2"/>
    <w:rsid w:val="005D0BC1"/>
    <w:rsid w:val="005D0D9C"/>
    <w:rsid w:val="005D26B5"/>
    <w:rsid w:val="005D2FE8"/>
    <w:rsid w:val="005D4282"/>
    <w:rsid w:val="005D5A3B"/>
    <w:rsid w:val="005D65C2"/>
    <w:rsid w:val="005E0315"/>
    <w:rsid w:val="005E03B3"/>
    <w:rsid w:val="005E0A0D"/>
    <w:rsid w:val="005E1DD1"/>
    <w:rsid w:val="005E321A"/>
    <w:rsid w:val="005E334B"/>
    <w:rsid w:val="005E3EAB"/>
    <w:rsid w:val="005E424E"/>
    <w:rsid w:val="005E510A"/>
    <w:rsid w:val="005E587B"/>
    <w:rsid w:val="005F1FAA"/>
    <w:rsid w:val="005F3AF8"/>
    <w:rsid w:val="005F7893"/>
    <w:rsid w:val="0060093C"/>
    <w:rsid w:val="00601DDD"/>
    <w:rsid w:val="006028C8"/>
    <w:rsid w:val="00603FFF"/>
    <w:rsid w:val="0060449C"/>
    <w:rsid w:val="00606596"/>
    <w:rsid w:val="0060679D"/>
    <w:rsid w:val="00611389"/>
    <w:rsid w:val="00611E47"/>
    <w:rsid w:val="00613B78"/>
    <w:rsid w:val="0061439A"/>
    <w:rsid w:val="00614AB7"/>
    <w:rsid w:val="00616CD6"/>
    <w:rsid w:val="006173F5"/>
    <w:rsid w:val="00621A12"/>
    <w:rsid w:val="00623DFE"/>
    <w:rsid w:val="00624386"/>
    <w:rsid w:val="00627E20"/>
    <w:rsid w:val="00630648"/>
    <w:rsid w:val="00631D0B"/>
    <w:rsid w:val="006336D6"/>
    <w:rsid w:val="00634554"/>
    <w:rsid w:val="006350B0"/>
    <w:rsid w:val="00635836"/>
    <w:rsid w:val="00640B4F"/>
    <w:rsid w:val="0064145A"/>
    <w:rsid w:val="006418A2"/>
    <w:rsid w:val="00642396"/>
    <w:rsid w:val="00642A13"/>
    <w:rsid w:val="0064325B"/>
    <w:rsid w:val="00644140"/>
    <w:rsid w:val="00645002"/>
    <w:rsid w:val="00645C14"/>
    <w:rsid w:val="0064628A"/>
    <w:rsid w:val="00647C59"/>
    <w:rsid w:val="0065158A"/>
    <w:rsid w:val="00652444"/>
    <w:rsid w:val="006526E8"/>
    <w:rsid w:val="006530A6"/>
    <w:rsid w:val="00653572"/>
    <w:rsid w:val="006549A8"/>
    <w:rsid w:val="00660C50"/>
    <w:rsid w:val="0066155D"/>
    <w:rsid w:val="00662312"/>
    <w:rsid w:val="006628A4"/>
    <w:rsid w:val="0066291F"/>
    <w:rsid w:val="00664B02"/>
    <w:rsid w:val="00667803"/>
    <w:rsid w:val="00670379"/>
    <w:rsid w:val="00671D5D"/>
    <w:rsid w:val="00672D65"/>
    <w:rsid w:val="006730D2"/>
    <w:rsid w:val="0067463E"/>
    <w:rsid w:val="006748A4"/>
    <w:rsid w:val="00675681"/>
    <w:rsid w:val="00676219"/>
    <w:rsid w:val="00676C22"/>
    <w:rsid w:val="00676D04"/>
    <w:rsid w:val="00677616"/>
    <w:rsid w:val="0068097B"/>
    <w:rsid w:val="00682E63"/>
    <w:rsid w:val="00683D04"/>
    <w:rsid w:val="00684298"/>
    <w:rsid w:val="0068433A"/>
    <w:rsid w:val="006846DB"/>
    <w:rsid w:val="00684BB0"/>
    <w:rsid w:val="00684BFE"/>
    <w:rsid w:val="0068777B"/>
    <w:rsid w:val="00690FE2"/>
    <w:rsid w:val="006921FA"/>
    <w:rsid w:val="00692ACC"/>
    <w:rsid w:val="00692DBC"/>
    <w:rsid w:val="006940F4"/>
    <w:rsid w:val="00695255"/>
    <w:rsid w:val="00695A6F"/>
    <w:rsid w:val="006A1091"/>
    <w:rsid w:val="006A38C2"/>
    <w:rsid w:val="006A4459"/>
    <w:rsid w:val="006A5E19"/>
    <w:rsid w:val="006A6CFA"/>
    <w:rsid w:val="006B0964"/>
    <w:rsid w:val="006B0E22"/>
    <w:rsid w:val="006B0FAB"/>
    <w:rsid w:val="006B123F"/>
    <w:rsid w:val="006B2A4B"/>
    <w:rsid w:val="006B2FCF"/>
    <w:rsid w:val="006B431D"/>
    <w:rsid w:val="006B4D0A"/>
    <w:rsid w:val="006B638B"/>
    <w:rsid w:val="006B6485"/>
    <w:rsid w:val="006B66BF"/>
    <w:rsid w:val="006B6F26"/>
    <w:rsid w:val="006B7323"/>
    <w:rsid w:val="006C01C0"/>
    <w:rsid w:val="006C20DC"/>
    <w:rsid w:val="006C636F"/>
    <w:rsid w:val="006D0C17"/>
    <w:rsid w:val="006D0CBF"/>
    <w:rsid w:val="006D10C0"/>
    <w:rsid w:val="006D196D"/>
    <w:rsid w:val="006D2BD4"/>
    <w:rsid w:val="006D2FFF"/>
    <w:rsid w:val="006D4268"/>
    <w:rsid w:val="006D5173"/>
    <w:rsid w:val="006D70E4"/>
    <w:rsid w:val="006E0BF2"/>
    <w:rsid w:val="006E1510"/>
    <w:rsid w:val="006E2323"/>
    <w:rsid w:val="006E2805"/>
    <w:rsid w:val="006E2E76"/>
    <w:rsid w:val="006E3ECC"/>
    <w:rsid w:val="006E4D4A"/>
    <w:rsid w:val="006E4DFE"/>
    <w:rsid w:val="006E54CB"/>
    <w:rsid w:val="006E59BB"/>
    <w:rsid w:val="006E7466"/>
    <w:rsid w:val="006E79DE"/>
    <w:rsid w:val="006F022E"/>
    <w:rsid w:val="006F12D6"/>
    <w:rsid w:val="006F1825"/>
    <w:rsid w:val="006F2844"/>
    <w:rsid w:val="006F29DF"/>
    <w:rsid w:val="006F43DD"/>
    <w:rsid w:val="006F6F2C"/>
    <w:rsid w:val="00700C44"/>
    <w:rsid w:val="007011A1"/>
    <w:rsid w:val="0070387B"/>
    <w:rsid w:val="00703F52"/>
    <w:rsid w:val="007043C6"/>
    <w:rsid w:val="00704A5B"/>
    <w:rsid w:val="007057DD"/>
    <w:rsid w:val="00705CCE"/>
    <w:rsid w:val="00706A94"/>
    <w:rsid w:val="00706F99"/>
    <w:rsid w:val="0070720A"/>
    <w:rsid w:val="007104BB"/>
    <w:rsid w:val="00710777"/>
    <w:rsid w:val="00710812"/>
    <w:rsid w:val="00710C20"/>
    <w:rsid w:val="00710D42"/>
    <w:rsid w:val="00711229"/>
    <w:rsid w:val="00712C9A"/>
    <w:rsid w:val="00713F57"/>
    <w:rsid w:val="007162DE"/>
    <w:rsid w:val="00716E0C"/>
    <w:rsid w:val="00720977"/>
    <w:rsid w:val="007219A0"/>
    <w:rsid w:val="007248AE"/>
    <w:rsid w:val="00724FA2"/>
    <w:rsid w:val="0072589B"/>
    <w:rsid w:val="00727A3C"/>
    <w:rsid w:val="00730687"/>
    <w:rsid w:val="007308BA"/>
    <w:rsid w:val="00732200"/>
    <w:rsid w:val="00734392"/>
    <w:rsid w:val="00736BD7"/>
    <w:rsid w:val="00736DAD"/>
    <w:rsid w:val="0073713B"/>
    <w:rsid w:val="00737754"/>
    <w:rsid w:val="00737881"/>
    <w:rsid w:val="00740674"/>
    <w:rsid w:val="0074096C"/>
    <w:rsid w:val="00740C0C"/>
    <w:rsid w:val="0074154D"/>
    <w:rsid w:val="007416A2"/>
    <w:rsid w:val="007419D5"/>
    <w:rsid w:val="00741E89"/>
    <w:rsid w:val="00744D30"/>
    <w:rsid w:val="00750B87"/>
    <w:rsid w:val="00750E08"/>
    <w:rsid w:val="007521E3"/>
    <w:rsid w:val="00752704"/>
    <w:rsid w:val="007544EF"/>
    <w:rsid w:val="007550A5"/>
    <w:rsid w:val="00755748"/>
    <w:rsid w:val="00760105"/>
    <w:rsid w:val="00765532"/>
    <w:rsid w:val="00765704"/>
    <w:rsid w:val="00766F4D"/>
    <w:rsid w:val="0076765D"/>
    <w:rsid w:val="00770EA3"/>
    <w:rsid w:val="007711C4"/>
    <w:rsid w:val="00771C8A"/>
    <w:rsid w:val="007756F5"/>
    <w:rsid w:val="0077582D"/>
    <w:rsid w:val="007776AC"/>
    <w:rsid w:val="00777A69"/>
    <w:rsid w:val="00780D47"/>
    <w:rsid w:val="00780EC9"/>
    <w:rsid w:val="0078172E"/>
    <w:rsid w:val="00785DD2"/>
    <w:rsid w:val="007864F8"/>
    <w:rsid w:val="00787AFD"/>
    <w:rsid w:val="00791E00"/>
    <w:rsid w:val="007920FD"/>
    <w:rsid w:val="00793890"/>
    <w:rsid w:val="00793E75"/>
    <w:rsid w:val="0079435C"/>
    <w:rsid w:val="007962D0"/>
    <w:rsid w:val="00797673"/>
    <w:rsid w:val="007979E7"/>
    <w:rsid w:val="007A04AF"/>
    <w:rsid w:val="007A05EB"/>
    <w:rsid w:val="007A0AA1"/>
    <w:rsid w:val="007A1152"/>
    <w:rsid w:val="007A16CC"/>
    <w:rsid w:val="007A21A8"/>
    <w:rsid w:val="007A2E49"/>
    <w:rsid w:val="007A5381"/>
    <w:rsid w:val="007A5C1C"/>
    <w:rsid w:val="007A7466"/>
    <w:rsid w:val="007A78A4"/>
    <w:rsid w:val="007B06EF"/>
    <w:rsid w:val="007B0DB0"/>
    <w:rsid w:val="007B2595"/>
    <w:rsid w:val="007B4631"/>
    <w:rsid w:val="007B4817"/>
    <w:rsid w:val="007B4878"/>
    <w:rsid w:val="007C00D8"/>
    <w:rsid w:val="007C0440"/>
    <w:rsid w:val="007C0A76"/>
    <w:rsid w:val="007C138C"/>
    <w:rsid w:val="007C1CDB"/>
    <w:rsid w:val="007C3295"/>
    <w:rsid w:val="007C3C3C"/>
    <w:rsid w:val="007C3D1F"/>
    <w:rsid w:val="007C3F04"/>
    <w:rsid w:val="007C404B"/>
    <w:rsid w:val="007C4154"/>
    <w:rsid w:val="007C7274"/>
    <w:rsid w:val="007D036F"/>
    <w:rsid w:val="007D048C"/>
    <w:rsid w:val="007D398F"/>
    <w:rsid w:val="007D3A1A"/>
    <w:rsid w:val="007D4E8A"/>
    <w:rsid w:val="007D5237"/>
    <w:rsid w:val="007D52ED"/>
    <w:rsid w:val="007D5CB3"/>
    <w:rsid w:val="007D7786"/>
    <w:rsid w:val="007E27E8"/>
    <w:rsid w:val="007E32D9"/>
    <w:rsid w:val="007E598A"/>
    <w:rsid w:val="007E6319"/>
    <w:rsid w:val="007E6539"/>
    <w:rsid w:val="007E66BA"/>
    <w:rsid w:val="007E7CEF"/>
    <w:rsid w:val="007E7D64"/>
    <w:rsid w:val="007F076D"/>
    <w:rsid w:val="007F187D"/>
    <w:rsid w:val="007F220B"/>
    <w:rsid w:val="007F2EA2"/>
    <w:rsid w:val="007F3F29"/>
    <w:rsid w:val="007F4DC9"/>
    <w:rsid w:val="007F54BC"/>
    <w:rsid w:val="007F5AFB"/>
    <w:rsid w:val="007F6BCE"/>
    <w:rsid w:val="0080058A"/>
    <w:rsid w:val="008020A2"/>
    <w:rsid w:val="00803C12"/>
    <w:rsid w:val="00804AB1"/>
    <w:rsid w:val="00804F95"/>
    <w:rsid w:val="00804FF3"/>
    <w:rsid w:val="00805B77"/>
    <w:rsid w:val="00805F13"/>
    <w:rsid w:val="008078C2"/>
    <w:rsid w:val="00811793"/>
    <w:rsid w:val="00814E1D"/>
    <w:rsid w:val="008150D0"/>
    <w:rsid w:val="00822838"/>
    <w:rsid w:val="008229EC"/>
    <w:rsid w:val="0082336D"/>
    <w:rsid w:val="0082337E"/>
    <w:rsid w:val="00824E40"/>
    <w:rsid w:val="0082547C"/>
    <w:rsid w:val="008254D5"/>
    <w:rsid w:val="00826028"/>
    <w:rsid w:val="00827F0E"/>
    <w:rsid w:val="00830414"/>
    <w:rsid w:val="00830486"/>
    <w:rsid w:val="0083308D"/>
    <w:rsid w:val="00833AEB"/>
    <w:rsid w:val="00834089"/>
    <w:rsid w:val="00834608"/>
    <w:rsid w:val="00834885"/>
    <w:rsid w:val="00835497"/>
    <w:rsid w:val="00835C81"/>
    <w:rsid w:val="00837AAA"/>
    <w:rsid w:val="00841FB3"/>
    <w:rsid w:val="008431CC"/>
    <w:rsid w:val="008432E3"/>
    <w:rsid w:val="00844431"/>
    <w:rsid w:val="00844C8B"/>
    <w:rsid w:val="00846A55"/>
    <w:rsid w:val="0084724E"/>
    <w:rsid w:val="00847625"/>
    <w:rsid w:val="00847A37"/>
    <w:rsid w:val="00847C4F"/>
    <w:rsid w:val="008500B2"/>
    <w:rsid w:val="0085068E"/>
    <w:rsid w:val="0085178D"/>
    <w:rsid w:val="00852F95"/>
    <w:rsid w:val="008534BF"/>
    <w:rsid w:val="00855668"/>
    <w:rsid w:val="00855E1B"/>
    <w:rsid w:val="00856A1F"/>
    <w:rsid w:val="00857C99"/>
    <w:rsid w:val="00857E90"/>
    <w:rsid w:val="00860CAF"/>
    <w:rsid w:val="008614F9"/>
    <w:rsid w:val="00861E5A"/>
    <w:rsid w:val="00862079"/>
    <w:rsid w:val="008645BC"/>
    <w:rsid w:val="00864B8C"/>
    <w:rsid w:val="0086648C"/>
    <w:rsid w:val="00867E36"/>
    <w:rsid w:val="0087068A"/>
    <w:rsid w:val="008714BB"/>
    <w:rsid w:val="00871D84"/>
    <w:rsid w:val="00871E35"/>
    <w:rsid w:val="0087337C"/>
    <w:rsid w:val="00875354"/>
    <w:rsid w:val="008762F3"/>
    <w:rsid w:val="00877340"/>
    <w:rsid w:val="00880050"/>
    <w:rsid w:val="00880D7E"/>
    <w:rsid w:val="00880DBC"/>
    <w:rsid w:val="008838EF"/>
    <w:rsid w:val="00883983"/>
    <w:rsid w:val="00883AA7"/>
    <w:rsid w:val="008909DF"/>
    <w:rsid w:val="008910F0"/>
    <w:rsid w:val="00892755"/>
    <w:rsid w:val="00894575"/>
    <w:rsid w:val="00896DC9"/>
    <w:rsid w:val="00896F24"/>
    <w:rsid w:val="00897342"/>
    <w:rsid w:val="008A0556"/>
    <w:rsid w:val="008A071A"/>
    <w:rsid w:val="008A150E"/>
    <w:rsid w:val="008A32B4"/>
    <w:rsid w:val="008A3C53"/>
    <w:rsid w:val="008A40AB"/>
    <w:rsid w:val="008A4335"/>
    <w:rsid w:val="008A7173"/>
    <w:rsid w:val="008A71E2"/>
    <w:rsid w:val="008A7B07"/>
    <w:rsid w:val="008A7E34"/>
    <w:rsid w:val="008B01BA"/>
    <w:rsid w:val="008B21BC"/>
    <w:rsid w:val="008B2A8C"/>
    <w:rsid w:val="008B2B76"/>
    <w:rsid w:val="008B3B01"/>
    <w:rsid w:val="008B3C4D"/>
    <w:rsid w:val="008B5BF0"/>
    <w:rsid w:val="008B5E61"/>
    <w:rsid w:val="008B75E9"/>
    <w:rsid w:val="008B796A"/>
    <w:rsid w:val="008B7B08"/>
    <w:rsid w:val="008B7DC6"/>
    <w:rsid w:val="008C0F70"/>
    <w:rsid w:val="008C36C4"/>
    <w:rsid w:val="008C3A51"/>
    <w:rsid w:val="008C4C27"/>
    <w:rsid w:val="008C4D20"/>
    <w:rsid w:val="008C5E72"/>
    <w:rsid w:val="008C7DF7"/>
    <w:rsid w:val="008D00DC"/>
    <w:rsid w:val="008D1480"/>
    <w:rsid w:val="008D3646"/>
    <w:rsid w:val="008D4434"/>
    <w:rsid w:val="008D5530"/>
    <w:rsid w:val="008D777A"/>
    <w:rsid w:val="008D7A93"/>
    <w:rsid w:val="008E2B8D"/>
    <w:rsid w:val="008E3B72"/>
    <w:rsid w:val="008E5105"/>
    <w:rsid w:val="008E55B1"/>
    <w:rsid w:val="008E62EB"/>
    <w:rsid w:val="008E7EE0"/>
    <w:rsid w:val="008F0758"/>
    <w:rsid w:val="008F0F9A"/>
    <w:rsid w:val="008F1180"/>
    <w:rsid w:val="008F2857"/>
    <w:rsid w:val="008F3DF1"/>
    <w:rsid w:val="008F42C2"/>
    <w:rsid w:val="008F468A"/>
    <w:rsid w:val="008F53A4"/>
    <w:rsid w:val="008F5910"/>
    <w:rsid w:val="008F5D93"/>
    <w:rsid w:val="008F5FF6"/>
    <w:rsid w:val="008F604B"/>
    <w:rsid w:val="008F6C1E"/>
    <w:rsid w:val="008F731E"/>
    <w:rsid w:val="008F7F2B"/>
    <w:rsid w:val="00900897"/>
    <w:rsid w:val="00900A33"/>
    <w:rsid w:val="0090223B"/>
    <w:rsid w:val="00902910"/>
    <w:rsid w:val="00902E1A"/>
    <w:rsid w:val="009037B5"/>
    <w:rsid w:val="00903AC2"/>
    <w:rsid w:val="00903D9F"/>
    <w:rsid w:val="00904007"/>
    <w:rsid w:val="00905729"/>
    <w:rsid w:val="0090600C"/>
    <w:rsid w:val="00906221"/>
    <w:rsid w:val="0091080F"/>
    <w:rsid w:val="00911BFA"/>
    <w:rsid w:val="00911E6D"/>
    <w:rsid w:val="009131B1"/>
    <w:rsid w:val="00913522"/>
    <w:rsid w:val="00913572"/>
    <w:rsid w:val="0091513D"/>
    <w:rsid w:val="00915A43"/>
    <w:rsid w:val="00915D9E"/>
    <w:rsid w:val="00922089"/>
    <w:rsid w:val="009227A5"/>
    <w:rsid w:val="00923AF2"/>
    <w:rsid w:val="00925101"/>
    <w:rsid w:val="009258E3"/>
    <w:rsid w:val="00926DC1"/>
    <w:rsid w:val="00931AB3"/>
    <w:rsid w:val="0093232D"/>
    <w:rsid w:val="00932745"/>
    <w:rsid w:val="0093350A"/>
    <w:rsid w:val="009344A7"/>
    <w:rsid w:val="009366D8"/>
    <w:rsid w:val="00937064"/>
    <w:rsid w:val="009370AA"/>
    <w:rsid w:val="00937277"/>
    <w:rsid w:val="00937856"/>
    <w:rsid w:val="009434F5"/>
    <w:rsid w:val="009437C0"/>
    <w:rsid w:val="00947526"/>
    <w:rsid w:val="0095037B"/>
    <w:rsid w:val="00952C75"/>
    <w:rsid w:val="009563F3"/>
    <w:rsid w:val="00956AF7"/>
    <w:rsid w:val="00956CAE"/>
    <w:rsid w:val="009571AB"/>
    <w:rsid w:val="0096234F"/>
    <w:rsid w:val="00964728"/>
    <w:rsid w:val="00965589"/>
    <w:rsid w:val="00965915"/>
    <w:rsid w:val="00965DEA"/>
    <w:rsid w:val="00967560"/>
    <w:rsid w:val="00967D8A"/>
    <w:rsid w:val="0097358C"/>
    <w:rsid w:val="009739EE"/>
    <w:rsid w:val="0097449F"/>
    <w:rsid w:val="009754DB"/>
    <w:rsid w:val="0097732B"/>
    <w:rsid w:val="00977995"/>
    <w:rsid w:val="009808ED"/>
    <w:rsid w:val="00982B6C"/>
    <w:rsid w:val="00983C09"/>
    <w:rsid w:val="00985CF5"/>
    <w:rsid w:val="00986FE9"/>
    <w:rsid w:val="00987DAA"/>
    <w:rsid w:val="00987F71"/>
    <w:rsid w:val="00990AEF"/>
    <w:rsid w:val="0099222B"/>
    <w:rsid w:val="00992E4B"/>
    <w:rsid w:val="00993E62"/>
    <w:rsid w:val="00994224"/>
    <w:rsid w:val="00994808"/>
    <w:rsid w:val="00996924"/>
    <w:rsid w:val="00997630"/>
    <w:rsid w:val="009A09E6"/>
    <w:rsid w:val="009A2252"/>
    <w:rsid w:val="009A23B3"/>
    <w:rsid w:val="009A327A"/>
    <w:rsid w:val="009A37DA"/>
    <w:rsid w:val="009A3D17"/>
    <w:rsid w:val="009A405F"/>
    <w:rsid w:val="009A4901"/>
    <w:rsid w:val="009A521E"/>
    <w:rsid w:val="009A5235"/>
    <w:rsid w:val="009A6697"/>
    <w:rsid w:val="009B0355"/>
    <w:rsid w:val="009B12D9"/>
    <w:rsid w:val="009B54BC"/>
    <w:rsid w:val="009B55BA"/>
    <w:rsid w:val="009B5ACB"/>
    <w:rsid w:val="009B5F89"/>
    <w:rsid w:val="009B60C2"/>
    <w:rsid w:val="009B782E"/>
    <w:rsid w:val="009C36A5"/>
    <w:rsid w:val="009C3D4C"/>
    <w:rsid w:val="009C47F9"/>
    <w:rsid w:val="009C4A06"/>
    <w:rsid w:val="009C4B25"/>
    <w:rsid w:val="009C4C40"/>
    <w:rsid w:val="009C51A2"/>
    <w:rsid w:val="009C79D4"/>
    <w:rsid w:val="009D0F3E"/>
    <w:rsid w:val="009D25EB"/>
    <w:rsid w:val="009D289C"/>
    <w:rsid w:val="009D296B"/>
    <w:rsid w:val="009D45CA"/>
    <w:rsid w:val="009D554B"/>
    <w:rsid w:val="009D7C14"/>
    <w:rsid w:val="009E10DE"/>
    <w:rsid w:val="009E36B4"/>
    <w:rsid w:val="009E436E"/>
    <w:rsid w:val="009E4F97"/>
    <w:rsid w:val="009E5C7C"/>
    <w:rsid w:val="009E6034"/>
    <w:rsid w:val="009E6951"/>
    <w:rsid w:val="009E6E6D"/>
    <w:rsid w:val="009E75C1"/>
    <w:rsid w:val="009E783D"/>
    <w:rsid w:val="009E7E6E"/>
    <w:rsid w:val="009F031A"/>
    <w:rsid w:val="009F3013"/>
    <w:rsid w:val="009F4FB9"/>
    <w:rsid w:val="009F616B"/>
    <w:rsid w:val="009F6374"/>
    <w:rsid w:val="009F67EF"/>
    <w:rsid w:val="00A0401F"/>
    <w:rsid w:val="00A05105"/>
    <w:rsid w:val="00A054D3"/>
    <w:rsid w:val="00A06622"/>
    <w:rsid w:val="00A0671C"/>
    <w:rsid w:val="00A0736D"/>
    <w:rsid w:val="00A109F9"/>
    <w:rsid w:val="00A10F9E"/>
    <w:rsid w:val="00A1114B"/>
    <w:rsid w:val="00A11B7F"/>
    <w:rsid w:val="00A11C98"/>
    <w:rsid w:val="00A126DB"/>
    <w:rsid w:val="00A128FD"/>
    <w:rsid w:val="00A12D70"/>
    <w:rsid w:val="00A13691"/>
    <w:rsid w:val="00A136AB"/>
    <w:rsid w:val="00A152EC"/>
    <w:rsid w:val="00A1597E"/>
    <w:rsid w:val="00A16910"/>
    <w:rsid w:val="00A174C3"/>
    <w:rsid w:val="00A2015B"/>
    <w:rsid w:val="00A20B32"/>
    <w:rsid w:val="00A22ABF"/>
    <w:rsid w:val="00A2306B"/>
    <w:rsid w:val="00A23FB6"/>
    <w:rsid w:val="00A2437D"/>
    <w:rsid w:val="00A2701B"/>
    <w:rsid w:val="00A27995"/>
    <w:rsid w:val="00A32677"/>
    <w:rsid w:val="00A32D47"/>
    <w:rsid w:val="00A34179"/>
    <w:rsid w:val="00A342D2"/>
    <w:rsid w:val="00A401FF"/>
    <w:rsid w:val="00A40D67"/>
    <w:rsid w:val="00A41EBF"/>
    <w:rsid w:val="00A428B6"/>
    <w:rsid w:val="00A467A5"/>
    <w:rsid w:val="00A50057"/>
    <w:rsid w:val="00A50111"/>
    <w:rsid w:val="00A50253"/>
    <w:rsid w:val="00A50471"/>
    <w:rsid w:val="00A52499"/>
    <w:rsid w:val="00A54FAA"/>
    <w:rsid w:val="00A55302"/>
    <w:rsid w:val="00A568A4"/>
    <w:rsid w:val="00A56A75"/>
    <w:rsid w:val="00A56C88"/>
    <w:rsid w:val="00A5708C"/>
    <w:rsid w:val="00A5758A"/>
    <w:rsid w:val="00A60312"/>
    <w:rsid w:val="00A62988"/>
    <w:rsid w:val="00A63F78"/>
    <w:rsid w:val="00A6582A"/>
    <w:rsid w:val="00A661B3"/>
    <w:rsid w:val="00A66599"/>
    <w:rsid w:val="00A70C57"/>
    <w:rsid w:val="00A72004"/>
    <w:rsid w:val="00A728E0"/>
    <w:rsid w:val="00A74082"/>
    <w:rsid w:val="00A74728"/>
    <w:rsid w:val="00A74EB8"/>
    <w:rsid w:val="00A80BE1"/>
    <w:rsid w:val="00A80D4D"/>
    <w:rsid w:val="00A80FAA"/>
    <w:rsid w:val="00A8131A"/>
    <w:rsid w:val="00A824D0"/>
    <w:rsid w:val="00A824E4"/>
    <w:rsid w:val="00A8250C"/>
    <w:rsid w:val="00A826F7"/>
    <w:rsid w:val="00A82DD5"/>
    <w:rsid w:val="00A84993"/>
    <w:rsid w:val="00A8542F"/>
    <w:rsid w:val="00A85767"/>
    <w:rsid w:val="00A85F3C"/>
    <w:rsid w:val="00A86583"/>
    <w:rsid w:val="00A876BE"/>
    <w:rsid w:val="00A877CC"/>
    <w:rsid w:val="00A90AE2"/>
    <w:rsid w:val="00A923F8"/>
    <w:rsid w:val="00A92DA3"/>
    <w:rsid w:val="00A92F3D"/>
    <w:rsid w:val="00A9556E"/>
    <w:rsid w:val="00A95B71"/>
    <w:rsid w:val="00A96F58"/>
    <w:rsid w:val="00AA0CFA"/>
    <w:rsid w:val="00AA2CD4"/>
    <w:rsid w:val="00AA39DE"/>
    <w:rsid w:val="00AA681D"/>
    <w:rsid w:val="00AB0C4B"/>
    <w:rsid w:val="00AB2D17"/>
    <w:rsid w:val="00AB3556"/>
    <w:rsid w:val="00AB5724"/>
    <w:rsid w:val="00AB764C"/>
    <w:rsid w:val="00AC2674"/>
    <w:rsid w:val="00AC500D"/>
    <w:rsid w:val="00AC5A1B"/>
    <w:rsid w:val="00AD06F0"/>
    <w:rsid w:val="00AD08DC"/>
    <w:rsid w:val="00AD14B6"/>
    <w:rsid w:val="00AD1969"/>
    <w:rsid w:val="00AD2174"/>
    <w:rsid w:val="00AD46B8"/>
    <w:rsid w:val="00AD4F08"/>
    <w:rsid w:val="00AD554A"/>
    <w:rsid w:val="00AD586F"/>
    <w:rsid w:val="00AD61DC"/>
    <w:rsid w:val="00AE1CAA"/>
    <w:rsid w:val="00AE46C4"/>
    <w:rsid w:val="00AE4D4B"/>
    <w:rsid w:val="00AE5BDC"/>
    <w:rsid w:val="00AE5FC7"/>
    <w:rsid w:val="00AE6FAD"/>
    <w:rsid w:val="00AF0C12"/>
    <w:rsid w:val="00AF187F"/>
    <w:rsid w:val="00AF4058"/>
    <w:rsid w:val="00AF52C1"/>
    <w:rsid w:val="00AF56D8"/>
    <w:rsid w:val="00AF7278"/>
    <w:rsid w:val="00AF7454"/>
    <w:rsid w:val="00B010D2"/>
    <w:rsid w:val="00B017BD"/>
    <w:rsid w:val="00B01A47"/>
    <w:rsid w:val="00B02E5A"/>
    <w:rsid w:val="00B0457A"/>
    <w:rsid w:val="00B05365"/>
    <w:rsid w:val="00B06471"/>
    <w:rsid w:val="00B07505"/>
    <w:rsid w:val="00B135CF"/>
    <w:rsid w:val="00B139F0"/>
    <w:rsid w:val="00B155F8"/>
    <w:rsid w:val="00B15F6A"/>
    <w:rsid w:val="00B168D4"/>
    <w:rsid w:val="00B16983"/>
    <w:rsid w:val="00B17EA5"/>
    <w:rsid w:val="00B22B88"/>
    <w:rsid w:val="00B23655"/>
    <w:rsid w:val="00B23955"/>
    <w:rsid w:val="00B24014"/>
    <w:rsid w:val="00B24EE5"/>
    <w:rsid w:val="00B25E96"/>
    <w:rsid w:val="00B304FA"/>
    <w:rsid w:val="00B30DE2"/>
    <w:rsid w:val="00B312EA"/>
    <w:rsid w:val="00B32065"/>
    <w:rsid w:val="00B33CCB"/>
    <w:rsid w:val="00B34036"/>
    <w:rsid w:val="00B37FA0"/>
    <w:rsid w:val="00B417CF"/>
    <w:rsid w:val="00B41D50"/>
    <w:rsid w:val="00B43147"/>
    <w:rsid w:val="00B43334"/>
    <w:rsid w:val="00B44B10"/>
    <w:rsid w:val="00B45A5A"/>
    <w:rsid w:val="00B47775"/>
    <w:rsid w:val="00B51C97"/>
    <w:rsid w:val="00B52F1B"/>
    <w:rsid w:val="00B551AF"/>
    <w:rsid w:val="00B55B28"/>
    <w:rsid w:val="00B562B0"/>
    <w:rsid w:val="00B56C06"/>
    <w:rsid w:val="00B5732A"/>
    <w:rsid w:val="00B5732F"/>
    <w:rsid w:val="00B610AE"/>
    <w:rsid w:val="00B6110D"/>
    <w:rsid w:val="00B63670"/>
    <w:rsid w:val="00B641A7"/>
    <w:rsid w:val="00B64598"/>
    <w:rsid w:val="00B651B3"/>
    <w:rsid w:val="00B65BBD"/>
    <w:rsid w:val="00B6626C"/>
    <w:rsid w:val="00B67129"/>
    <w:rsid w:val="00B71343"/>
    <w:rsid w:val="00B713D4"/>
    <w:rsid w:val="00B720B2"/>
    <w:rsid w:val="00B73F1C"/>
    <w:rsid w:val="00B76F10"/>
    <w:rsid w:val="00B77E51"/>
    <w:rsid w:val="00B809C3"/>
    <w:rsid w:val="00B835E3"/>
    <w:rsid w:val="00B83973"/>
    <w:rsid w:val="00B8563F"/>
    <w:rsid w:val="00B85BB6"/>
    <w:rsid w:val="00B90660"/>
    <w:rsid w:val="00B9070B"/>
    <w:rsid w:val="00B92E0A"/>
    <w:rsid w:val="00B93B3C"/>
    <w:rsid w:val="00B95055"/>
    <w:rsid w:val="00B953A2"/>
    <w:rsid w:val="00B95E46"/>
    <w:rsid w:val="00B964F0"/>
    <w:rsid w:val="00BA5100"/>
    <w:rsid w:val="00BA6482"/>
    <w:rsid w:val="00BB1981"/>
    <w:rsid w:val="00BB341F"/>
    <w:rsid w:val="00BB3761"/>
    <w:rsid w:val="00BB4552"/>
    <w:rsid w:val="00BB4810"/>
    <w:rsid w:val="00BB7062"/>
    <w:rsid w:val="00BB7736"/>
    <w:rsid w:val="00BC0954"/>
    <w:rsid w:val="00BC1EDA"/>
    <w:rsid w:val="00BC2532"/>
    <w:rsid w:val="00BC330A"/>
    <w:rsid w:val="00BC3CCC"/>
    <w:rsid w:val="00BC445B"/>
    <w:rsid w:val="00BD04C6"/>
    <w:rsid w:val="00BD07DD"/>
    <w:rsid w:val="00BD21BB"/>
    <w:rsid w:val="00BD2CED"/>
    <w:rsid w:val="00BD3C9A"/>
    <w:rsid w:val="00BD4104"/>
    <w:rsid w:val="00BD4EA6"/>
    <w:rsid w:val="00BD5B97"/>
    <w:rsid w:val="00BD606F"/>
    <w:rsid w:val="00BD6656"/>
    <w:rsid w:val="00BD78C9"/>
    <w:rsid w:val="00BE06D0"/>
    <w:rsid w:val="00BE0F0C"/>
    <w:rsid w:val="00BE1179"/>
    <w:rsid w:val="00BE2965"/>
    <w:rsid w:val="00BE2A13"/>
    <w:rsid w:val="00BE2A99"/>
    <w:rsid w:val="00BE461A"/>
    <w:rsid w:val="00BE514F"/>
    <w:rsid w:val="00BE5793"/>
    <w:rsid w:val="00BE73EC"/>
    <w:rsid w:val="00BF0AB7"/>
    <w:rsid w:val="00BF1356"/>
    <w:rsid w:val="00BF3623"/>
    <w:rsid w:val="00BF3D0E"/>
    <w:rsid w:val="00BF7894"/>
    <w:rsid w:val="00C009AB"/>
    <w:rsid w:val="00C00C95"/>
    <w:rsid w:val="00C017B0"/>
    <w:rsid w:val="00C028F0"/>
    <w:rsid w:val="00C05F6E"/>
    <w:rsid w:val="00C06309"/>
    <w:rsid w:val="00C06FC2"/>
    <w:rsid w:val="00C074F7"/>
    <w:rsid w:val="00C07B04"/>
    <w:rsid w:val="00C10951"/>
    <w:rsid w:val="00C1194C"/>
    <w:rsid w:val="00C13490"/>
    <w:rsid w:val="00C1402E"/>
    <w:rsid w:val="00C15654"/>
    <w:rsid w:val="00C17536"/>
    <w:rsid w:val="00C20D3E"/>
    <w:rsid w:val="00C20DCB"/>
    <w:rsid w:val="00C20E39"/>
    <w:rsid w:val="00C21172"/>
    <w:rsid w:val="00C223DD"/>
    <w:rsid w:val="00C2256B"/>
    <w:rsid w:val="00C24368"/>
    <w:rsid w:val="00C24718"/>
    <w:rsid w:val="00C24C6B"/>
    <w:rsid w:val="00C2652E"/>
    <w:rsid w:val="00C274D6"/>
    <w:rsid w:val="00C277B0"/>
    <w:rsid w:val="00C33169"/>
    <w:rsid w:val="00C338B0"/>
    <w:rsid w:val="00C34068"/>
    <w:rsid w:val="00C34E51"/>
    <w:rsid w:val="00C35E90"/>
    <w:rsid w:val="00C37180"/>
    <w:rsid w:val="00C440A9"/>
    <w:rsid w:val="00C453A6"/>
    <w:rsid w:val="00C4563E"/>
    <w:rsid w:val="00C46FF9"/>
    <w:rsid w:val="00C47EC4"/>
    <w:rsid w:val="00C50340"/>
    <w:rsid w:val="00C506B0"/>
    <w:rsid w:val="00C53503"/>
    <w:rsid w:val="00C54B31"/>
    <w:rsid w:val="00C54B65"/>
    <w:rsid w:val="00C55F43"/>
    <w:rsid w:val="00C569CF"/>
    <w:rsid w:val="00C571CD"/>
    <w:rsid w:val="00C57225"/>
    <w:rsid w:val="00C57DED"/>
    <w:rsid w:val="00C640E2"/>
    <w:rsid w:val="00C649D3"/>
    <w:rsid w:val="00C65FF3"/>
    <w:rsid w:val="00C66864"/>
    <w:rsid w:val="00C66DAF"/>
    <w:rsid w:val="00C672F8"/>
    <w:rsid w:val="00C70879"/>
    <w:rsid w:val="00C710A5"/>
    <w:rsid w:val="00C7177F"/>
    <w:rsid w:val="00C722FA"/>
    <w:rsid w:val="00C73265"/>
    <w:rsid w:val="00C74AD8"/>
    <w:rsid w:val="00C760F0"/>
    <w:rsid w:val="00C80B59"/>
    <w:rsid w:val="00C81A41"/>
    <w:rsid w:val="00C81B9C"/>
    <w:rsid w:val="00C837C1"/>
    <w:rsid w:val="00C84436"/>
    <w:rsid w:val="00C85407"/>
    <w:rsid w:val="00C8542A"/>
    <w:rsid w:val="00C8608D"/>
    <w:rsid w:val="00C8608F"/>
    <w:rsid w:val="00C9076A"/>
    <w:rsid w:val="00C92821"/>
    <w:rsid w:val="00C934B9"/>
    <w:rsid w:val="00C93E81"/>
    <w:rsid w:val="00C947F0"/>
    <w:rsid w:val="00C95111"/>
    <w:rsid w:val="00C95723"/>
    <w:rsid w:val="00C9655D"/>
    <w:rsid w:val="00C965E3"/>
    <w:rsid w:val="00C9698B"/>
    <w:rsid w:val="00C96C60"/>
    <w:rsid w:val="00C96E2E"/>
    <w:rsid w:val="00C9702A"/>
    <w:rsid w:val="00CA1BAE"/>
    <w:rsid w:val="00CA2017"/>
    <w:rsid w:val="00CA3B95"/>
    <w:rsid w:val="00CA4520"/>
    <w:rsid w:val="00CA5707"/>
    <w:rsid w:val="00CA7668"/>
    <w:rsid w:val="00CA778E"/>
    <w:rsid w:val="00CB0F2F"/>
    <w:rsid w:val="00CB4B08"/>
    <w:rsid w:val="00CB5209"/>
    <w:rsid w:val="00CB52B5"/>
    <w:rsid w:val="00CB611E"/>
    <w:rsid w:val="00CB65C6"/>
    <w:rsid w:val="00CC1CD6"/>
    <w:rsid w:val="00CC2CFE"/>
    <w:rsid w:val="00CC2D85"/>
    <w:rsid w:val="00CC50E4"/>
    <w:rsid w:val="00CC5CF5"/>
    <w:rsid w:val="00CD0485"/>
    <w:rsid w:val="00CD2914"/>
    <w:rsid w:val="00CD33D0"/>
    <w:rsid w:val="00CD3AAE"/>
    <w:rsid w:val="00CD416D"/>
    <w:rsid w:val="00CD4251"/>
    <w:rsid w:val="00CD5EDF"/>
    <w:rsid w:val="00CD7178"/>
    <w:rsid w:val="00CD7B65"/>
    <w:rsid w:val="00CE1907"/>
    <w:rsid w:val="00CE2D5C"/>
    <w:rsid w:val="00CE3F13"/>
    <w:rsid w:val="00CE4C8F"/>
    <w:rsid w:val="00CE59A7"/>
    <w:rsid w:val="00CE5D5F"/>
    <w:rsid w:val="00CE71B7"/>
    <w:rsid w:val="00CE78BA"/>
    <w:rsid w:val="00CF0177"/>
    <w:rsid w:val="00CF24F1"/>
    <w:rsid w:val="00CF5576"/>
    <w:rsid w:val="00CF64BD"/>
    <w:rsid w:val="00CF66DF"/>
    <w:rsid w:val="00D00FBA"/>
    <w:rsid w:val="00D0105D"/>
    <w:rsid w:val="00D01124"/>
    <w:rsid w:val="00D01797"/>
    <w:rsid w:val="00D02C9B"/>
    <w:rsid w:val="00D03E92"/>
    <w:rsid w:val="00D05A2B"/>
    <w:rsid w:val="00D0608A"/>
    <w:rsid w:val="00D065C4"/>
    <w:rsid w:val="00D101D6"/>
    <w:rsid w:val="00D102AA"/>
    <w:rsid w:val="00D10F47"/>
    <w:rsid w:val="00D11A37"/>
    <w:rsid w:val="00D11B04"/>
    <w:rsid w:val="00D12650"/>
    <w:rsid w:val="00D12AA1"/>
    <w:rsid w:val="00D12E13"/>
    <w:rsid w:val="00D14378"/>
    <w:rsid w:val="00D1673A"/>
    <w:rsid w:val="00D1677B"/>
    <w:rsid w:val="00D16F90"/>
    <w:rsid w:val="00D209E8"/>
    <w:rsid w:val="00D24657"/>
    <w:rsid w:val="00D24DB5"/>
    <w:rsid w:val="00D271CE"/>
    <w:rsid w:val="00D27DE0"/>
    <w:rsid w:val="00D3280C"/>
    <w:rsid w:val="00D32D14"/>
    <w:rsid w:val="00D331E7"/>
    <w:rsid w:val="00D33A3E"/>
    <w:rsid w:val="00D33CA2"/>
    <w:rsid w:val="00D3405A"/>
    <w:rsid w:val="00D349EB"/>
    <w:rsid w:val="00D35655"/>
    <w:rsid w:val="00D35D1D"/>
    <w:rsid w:val="00D40A45"/>
    <w:rsid w:val="00D40AE8"/>
    <w:rsid w:val="00D4170B"/>
    <w:rsid w:val="00D41E62"/>
    <w:rsid w:val="00D4572E"/>
    <w:rsid w:val="00D45FE0"/>
    <w:rsid w:val="00D4728F"/>
    <w:rsid w:val="00D47A02"/>
    <w:rsid w:val="00D53E4C"/>
    <w:rsid w:val="00D543A2"/>
    <w:rsid w:val="00D54EA6"/>
    <w:rsid w:val="00D56105"/>
    <w:rsid w:val="00D562DF"/>
    <w:rsid w:val="00D56DB5"/>
    <w:rsid w:val="00D57D89"/>
    <w:rsid w:val="00D60325"/>
    <w:rsid w:val="00D606FC"/>
    <w:rsid w:val="00D613D2"/>
    <w:rsid w:val="00D615A8"/>
    <w:rsid w:val="00D617FF"/>
    <w:rsid w:val="00D62C02"/>
    <w:rsid w:val="00D64720"/>
    <w:rsid w:val="00D66BE8"/>
    <w:rsid w:val="00D71184"/>
    <w:rsid w:val="00D711CF"/>
    <w:rsid w:val="00D73802"/>
    <w:rsid w:val="00D742BD"/>
    <w:rsid w:val="00D75775"/>
    <w:rsid w:val="00D75DF5"/>
    <w:rsid w:val="00D80341"/>
    <w:rsid w:val="00D80E63"/>
    <w:rsid w:val="00D842BD"/>
    <w:rsid w:val="00D851C5"/>
    <w:rsid w:val="00D85724"/>
    <w:rsid w:val="00D86318"/>
    <w:rsid w:val="00D869BB"/>
    <w:rsid w:val="00D86BFB"/>
    <w:rsid w:val="00D91356"/>
    <w:rsid w:val="00D91736"/>
    <w:rsid w:val="00D958AC"/>
    <w:rsid w:val="00D95A36"/>
    <w:rsid w:val="00D95BF6"/>
    <w:rsid w:val="00D96319"/>
    <w:rsid w:val="00D979B0"/>
    <w:rsid w:val="00DA233E"/>
    <w:rsid w:val="00DA2B26"/>
    <w:rsid w:val="00DA2E1F"/>
    <w:rsid w:val="00DA3068"/>
    <w:rsid w:val="00DA62E9"/>
    <w:rsid w:val="00DA76D5"/>
    <w:rsid w:val="00DA7E93"/>
    <w:rsid w:val="00DB0668"/>
    <w:rsid w:val="00DB1016"/>
    <w:rsid w:val="00DB11B6"/>
    <w:rsid w:val="00DB15E3"/>
    <w:rsid w:val="00DB2829"/>
    <w:rsid w:val="00DB4063"/>
    <w:rsid w:val="00DB6282"/>
    <w:rsid w:val="00DC116E"/>
    <w:rsid w:val="00DC17F9"/>
    <w:rsid w:val="00DC1E0C"/>
    <w:rsid w:val="00DC3A73"/>
    <w:rsid w:val="00DC4BB1"/>
    <w:rsid w:val="00DC7D5F"/>
    <w:rsid w:val="00DD2841"/>
    <w:rsid w:val="00DD4764"/>
    <w:rsid w:val="00DD5568"/>
    <w:rsid w:val="00DD5C08"/>
    <w:rsid w:val="00DD5E76"/>
    <w:rsid w:val="00DD690D"/>
    <w:rsid w:val="00DD6D3C"/>
    <w:rsid w:val="00DD73B8"/>
    <w:rsid w:val="00DE0215"/>
    <w:rsid w:val="00DE0CF4"/>
    <w:rsid w:val="00DE0D46"/>
    <w:rsid w:val="00DE230B"/>
    <w:rsid w:val="00DE298D"/>
    <w:rsid w:val="00DE4DE5"/>
    <w:rsid w:val="00DE720E"/>
    <w:rsid w:val="00DE7C28"/>
    <w:rsid w:val="00DF0145"/>
    <w:rsid w:val="00DF2158"/>
    <w:rsid w:val="00DF25DB"/>
    <w:rsid w:val="00DF34C0"/>
    <w:rsid w:val="00DF3599"/>
    <w:rsid w:val="00DF47B9"/>
    <w:rsid w:val="00DF5CFC"/>
    <w:rsid w:val="00DF72B8"/>
    <w:rsid w:val="00DF7B1C"/>
    <w:rsid w:val="00DF7D3D"/>
    <w:rsid w:val="00DF7F52"/>
    <w:rsid w:val="00E01842"/>
    <w:rsid w:val="00E02C68"/>
    <w:rsid w:val="00E03E3D"/>
    <w:rsid w:val="00E04B50"/>
    <w:rsid w:val="00E063DF"/>
    <w:rsid w:val="00E06D6B"/>
    <w:rsid w:val="00E06DD8"/>
    <w:rsid w:val="00E07470"/>
    <w:rsid w:val="00E10A4F"/>
    <w:rsid w:val="00E126E3"/>
    <w:rsid w:val="00E12D60"/>
    <w:rsid w:val="00E13CFE"/>
    <w:rsid w:val="00E14588"/>
    <w:rsid w:val="00E148D8"/>
    <w:rsid w:val="00E14D00"/>
    <w:rsid w:val="00E150A8"/>
    <w:rsid w:val="00E157BA"/>
    <w:rsid w:val="00E161FD"/>
    <w:rsid w:val="00E167CC"/>
    <w:rsid w:val="00E17261"/>
    <w:rsid w:val="00E21E03"/>
    <w:rsid w:val="00E234EC"/>
    <w:rsid w:val="00E237A8"/>
    <w:rsid w:val="00E23B05"/>
    <w:rsid w:val="00E24178"/>
    <w:rsid w:val="00E25E14"/>
    <w:rsid w:val="00E262E5"/>
    <w:rsid w:val="00E263FD"/>
    <w:rsid w:val="00E27BCC"/>
    <w:rsid w:val="00E3043D"/>
    <w:rsid w:val="00E31896"/>
    <w:rsid w:val="00E31CAB"/>
    <w:rsid w:val="00E320DE"/>
    <w:rsid w:val="00E3670D"/>
    <w:rsid w:val="00E40A12"/>
    <w:rsid w:val="00E43623"/>
    <w:rsid w:val="00E43D9E"/>
    <w:rsid w:val="00E44DBB"/>
    <w:rsid w:val="00E45354"/>
    <w:rsid w:val="00E4612B"/>
    <w:rsid w:val="00E46AE6"/>
    <w:rsid w:val="00E4710D"/>
    <w:rsid w:val="00E5108D"/>
    <w:rsid w:val="00E52610"/>
    <w:rsid w:val="00E548A7"/>
    <w:rsid w:val="00E55031"/>
    <w:rsid w:val="00E55360"/>
    <w:rsid w:val="00E55FF1"/>
    <w:rsid w:val="00E56224"/>
    <w:rsid w:val="00E56CF0"/>
    <w:rsid w:val="00E56E5D"/>
    <w:rsid w:val="00E579BE"/>
    <w:rsid w:val="00E57BFC"/>
    <w:rsid w:val="00E60433"/>
    <w:rsid w:val="00E624A9"/>
    <w:rsid w:val="00E62B2C"/>
    <w:rsid w:val="00E62BEF"/>
    <w:rsid w:val="00E62E14"/>
    <w:rsid w:val="00E655F8"/>
    <w:rsid w:val="00E65C8D"/>
    <w:rsid w:val="00E66BD6"/>
    <w:rsid w:val="00E675F6"/>
    <w:rsid w:val="00E70639"/>
    <w:rsid w:val="00E70659"/>
    <w:rsid w:val="00E70DAB"/>
    <w:rsid w:val="00E72173"/>
    <w:rsid w:val="00E72536"/>
    <w:rsid w:val="00E726E0"/>
    <w:rsid w:val="00E727E5"/>
    <w:rsid w:val="00E72FBE"/>
    <w:rsid w:val="00E73241"/>
    <w:rsid w:val="00E73885"/>
    <w:rsid w:val="00E7429D"/>
    <w:rsid w:val="00E74DCD"/>
    <w:rsid w:val="00E760D0"/>
    <w:rsid w:val="00E768E7"/>
    <w:rsid w:val="00E805CA"/>
    <w:rsid w:val="00E8125C"/>
    <w:rsid w:val="00E83B3F"/>
    <w:rsid w:val="00E8499D"/>
    <w:rsid w:val="00E84A44"/>
    <w:rsid w:val="00E84D11"/>
    <w:rsid w:val="00E85016"/>
    <w:rsid w:val="00E8556C"/>
    <w:rsid w:val="00E858B9"/>
    <w:rsid w:val="00E85D0B"/>
    <w:rsid w:val="00E85F45"/>
    <w:rsid w:val="00E86603"/>
    <w:rsid w:val="00E86A68"/>
    <w:rsid w:val="00E8776B"/>
    <w:rsid w:val="00E905CD"/>
    <w:rsid w:val="00E913EF"/>
    <w:rsid w:val="00E91964"/>
    <w:rsid w:val="00E939E0"/>
    <w:rsid w:val="00E93F03"/>
    <w:rsid w:val="00E94CED"/>
    <w:rsid w:val="00E95088"/>
    <w:rsid w:val="00E9582E"/>
    <w:rsid w:val="00E95E65"/>
    <w:rsid w:val="00E97729"/>
    <w:rsid w:val="00EA192E"/>
    <w:rsid w:val="00EA30F2"/>
    <w:rsid w:val="00EA6E2D"/>
    <w:rsid w:val="00EA7727"/>
    <w:rsid w:val="00EB09F7"/>
    <w:rsid w:val="00EB14EF"/>
    <w:rsid w:val="00EB3086"/>
    <w:rsid w:val="00EB31DF"/>
    <w:rsid w:val="00EB3BCC"/>
    <w:rsid w:val="00EB60FA"/>
    <w:rsid w:val="00EB656B"/>
    <w:rsid w:val="00EB6A99"/>
    <w:rsid w:val="00EB7304"/>
    <w:rsid w:val="00EB7EF8"/>
    <w:rsid w:val="00EC0477"/>
    <w:rsid w:val="00EC36B1"/>
    <w:rsid w:val="00EC3FB7"/>
    <w:rsid w:val="00EC469E"/>
    <w:rsid w:val="00EC7B60"/>
    <w:rsid w:val="00ED0540"/>
    <w:rsid w:val="00ED16E1"/>
    <w:rsid w:val="00ED1A4C"/>
    <w:rsid w:val="00ED20B7"/>
    <w:rsid w:val="00ED3B48"/>
    <w:rsid w:val="00ED4708"/>
    <w:rsid w:val="00ED47A8"/>
    <w:rsid w:val="00ED604D"/>
    <w:rsid w:val="00ED7AF1"/>
    <w:rsid w:val="00ED7D87"/>
    <w:rsid w:val="00EE111A"/>
    <w:rsid w:val="00EE3250"/>
    <w:rsid w:val="00EE3FC9"/>
    <w:rsid w:val="00EE56D1"/>
    <w:rsid w:val="00EE598E"/>
    <w:rsid w:val="00EE59CF"/>
    <w:rsid w:val="00EE61A6"/>
    <w:rsid w:val="00EE7242"/>
    <w:rsid w:val="00EE7B17"/>
    <w:rsid w:val="00EF0E32"/>
    <w:rsid w:val="00EF204A"/>
    <w:rsid w:val="00EF20F7"/>
    <w:rsid w:val="00EF21AF"/>
    <w:rsid w:val="00EF5142"/>
    <w:rsid w:val="00EF66BB"/>
    <w:rsid w:val="00EF7B27"/>
    <w:rsid w:val="00F01270"/>
    <w:rsid w:val="00F0181A"/>
    <w:rsid w:val="00F029F1"/>
    <w:rsid w:val="00F03ED1"/>
    <w:rsid w:val="00F040EA"/>
    <w:rsid w:val="00F06980"/>
    <w:rsid w:val="00F07439"/>
    <w:rsid w:val="00F11660"/>
    <w:rsid w:val="00F1249A"/>
    <w:rsid w:val="00F124BD"/>
    <w:rsid w:val="00F12A79"/>
    <w:rsid w:val="00F12FC9"/>
    <w:rsid w:val="00F15CB2"/>
    <w:rsid w:val="00F161F2"/>
    <w:rsid w:val="00F166BD"/>
    <w:rsid w:val="00F21128"/>
    <w:rsid w:val="00F211BD"/>
    <w:rsid w:val="00F23418"/>
    <w:rsid w:val="00F23A4A"/>
    <w:rsid w:val="00F265C8"/>
    <w:rsid w:val="00F2711D"/>
    <w:rsid w:val="00F30C02"/>
    <w:rsid w:val="00F314D2"/>
    <w:rsid w:val="00F32B7B"/>
    <w:rsid w:val="00F34562"/>
    <w:rsid w:val="00F34DBA"/>
    <w:rsid w:val="00F34E51"/>
    <w:rsid w:val="00F354F5"/>
    <w:rsid w:val="00F356E4"/>
    <w:rsid w:val="00F373BF"/>
    <w:rsid w:val="00F37B1E"/>
    <w:rsid w:val="00F43ED8"/>
    <w:rsid w:val="00F4405B"/>
    <w:rsid w:val="00F47638"/>
    <w:rsid w:val="00F5081C"/>
    <w:rsid w:val="00F51702"/>
    <w:rsid w:val="00F51BC0"/>
    <w:rsid w:val="00F54497"/>
    <w:rsid w:val="00F544A5"/>
    <w:rsid w:val="00F55C34"/>
    <w:rsid w:val="00F565AC"/>
    <w:rsid w:val="00F56892"/>
    <w:rsid w:val="00F56FDE"/>
    <w:rsid w:val="00F60505"/>
    <w:rsid w:val="00F6050D"/>
    <w:rsid w:val="00F612D9"/>
    <w:rsid w:val="00F62106"/>
    <w:rsid w:val="00F62BD5"/>
    <w:rsid w:val="00F66C1B"/>
    <w:rsid w:val="00F67CD7"/>
    <w:rsid w:val="00F7258E"/>
    <w:rsid w:val="00F72C4A"/>
    <w:rsid w:val="00F72ECD"/>
    <w:rsid w:val="00F738A8"/>
    <w:rsid w:val="00F75B37"/>
    <w:rsid w:val="00F75BA4"/>
    <w:rsid w:val="00F77915"/>
    <w:rsid w:val="00F80E94"/>
    <w:rsid w:val="00F829DE"/>
    <w:rsid w:val="00F833DF"/>
    <w:rsid w:val="00F83694"/>
    <w:rsid w:val="00F83E27"/>
    <w:rsid w:val="00F854E6"/>
    <w:rsid w:val="00F87835"/>
    <w:rsid w:val="00F87A0D"/>
    <w:rsid w:val="00F90DB7"/>
    <w:rsid w:val="00F92FDF"/>
    <w:rsid w:val="00FA13C1"/>
    <w:rsid w:val="00FA21C3"/>
    <w:rsid w:val="00FA2E88"/>
    <w:rsid w:val="00FA37F5"/>
    <w:rsid w:val="00FB0F0F"/>
    <w:rsid w:val="00FB2199"/>
    <w:rsid w:val="00FB2EBE"/>
    <w:rsid w:val="00FB4255"/>
    <w:rsid w:val="00FB4859"/>
    <w:rsid w:val="00FB679D"/>
    <w:rsid w:val="00FB67DF"/>
    <w:rsid w:val="00FB69DA"/>
    <w:rsid w:val="00FB7144"/>
    <w:rsid w:val="00FB7A1D"/>
    <w:rsid w:val="00FB7AB4"/>
    <w:rsid w:val="00FC1C06"/>
    <w:rsid w:val="00FC1D9E"/>
    <w:rsid w:val="00FC2297"/>
    <w:rsid w:val="00FC2FC6"/>
    <w:rsid w:val="00FC34A8"/>
    <w:rsid w:val="00FC3F74"/>
    <w:rsid w:val="00FC465D"/>
    <w:rsid w:val="00FC6581"/>
    <w:rsid w:val="00FC6BF0"/>
    <w:rsid w:val="00FC73E7"/>
    <w:rsid w:val="00FD038B"/>
    <w:rsid w:val="00FD0F12"/>
    <w:rsid w:val="00FD18AD"/>
    <w:rsid w:val="00FD24E3"/>
    <w:rsid w:val="00FD3FC0"/>
    <w:rsid w:val="00FE0189"/>
    <w:rsid w:val="00FE0C09"/>
    <w:rsid w:val="00FE1EBB"/>
    <w:rsid w:val="00FE2F97"/>
    <w:rsid w:val="00FE3011"/>
    <w:rsid w:val="00FE4D1E"/>
    <w:rsid w:val="00FE4FA7"/>
    <w:rsid w:val="00FE53BF"/>
    <w:rsid w:val="00FE63E0"/>
    <w:rsid w:val="00FE6789"/>
    <w:rsid w:val="00FF0023"/>
    <w:rsid w:val="00FF0987"/>
    <w:rsid w:val="00FF21D7"/>
    <w:rsid w:val="00FF389B"/>
    <w:rsid w:val="00FF5A4E"/>
    <w:rsid w:val="00FF5C2B"/>
    <w:rsid w:val="00FF6BA3"/>
    <w:rsid w:val="00FF780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8E7431"/>
  <w15:docId w15:val="{96757C56-0C1E-4B29-81E8-C256075A01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34AA4"/>
    <w:pPr>
      <w:spacing w:before="120"/>
      <w:jc w:val="both"/>
    </w:pPr>
    <w:rPr>
      <w:sz w:val="26"/>
      <w:szCs w:val="24"/>
    </w:rPr>
  </w:style>
  <w:style w:type="paragraph" w:styleId="Heading1">
    <w:name w:val="heading 1"/>
    <w:basedOn w:val="Normal"/>
    <w:next w:val="Normal"/>
    <w:link w:val="Heading1Char"/>
    <w:autoRedefine/>
    <w:uiPriority w:val="9"/>
    <w:qFormat/>
    <w:rsid w:val="00793890"/>
    <w:pPr>
      <w:keepNext/>
      <w:jc w:val="center"/>
      <w:outlineLvl w:val="0"/>
    </w:pPr>
    <w:rPr>
      <w:b/>
      <w:iCs/>
      <w:sz w:val="36"/>
    </w:rPr>
  </w:style>
  <w:style w:type="paragraph" w:styleId="Heading2">
    <w:name w:val="heading 2"/>
    <w:basedOn w:val="Normal"/>
    <w:next w:val="Normal"/>
    <w:autoRedefine/>
    <w:qFormat/>
    <w:rsid w:val="00124645"/>
    <w:pPr>
      <w:keepNext/>
      <w:outlineLvl w:val="1"/>
    </w:pPr>
    <w:rPr>
      <w:b/>
      <w:bCs/>
      <w:sz w:val="28"/>
      <w:szCs w:val="28"/>
    </w:rPr>
  </w:style>
  <w:style w:type="paragraph" w:styleId="Heading3">
    <w:name w:val="heading 3"/>
    <w:basedOn w:val="Normal"/>
    <w:next w:val="Normal"/>
    <w:link w:val="Heading3Char"/>
    <w:autoRedefine/>
    <w:qFormat/>
    <w:rsid w:val="00F07439"/>
    <w:pPr>
      <w:keepNext/>
      <w:outlineLvl w:val="2"/>
    </w:pPr>
    <w:rPr>
      <w:b/>
      <w:bCs/>
      <w:szCs w:val="26"/>
    </w:rPr>
  </w:style>
  <w:style w:type="paragraph" w:styleId="Heading4">
    <w:name w:val="heading 4"/>
    <w:basedOn w:val="Normal"/>
    <w:next w:val="Normal"/>
    <w:autoRedefine/>
    <w:qFormat/>
    <w:rsid w:val="00F07439"/>
    <w:pPr>
      <w:keepNext/>
      <w:outlineLvl w:val="3"/>
    </w:pPr>
    <w:rPr>
      <w:b/>
      <w:i/>
    </w:rPr>
  </w:style>
  <w:style w:type="paragraph" w:styleId="Heading5">
    <w:name w:val="heading 5"/>
    <w:basedOn w:val="Normal"/>
    <w:next w:val="Normal"/>
    <w:link w:val="Heading5Char"/>
    <w:qFormat/>
    <w:rsid w:val="005E587B"/>
    <w:pPr>
      <w:spacing w:before="240" w:after="60"/>
      <w:outlineLvl w:val="4"/>
    </w:pPr>
    <w:rPr>
      <w:rFonts w:ascii="Calibri" w:hAnsi="Calibri"/>
      <w:b/>
      <w:bCs/>
      <w:i/>
      <w:iCs/>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b/>
      <w:bCs/>
    </w:rPr>
  </w:style>
  <w:style w:type="paragraph" w:styleId="Subtitle">
    <w:name w:val="Subtitle"/>
    <w:basedOn w:val="Normal"/>
    <w:qFormat/>
    <w:pPr>
      <w:spacing w:before="100" w:line="400" w:lineRule="exact"/>
      <w:jc w:val="center"/>
    </w:pPr>
    <w:rPr>
      <w:rFonts w:ascii="VNbangkok" w:hAnsi="VNbangkok"/>
      <w:b/>
      <w:bCs/>
      <w:sz w:val="32"/>
    </w:rPr>
  </w:style>
  <w:style w:type="paragraph" w:customStyle="1" w:styleId="Participant">
    <w:name w:val="Participant"/>
    <w:basedOn w:val="Normal"/>
    <w:pPr>
      <w:tabs>
        <w:tab w:val="left" w:pos="5040"/>
      </w:tabs>
      <w:spacing w:after="240"/>
      <w:ind w:left="360" w:right="360"/>
    </w:pPr>
    <w:rPr>
      <w:b/>
      <w:sz w:val="22"/>
      <w:szCs w:val="20"/>
    </w:rPr>
  </w:style>
  <w:style w:type="paragraph" w:styleId="TOC1">
    <w:name w:val="toc 1"/>
    <w:basedOn w:val="Normal"/>
    <w:next w:val="Normal"/>
    <w:autoRedefine/>
    <w:uiPriority w:val="39"/>
    <w:rsid w:val="004F56E1"/>
    <w:pPr>
      <w:jc w:val="left"/>
      <w:pPrChange w:id="0" w:author="This PC" w:date="2025-12-04T18:15:00Z">
        <w:pPr>
          <w:tabs>
            <w:tab w:val="right" w:leader="dot" w:pos="9072"/>
          </w:tabs>
          <w:spacing w:before="80" w:after="80"/>
          <w:jc w:val="center"/>
        </w:pPr>
      </w:pPrChange>
    </w:pPr>
    <w:rPr>
      <w:rFonts w:asciiTheme="minorHAnsi" w:hAnsiTheme="minorHAnsi" w:cstheme="minorHAnsi"/>
      <w:b/>
      <w:bCs/>
      <w:i/>
      <w:iCs/>
      <w:sz w:val="24"/>
      <w:rPrChange w:id="0" w:author="This PC" w:date="2025-12-04T18:15:00Z">
        <w:rPr>
          <w:b/>
          <w:noProof/>
          <w:sz w:val="36"/>
          <w:szCs w:val="26"/>
          <w:lang w:val="en-US" w:eastAsia="en-US" w:bidi="ar-SA"/>
        </w:rPr>
      </w:rPrChange>
    </w:rPr>
  </w:style>
  <w:style w:type="paragraph" w:styleId="Header">
    <w:name w:val="header"/>
    <w:basedOn w:val="Normal"/>
    <w:link w:val="HeaderChar"/>
    <w:uiPriority w:val="99"/>
    <w:rsid w:val="00366C8D"/>
    <w:pPr>
      <w:tabs>
        <w:tab w:val="center" w:pos="4680"/>
        <w:tab w:val="right" w:pos="9360"/>
      </w:tabs>
    </w:pPr>
  </w:style>
  <w:style w:type="character" w:customStyle="1" w:styleId="HeaderChar">
    <w:name w:val="Header Char"/>
    <w:link w:val="Header"/>
    <w:uiPriority w:val="99"/>
    <w:rsid w:val="00366C8D"/>
    <w:rPr>
      <w:rFonts w:ascii="VNtimes new roman" w:hAnsi="VNtimes new roman"/>
      <w:sz w:val="28"/>
      <w:szCs w:val="24"/>
    </w:rPr>
  </w:style>
  <w:style w:type="paragraph" w:styleId="Footer">
    <w:name w:val="footer"/>
    <w:basedOn w:val="Normal"/>
    <w:link w:val="FooterChar"/>
    <w:uiPriority w:val="99"/>
    <w:rsid w:val="00366C8D"/>
    <w:pPr>
      <w:tabs>
        <w:tab w:val="center" w:pos="4680"/>
        <w:tab w:val="right" w:pos="9360"/>
      </w:tabs>
    </w:pPr>
  </w:style>
  <w:style w:type="character" w:customStyle="1" w:styleId="FooterChar">
    <w:name w:val="Footer Char"/>
    <w:link w:val="Footer"/>
    <w:uiPriority w:val="99"/>
    <w:rsid w:val="00366C8D"/>
    <w:rPr>
      <w:rFonts w:ascii="VNtimes new roman" w:hAnsi="VNtimes new roman"/>
      <w:sz w:val="28"/>
      <w:szCs w:val="24"/>
    </w:rPr>
  </w:style>
  <w:style w:type="table" w:styleId="TableGrid">
    <w:name w:val="Table Grid"/>
    <w:basedOn w:val="TableNormal"/>
    <w:rsid w:val="00710C2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606596"/>
    <w:rPr>
      <w:rFonts w:ascii="Tahoma" w:hAnsi="Tahoma"/>
      <w:sz w:val="16"/>
      <w:szCs w:val="16"/>
    </w:rPr>
  </w:style>
  <w:style w:type="character" w:customStyle="1" w:styleId="BalloonTextChar">
    <w:name w:val="Balloon Text Char"/>
    <w:link w:val="BalloonText"/>
    <w:rsid w:val="00606596"/>
    <w:rPr>
      <w:rFonts w:ascii="Tahoma" w:hAnsi="Tahoma" w:cs="Tahoma"/>
      <w:sz w:val="16"/>
      <w:szCs w:val="16"/>
    </w:rPr>
  </w:style>
  <w:style w:type="paragraph" w:styleId="ListParagraph">
    <w:name w:val="List Paragraph"/>
    <w:basedOn w:val="Normal"/>
    <w:uiPriority w:val="34"/>
    <w:qFormat/>
    <w:rsid w:val="00591DE4"/>
    <w:pPr>
      <w:ind w:left="720"/>
    </w:pPr>
  </w:style>
  <w:style w:type="character" w:customStyle="1" w:styleId="notranslate">
    <w:name w:val="notranslate"/>
    <w:rsid w:val="007C138C"/>
  </w:style>
  <w:style w:type="character" w:customStyle="1" w:styleId="Heading1Char">
    <w:name w:val="Heading 1 Char"/>
    <w:link w:val="Heading1"/>
    <w:uiPriority w:val="9"/>
    <w:rsid w:val="00793890"/>
    <w:rPr>
      <w:b/>
      <w:iCs/>
      <w:sz w:val="36"/>
      <w:szCs w:val="24"/>
    </w:rPr>
  </w:style>
  <w:style w:type="paragraph" w:styleId="Bibliography">
    <w:name w:val="Bibliography"/>
    <w:basedOn w:val="Normal"/>
    <w:next w:val="Normal"/>
    <w:uiPriority w:val="37"/>
    <w:unhideWhenUsed/>
    <w:rsid w:val="00CD5EDF"/>
  </w:style>
  <w:style w:type="character" w:styleId="Strong">
    <w:name w:val="Strong"/>
    <w:uiPriority w:val="22"/>
    <w:qFormat/>
    <w:rsid w:val="00044423"/>
    <w:rPr>
      <w:b/>
      <w:bCs/>
    </w:rPr>
  </w:style>
  <w:style w:type="character" w:customStyle="1" w:styleId="Heading3Char">
    <w:name w:val="Heading 3 Char"/>
    <w:link w:val="Heading3"/>
    <w:rsid w:val="00F07439"/>
    <w:rPr>
      <w:b/>
      <w:bCs/>
      <w:sz w:val="26"/>
      <w:szCs w:val="26"/>
    </w:rPr>
  </w:style>
  <w:style w:type="character" w:customStyle="1" w:styleId="Heading5Char">
    <w:name w:val="Heading 5 Char"/>
    <w:link w:val="Heading5"/>
    <w:semiHidden/>
    <w:rsid w:val="005E587B"/>
    <w:rPr>
      <w:rFonts w:ascii="Calibri" w:eastAsia="Times New Roman" w:hAnsi="Calibri" w:cs="Times New Roman"/>
      <w:b/>
      <w:bCs/>
      <w:i/>
      <w:iCs/>
      <w:sz w:val="26"/>
      <w:szCs w:val="26"/>
    </w:rPr>
  </w:style>
  <w:style w:type="character" w:styleId="Hyperlink">
    <w:name w:val="Hyperlink"/>
    <w:uiPriority w:val="99"/>
    <w:unhideWhenUsed/>
    <w:rsid w:val="003D58B7"/>
    <w:rPr>
      <w:color w:val="0000FF"/>
      <w:u w:val="single"/>
    </w:rPr>
  </w:style>
  <w:style w:type="paragraph" w:styleId="NormalWeb">
    <w:name w:val="Normal (Web)"/>
    <w:basedOn w:val="Normal"/>
    <w:uiPriority w:val="99"/>
    <w:unhideWhenUsed/>
    <w:rsid w:val="006730D2"/>
    <w:pPr>
      <w:spacing w:before="100" w:beforeAutospacing="1" w:after="100" w:afterAutospacing="1"/>
    </w:pPr>
    <w:rPr>
      <w:sz w:val="24"/>
    </w:rPr>
  </w:style>
  <w:style w:type="character" w:styleId="Emphasis">
    <w:name w:val="Emphasis"/>
    <w:uiPriority w:val="20"/>
    <w:qFormat/>
    <w:rsid w:val="00580023"/>
    <w:rPr>
      <w:i/>
      <w:iCs/>
    </w:rPr>
  </w:style>
  <w:style w:type="character" w:customStyle="1" w:styleId="tlid-translation">
    <w:name w:val="tlid-translation"/>
    <w:rsid w:val="00EF7B27"/>
  </w:style>
  <w:style w:type="paragraph" w:customStyle="1" w:styleId="MyNormal">
    <w:name w:val="MyNormal"/>
    <w:basedOn w:val="Normal"/>
    <w:qFormat/>
    <w:rsid w:val="00BD4104"/>
    <w:pPr>
      <w:spacing w:before="80" w:after="80" w:line="312" w:lineRule="auto"/>
      <w:ind w:firstLine="720"/>
    </w:pPr>
    <w:rPr>
      <w:szCs w:val="20"/>
    </w:rPr>
  </w:style>
  <w:style w:type="paragraph" w:styleId="TOC2">
    <w:name w:val="toc 2"/>
    <w:basedOn w:val="Normal"/>
    <w:next w:val="Normal"/>
    <w:autoRedefine/>
    <w:uiPriority w:val="39"/>
    <w:rsid w:val="00C84436"/>
    <w:pPr>
      <w:ind w:left="260"/>
      <w:jc w:val="left"/>
    </w:pPr>
    <w:rPr>
      <w:rFonts w:asciiTheme="minorHAnsi" w:hAnsiTheme="minorHAnsi" w:cstheme="minorHAnsi"/>
      <w:b/>
      <w:bCs/>
      <w:sz w:val="22"/>
      <w:szCs w:val="22"/>
    </w:rPr>
  </w:style>
  <w:style w:type="paragraph" w:styleId="TOC3">
    <w:name w:val="toc 3"/>
    <w:basedOn w:val="Normal"/>
    <w:next w:val="Normal"/>
    <w:autoRedefine/>
    <w:uiPriority w:val="39"/>
    <w:rsid w:val="001D143E"/>
    <w:pPr>
      <w:spacing w:before="0"/>
      <w:ind w:left="520"/>
      <w:jc w:val="left"/>
    </w:pPr>
    <w:rPr>
      <w:rFonts w:asciiTheme="minorHAnsi" w:hAnsiTheme="minorHAnsi" w:cstheme="minorHAnsi"/>
      <w:sz w:val="20"/>
      <w:szCs w:val="20"/>
    </w:rPr>
  </w:style>
  <w:style w:type="paragraph" w:styleId="TOC4">
    <w:name w:val="toc 4"/>
    <w:basedOn w:val="Normal"/>
    <w:next w:val="Normal"/>
    <w:autoRedefine/>
    <w:uiPriority w:val="39"/>
    <w:rsid w:val="0011494A"/>
    <w:pPr>
      <w:spacing w:before="0"/>
      <w:ind w:left="780"/>
      <w:jc w:val="left"/>
    </w:pPr>
    <w:rPr>
      <w:rFonts w:asciiTheme="minorHAnsi" w:hAnsiTheme="minorHAnsi" w:cstheme="minorHAnsi"/>
      <w:sz w:val="20"/>
      <w:szCs w:val="20"/>
    </w:rPr>
  </w:style>
  <w:style w:type="paragraph" w:styleId="TOC5">
    <w:name w:val="toc 5"/>
    <w:basedOn w:val="Normal"/>
    <w:next w:val="Normal"/>
    <w:autoRedefine/>
    <w:uiPriority w:val="39"/>
    <w:rsid w:val="0011494A"/>
    <w:pPr>
      <w:spacing w:before="0"/>
      <w:ind w:left="1040"/>
      <w:jc w:val="left"/>
    </w:pPr>
    <w:rPr>
      <w:rFonts w:asciiTheme="minorHAnsi" w:hAnsiTheme="minorHAnsi" w:cstheme="minorHAnsi"/>
      <w:sz w:val="20"/>
      <w:szCs w:val="20"/>
    </w:rPr>
  </w:style>
  <w:style w:type="paragraph" w:styleId="TOCHeading">
    <w:name w:val="TOC Heading"/>
    <w:basedOn w:val="Heading1"/>
    <w:next w:val="Normal"/>
    <w:uiPriority w:val="39"/>
    <w:unhideWhenUsed/>
    <w:qFormat/>
    <w:rsid w:val="0011494A"/>
    <w:pPr>
      <w:keepLines/>
      <w:spacing w:before="480" w:line="276" w:lineRule="auto"/>
      <w:outlineLvl w:val="9"/>
    </w:pPr>
    <w:rPr>
      <w:rFonts w:ascii="Cambria" w:hAnsi="Cambria"/>
      <w:b w:val="0"/>
      <w:bCs/>
      <w:i/>
      <w:iCs w:val="0"/>
      <w:color w:val="365F91"/>
      <w:szCs w:val="28"/>
    </w:rPr>
  </w:style>
  <w:style w:type="character" w:customStyle="1" w:styleId="cautl">
    <w:name w:val="cautl"/>
    <w:basedOn w:val="DefaultParagraphFont"/>
    <w:rsid w:val="00433309"/>
  </w:style>
  <w:style w:type="paragraph" w:styleId="z-TopofForm">
    <w:name w:val="HTML Top of Form"/>
    <w:basedOn w:val="Normal"/>
    <w:next w:val="Normal"/>
    <w:link w:val="z-TopofFormChar"/>
    <w:hidden/>
    <w:rsid w:val="00433309"/>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rsid w:val="00433309"/>
    <w:rPr>
      <w:rFonts w:ascii="Arial" w:hAnsi="Arial" w:cs="Arial"/>
      <w:vanish/>
      <w:sz w:val="16"/>
      <w:szCs w:val="16"/>
    </w:rPr>
  </w:style>
  <w:style w:type="paragraph" w:styleId="z-BottomofForm">
    <w:name w:val="HTML Bottom of Form"/>
    <w:basedOn w:val="Normal"/>
    <w:next w:val="Normal"/>
    <w:link w:val="z-BottomofFormChar"/>
    <w:hidden/>
    <w:rsid w:val="00433309"/>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rsid w:val="00433309"/>
    <w:rPr>
      <w:rFonts w:ascii="Arial" w:hAnsi="Arial" w:cs="Arial"/>
      <w:vanish/>
      <w:sz w:val="16"/>
      <w:szCs w:val="16"/>
    </w:rPr>
  </w:style>
  <w:style w:type="paragraph" w:styleId="Caption">
    <w:name w:val="caption"/>
    <w:basedOn w:val="Normal"/>
    <w:next w:val="Normal"/>
    <w:autoRedefine/>
    <w:unhideWhenUsed/>
    <w:qFormat/>
    <w:rsid w:val="00124645"/>
    <w:pPr>
      <w:keepNext/>
      <w:jc w:val="center"/>
    </w:pPr>
    <w:rPr>
      <w:b/>
      <w:bCs/>
      <w:szCs w:val="18"/>
    </w:rPr>
  </w:style>
  <w:style w:type="paragraph" w:styleId="TableofFigures">
    <w:name w:val="table of figures"/>
    <w:basedOn w:val="Normal"/>
    <w:next w:val="Normal"/>
    <w:uiPriority w:val="99"/>
    <w:rsid w:val="001C342F"/>
  </w:style>
  <w:style w:type="paragraph" w:customStyle="1" w:styleId="StyleHeading2TimesNewRoman14pt">
    <w:name w:val="Style Heading 2 + Times New Roman 14 pt"/>
    <w:basedOn w:val="Heading2"/>
    <w:autoRedefine/>
    <w:rsid w:val="0038754C"/>
    <w:pPr>
      <w:spacing w:before="360" w:after="80"/>
      <w:jc w:val="left"/>
    </w:pPr>
  </w:style>
  <w:style w:type="paragraph" w:customStyle="1" w:styleId="StyleHeading3TimesNewRomanJustifiedAfter4ptLinesp">
    <w:name w:val="Style Heading 3 + Times New Roman Justified After:  4 pt Line sp..."/>
    <w:basedOn w:val="Heading3"/>
    <w:rsid w:val="004F457D"/>
    <w:pPr>
      <w:spacing w:after="80" w:line="312" w:lineRule="auto"/>
    </w:pPr>
    <w:rPr>
      <w:szCs w:val="20"/>
    </w:rPr>
  </w:style>
  <w:style w:type="paragraph" w:customStyle="1" w:styleId="StyleHeading2TimesNewRoman14pt1">
    <w:name w:val="Style Heading 2 + Times New Roman 14 pt1"/>
    <w:basedOn w:val="Heading2"/>
    <w:rsid w:val="004F457D"/>
    <w:pPr>
      <w:spacing w:before="360"/>
      <w:jc w:val="left"/>
    </w:pPr>
  </w:style>
  <w:style w:type="paragraph" w:customStyle="1" w:styleId="StyleHeading3TimesNewRomanJustifiedBefore4ptAfter">
    <w:name w:val="Style Heading 3 + Times New Roman Justified Before:  4 pt After:..."/>
    <w:basedOn w:val="Heading3"/>
    <w:rsid w:val="004F457D"/>
    <w:pPr>
      <w:spacing w:after="80" w:line="312" w:lineRule="auto"/>
    </w:pPr>
    <w:rPr>
      <w:szCs w:val="20"/>
    </w:rPr>
  </w:style>
  <w:style w:type="paragraph" w:customStyle="1" w:styleId="StyleHeading4TimesNewRoman12ptBoldJustifiedBefore">
    <w:name w:val="Style Heading 4 + Times New Roman 12 pt Bold Justified Before: ..."/>
    <w:basedOn w:val="Heading4"/>
    <w:autoRedefine/>
    <w:rsid w:val="005750D2"/>
    <w:pPr>
      <w:spacing w:after="80" w:line="312" w:lineRule="auto"/>
      <w:jc w:val="left"/>
    </w:pPr>
    <w:rPr>
      <w:b w:val="0"/>
      <w:bCs/>
      <w:sz w:val="24"/>
      <w:szCs w:val="20"/>
    </w:rPr>
  </w:style>
  <w:style w:type="paragraph" w:customStyle="1" w:styleId="StyleHeading2TimesNewRoman14ptJustifiedBefore4pt">
    <w:name w:val="Style Heading 2 + Times New Roman 14 pt Justified Before:  4 pt..."/>
    <w:basedOn w:val="Heading2"/>
    <w:autoRedefine/>
    <w:rsid w:val="00274D00"/>
    <w:pPr>
      <w:spacing w:before="240" w:after="80" w:line="312" w:lineRule="auto"/>
      <w:jc w:val="left"/>
    </w:pPr>
    <w:rPr>
      <w:szCs w:val="20"/>
    </w:rPr>
  </w:style>
  <w:style w:type="paragraph" w:styleId="Revision">
    <w:name w:val="Revision"/>
    <w:hidden/>
    <w:uiPriority w:val="99"/>
    <w:semiHidden/>
    <w:rsid w:val="00320C61"/>
    <w:rPr>
      <w:rFonts w:ascii="VNtimes new roman" w:hAnsi="VNtimes new roman"/>
      <w:sz w:val="28"/>
      <w:szCs w:val="24"/>
    </w:rPr>
  </w:style>
  <w:style w:type="paragraph" w:styleId="TOC6">
    <w:name w:val="toc 6"/>
    <w:basedOn w:val="Normal"/>
    <w:next w:val="Normal"/>
    <w:autoRedefine/>
    <w:unhideWhenUsed/>
    <w:rsid w:val="007A21A8"/>
    <w:pPr>
      <w:spacing w:before="0"/>
      <w:ind w:left="1300"/>
      <w:jc w:val="left"/>
    </w:pPr>
    <w:rPr>
      <w:rFonts w:asciiTheme="minorHAnsi" w:hAnsiTheme="minorHAnsi" w:cstheme="minorHAnsi"/>
      <w:sz w:val="20"/>
      <w:szCs w:val="20"/>
    </w:rPr>
  </w:style>
  <w:style w:type="paragraph" w:styleId="TOC7">
    <w:name w:val="toc 7"/>
    <w:basedOn w:val="Normal"/>
    <w:next w:val="Normal"/>
    <w:autoRedefine/>
    <w:unhideWhenUsed/>
    <w:rsid w:val="007A21A8"/>
    <w:pPr>
      <w:spacing w:before="0"/>
      <w:ind w:left="1560"/>
      <w:jc w:val="left"/>
    </w:pPr>
    <w:rPr>
      <w:rFonts w:asciiTheme="minorHAnsi" w:hAnsiTheme="minorHAnsi" w:cstheme="minorHAnsi"/>
      <w:sz w:val="20"/>
      <w:szCs w:val="20"/>
    </w:rPr>
  </w:style>
  <w:style w:type="paragraph" w:styleId="TOC8">
    <w:name w:val="toc 8"/>
    <w:basedOn w:val="Normal"/>
    <w:next w:val="Normal"/>
    <w:autoRedefine/>
    <w:unhideWhenUsed/>
    <w:rsid w:val="007A21A8"/>
    <w:pPr>
      <w:spacing w:before="0"/>
      <w:ind w:left="1820"/>
      <w:jc w:val="left"/>
    </w:pPr>
    <w:rPr>
      <w:rFonts w:asciiTheme="minorHAnsi" w:hAnsiTheme="minorHAnsi" w:cstheme="minorHAnsi"/>
      <w:sz w:val="20"/>
      <w:szCs w:val="20"/>
    </w:rPr>
  </w:style>
  <w:style w:type="paragraph" w:styleId="TOC9">
    <w:name w:val="toc 9"/>
    <w:basedOn w:val="Normal"/>
    <w:next w:val="Normal"/>
    <w:autoRedefine/>
    <w:unhideWhenUsed/>
    <w:rsid w:val="007A21A8"/>
    <w:pPr>
      <w:spacing w:before="0"/>
      <w:ind w:left="2080"/>
      <w:jc w:val="left"/>
    </w:pPr>
    <w:rPr>
      <w:rFonts w:asciiTheme="minorHAnsi" w:hAnsiTheme="minorHAnsi" w:cstheme="minorHAnsi"/>
      <w:sz w:val="20"/>
      <w:szCs w:val="20"/>
    </w:rPr>
  </w:style>
  <w:style w:type="character" w:styleId="FollowedHyperlink">
    <w:name w:val="FollowedHyperlink"/>
    <w:basedOn w:val="DefaultParagraphFont"/>
    <w:semiHidden/>
    <w:unhideWhenUsed/>
    <w:rsid w:val="00855668"/>
    <w:rPr>
      <w:color w:val="954F72" w:themeColor="followedHyperlink"/>
      <w:u w:val="single"/>
    </w:rPr>
  </w:style>
  <w:style w:type="character" w:styleId="UnresolvedMention">
    <w:name w:val="Unresolved Mention"/>
    <w:basedOn w:val="DefaultParagraphFont"/>
    <w:uiPriority w:val="99"/>
    <w:semiHidden/>
    <w:unhideWhenUsed/>
    <w:rsid w:val="000573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3357">
      <w:bodyDiv w:val="1"/>
      <w:marLeft w:val="0"/>
      <w:marRight w:val="0"/>
      <w:marTop w:val="0"/>
      <w:marBottom w:val="0"/>
      <w:divBdr>
        <w:top w:val="none" w:sz="0" w:space="0" w:color="auto"/>
        <w:left w:val="none" w:sz="0" w:space="0" w:color="auto"/>
        <w:bottom w:val="none" w:sz="0" w:space="0" w:color="auto"/>
        <w:right w:val="none" w:sz="0" w:space="0" w:color="auto"/>
      </w:divBdr>
    </w:div>
    <w:div w:id="10110576">
      <w:bodyDiv w:val="1"/>
      <w:marLeft w:val="0"/>
      <w:marRight w:val="0"/>
      <w:marTop w:val="0"/>
      <w:marBottom w:val="0"/>
      <w:divBdr>
        <w:top w:val="none" w:sz="0" w:space="0" w:color="auto"/>
        <w:left w:val="none" w:sz="0" w:space="0" w:color="auto"/>
        <w:bottom w:val="none" w:sz="0" w:space="0" w:color="auto"/>
        <w:right w:val="none" w:sz="0" w:space="0" w:color="auto"/>
      </w:divBdr>
    </w:div>
    <w:div w:id="12079374">
      <w:bodyDiv w:val="1"/>
      <w:marLeft w:val="0"/>
      <w:marRight w:val="0"/>
      <w:marTop w:val="0"/>
      <w:marBottom w:val="0"/>
      <w:divBdr>
        <w:top w:val="none" w:sz="0" w:space="0" w:color="auto"/>
        <w:left w:val="none" w:sz="0" w:space="0" w:color="auto"/>
        <w:bottom w:val="none" w:sz="0" w:space="0" w:color="auto"/>
        <w:right w:val="none" w:sz="0" w:space="0" w:color="auto"/>
      </w:divBdr>
    </w:div>
    <w:div w:id="35281629">
      <w:bodyDiv w:val="1"/>
      <w:marLeft w:val="0"/>
      <w:marRight w:val="0"/>
      <w:marTop w:val="0"/>
      <w:marBottom w:val="0"/>
      <w:divBdr>
        <w:top w:val="none" w:sz="0" w:space="0" w:color="auto"/>
        <w:left w:val="none" w:sz="0" w:space="0" w:color="auto"/>
        <w:bottom w:val="none" w:sz="0" w:space="0" w:color="auto"/>
        <w:right w:val="none" w:sz="0" w:space="0" w:color="auto"/>
      </w:divBdr>
    </w:div>
    <w:div w:id="40373501">
      <w:bodyDiv w:val="1"/>
      <w:marLeft w:val="0"/>
      <w:marRight w:val="0"/>
      <w:marTop w:val="0"/>
      <w:marBottom w:val="0"/>
      <w:divBdr>
        <w:top w:val="none" w:sz="0" w:space="0" w:color="auto"/>
        <w:left w:val="none" w:sz="0" w:space="0" w:color="auto"/>
        <w:bottom w:val="none" w:sz="0" w:space="0" w:color="auto"/>
        <w:right w:val="none" w:sz="0" w:space="0" w:color="auto"/>
      </w:divBdr>
      <w:divsChild>
        <w:div w:id="52893113">
          <w:marLeft w:val="0"/>
          <w:marRight w:val="0"/>
          <w:marTop w:val="0"/>
          <w:marBottom w:val="0"/>
          <w:divBdr>
            <w:top w:val="none" w:sz="0" w:space="0" w:color="auto"/>
            <w:left w:val="none" w:sz="0" w:space="0" w:color="auto"/>
            <w:bottom w:val="none" w:sz="0" w:space="0" w:color="auto"/>
            <w:right w:val="none" w:sz="0" w:space="0" w:color="auto"/>
          </w:divBdr>
        </w:div>
        <w:div w:id="180553050">
          <w:marLeft w:val="0"/>
          <w:marRight w:val="0"/>
          <w:marTop w:val="0"/>
          <w:marBottom w:val="0"/>
          <w:divBdr>
            <w:top w:val="none" w:sz="0" w:space="0" w:color="auto"/>
            <w:left w:val="none" w:sz="0" w:space="0" w:color="auto"/>
            <w:bottom w:val="none" w:sz="0" w:space="0" w:color="auto"/>
            <w:right w:val="none" w:sz="0" w:space="0" w:color="auto"/>
          </w:divBdr>
        </w:div>
        <w:div w:id="502356534">
          <w:marLeft w:val="0"/>
          <w:marRight w:val="0"/>
          <w:marTop w:val="0"/>
          <w:marBottom w:val="0"/>
          <w:divBdr>
            <w:top w:val="none" w:sz="0" w:space="0" w:color="auto"/>
            <w:left w:val="none" w:sz="0" w:space="0" w:color="auto"/>
            <w:bottom w:val="none" w:sz="0" w:space="0" w:color="auto"/>
            <w:right w:val="none" w:sz="0" w:space="0" w:color="auto"/>
          </w:divBdr>
        </w:div>
        <w:div w:id="1038235091">
          <w:marLeft w:val="0"/>
          <w:marRight w:val="0"/>
          <w:marTop w:val="0"/>
          <w:marBottom w:val="0"/>
          <w:divBdr>
            <w:top w:val="none" w:sz="0" w:space="0" w:color="auto"/>
            <w:left w:val="none" w:sz="0" w:space="0" w:color="auto"/>
            <w:bottom w:val="none" w:sz="0" w:space="0" w:color="auto"/>
            <w:right w:val="none" w:sz="0" w:space="0" w:color="auto"/>
          </w:divBdr>
        </w:div>
        <w:div w:id="1144783579">
          <w:marLeft w:val="0"/>
          <w:marRight w:val="0"/>
          <w:marTop w:val="0"/>
          <w:marBottom w:val="0"/>
          <w:divBdr>
            <w:top w:val="none" w:sz="0" w:space="0" w:color="auto"/>
            <w:left w:val="none" w:sz="0" w:space="0" w:color="auto"/>
            <w:bottom w:val="none" w:sz="0" w:space="0" w:color="auto"/>
            <w:right w:val="none" w:sz="0" w:space="0" w:color="auto"/>
          </w:divBdr>
        </w:div>
        <w:div w:id="1178500065">
          <w:marLeft w:val="0"/>
          <w:marRight w:val="0"/>
          <w:marTop w:val="0"/>
          <w:marBottom w:val="0"/>
          <w:divBdr>
            <w:top w:val="none" w:sz="0" w:space="0" w:color="auto"/>
            <w:left w:val="none" w:sz="0" w:space="0" w:color="auto"/>
            <w:bottom w:val="none" w:sz="0" w:space="0" w:color="auto"/>
            <w:right w:val="none" w:sz="0" w:space="0" w:color="auto"/>
          </w:divBdr>
        </w:div>
        <w:div w:id="1438476629">
          <w:marLeft w:val="0"/>
          <w:marRight w:val="0"/>
          <w:marTop w:val="0"/>
          <w:marBottom w:val="0"/>
          <w:divBdr>
            <w:top w:val="none" w:sz="0" w:space="0" w:color="auto"/>
            <w:left w:val="none" w:sz="0" w:space="0" w:color="auto"/>
            <w:bottom w:val="none" w:sz="0" w:space="0" w:color="auto"/>
            <w:right w:val="none" w:sz="0" w:space="0" w:color="auto"/>
          </w:divBdr>
        </w:div>
        <w:div w:id="1539122721">
          <w:marLeft w:val="0"/>
          <w:marRight w:val="0"/>
          <w:marTop w:val="0"/>
          <w:marBottom w:val="0"/>
          <w:divBdr>
            <w:top w:val="none" w:sz="0" w:space="0" w:color="auto"/>
            <w:left w:val="none" w:sz="0" w:space="0" w:color="auto"/>
            <w:bottom w:val="none" w:sz="0" w:space="0" w:color="auto"/>
            <w:right w:val="none" w:sz="0" w:space="0" w:color="auto"/>
          </w:divBdr>
        </w:div>
        <w:div w:id="1698965965">
          <w:marLeft w:val="0"/>
          <w:marRight w:val="0"/>
          <w:marTop w:val="0"/>
          <w:marBottom w:val="0"/>
          <w:divBdr>
            <w:top w:val="none" w:sz="0" w:space="0" w:color="auto"/>
            <w:left w:val="none" w:sz="0" w:space="0" w:color="auto"/>
            <w:bottom w:val="none" w:sz="0" w:space="0" w:color="auto"/>
            <w:right w:val="none" w:sz="0" w:space="0" w:color="auto"/>
          </w:divBdr>
        </w:div>
        <w:div w:id="1923294279">
          <w:marLeft w:val="0"/>
          <w:marRight w:val="0"/>
          <w:marTop w:val="0"/>
          <w:marBottom w:val="0"/>
          <w:divBdr>
            <w:top w:val="none" w:sz="0" w:space="0" w:color="auto"/>
            <w:left w:val="none" w:sz="0" w:space="0" w:color="auto"/>
            <w:bottom w:val="none" w:sz="0" w:space="0" w:color="auto"/>
            <w:right w:val="none" w:sz="0" w:space="0" w:color="auto"/>
          </w:divBdr>
        </w:div>
      </w:divsChild>
    </w:div>
    <w:div w:id="45181759">
      <w:bodyDiv w:val="1"/>
      <w:marLeft w:val="0"/>
      <w:marRight w:val="0"/>
      <w:marTop w:val="0"/>
      <w:marBottom w:val="0"/>
      <w:divBdr>
        <w:top w:val="none" w:sz="0" w:space="0" w:color="auto"/>
        <w:left w:val="none" w:sz="0" w:space="0" w:color="auto"/>
        <w:bottom w:val="none" w:sz="0" w:space="0" w:color="auto"/>
        <w:right w:val="none" w:sz="0" w:space="0" w:color="auto"/>
      </w:divBdr>
    </w:div>
    <w:div w:id="59669384">
      <w:bodyDiv w:val="1"/>
      <w:marLeft w:val="0"/>
      <w:marRight w:val="0"/>
      <w:marTop w:val="0"/>
      <w:marBottom w:val="0"/>
      <w:divBdr>
        <w:top w:val="none" w:sz="0" w:space="0" w:color="auto"/>
        <w:left w:val="none" w:sz="0" w:space="0" w:color="auto"/>
        <w:bottom w:val="none" w:sz="0" w:space="0" w:color="auto"/>
        <w:right w:val="none" w:sz="0" w:space="0" w:color="auto"/>
      </w:divBdr>
    </w:div>
    <w:div w:id="60832161">
      <w:bodyDiv w:val="1"/>
      <w:marLeft w:val="0"/>
      <w:marRight w:val="0"/>
      <w:marTop w:val="0"/>
      <w:marBottom w:val="0"/>
      <w:divBdr>
        <w:top w:val="none" w:sz="0" w:space="0" w:color="auto"/>
        <w:left w:val="none" w:sz="0" w:space="0" w:color="auto"/>
        <w:bottom w:val="none" w:sz="0" w:space="0" w:color="auto"/>
        <w:right w:val="none" w:sz="0" w:space="0" w:color="auto"/>
      </w:divBdr>
    </w:div>
    <w:div w:id="61878283">
      <w:bodyDiv w:val="1"/>
      <w:marLeft w:val="0"/>
      <w:marRight w:val="0"/>
      <w:marTop w:val="0"/>
      <w:marBottom w:val="0"/>
      <w:divBdr>
        <w:top w:val="none" w:sz="0" w:space="0" w:color="auto"/>
        <w:left w:val="none" w:sz="0" w:space="0" w:color="auto"/>
        <w:bottom w:val="none" w:sz="0" w:space="0" w:color="auto"/>
        <w:right w:val="none" w:sz="0" w:space="0" w:color="auto"/>
      </w:divBdr>
    </w:div>
    <w:div w:id="65955477">
      <w:bodyDiv w:val="1"/>
      <w:marLeft w:val="0"/>
      <w:marRight w:val="0"/>
      <w:marTop w:val="0"/>
      <w:marBottom w:val="0"/>
      <w:divBdr>
        <w:top w:val="none" w:sz="0" w:space="0" w:color="auto"/>
        <w:left w:val="none" w:sz="0" w:space="0" w:color="auto"/>
        <w:bottom w:val="none" w:sz="0" w:space="0" w:color="auto"/>
        <w:right w:val="none" w:sz="0" w:space="0" w:color="auto"/>
      </w:divBdr>
    </w:div>
    <w:div w:id="70658817">
      <w:bodyDiv w:val="1"/>
      <w:marLeft w:val="0"/>
      <w:marRight w:val="0"/>
      <w:marTop w:val="0"/>
      <w:marBottom w:val="0"/>
      <w:divBdr>
        <w:top w:val="none" w:sz="0" w:space="0" w:color="auto"/>
        <w:left w:val="none" w:sz="0" w:space="0" w:color="auto"/>
        <w:bottom w:val="none" w:sz="0" w:space="0" w:color="auto"/>
        <w:right w:val="none" w:sz="0" w:space="0" w:color="auto"/>
      </w:divBdr>
    </w:div>
    <w:div w:id="76678235">
      <w:bodyDiv w:val="1"/>
      <w:marLeft w:val="0"/>
      <w:marRight w:val="0"/>
      <w:marTop w:val="0"/>
      <w:marBottom w:val="0"/>
      <w:divBdr>
        <w:top w:val="none" w:sz="0" w:space="0" w:color="auto"/>
        <w:left w:val="none" w:sz="0" w:space="0" w:color="auto"/>
        <w:bottom w:val="none" w:sz="0" w:space="0" w:color="auto"/>
        <w:right w:val="none" w:sz="0" w:space="0" w:color="auto"/>
      </w:divBdr>
    </w:div>
    <w:div w:id="79959009">
      <w:bodyDiv w:val="1"/>
      <w:marLeft w:val="0"/>
      <w:marRight w:val="0"/>
      <w:marTop w:val="0"/>
      <w:marBottom w:val="0"/>
      <w:divBdr>
        <w:top w:val="none" w:sz="0" w:space="0" w:color="auto"/>
        <w:left w:val="none" w:sz="0" w:space="0" w:color="auto"/>
        <w:bottom w:val="none" w:sz="0" w:space="0" w:color="auto"/>
        <w:right w:val="none" w:sz="0" w:space="0" w:color="auto"/>
      </w:divBdr>
    </w:div>
    <w:div w:id="99959760">
      <w:bodyDiv w:val="1"/>
      <w:marLeft w:val="0"/>
      <w:marRight w:val="0"/>
      <w:marTop w:val="0"/>
      <w:marBottom w:val="0"/>
      <w:divBdr>
        <w:top w:val="none" w:sz="0" w:space="0" w:color="auto"/>
        <w:left w:val="none" w:sz="0" w:space="0" w:color="auto"/>
        <w:bottom w:val="none" w:sz="0" w:space="0" w:color="auto"/>
        <w:right w:val="none" w:sz="0" w:space="0" w:color="auto"/>
      </w:divBdr>
    </w:div>
    <w:div w:id="122693154">
      <w:bodyDiv w:val="1"/>
      <w:marLeft w:val="0"/>
      <w:marRight w:val="0"/>
      <w:marTop w:val="0"/>
      <w:marBottom w:val="0"/>
      <w:divBdr>
        <w:top w:val="none" w:sz="0" w:space="0" w:color="auto"/>
        <w:left w:val="none" w:sz="0" w:space="0" w:color="auto"/>
        <w:bottom w:val="none" w:sz="0" w:space="0" w:color="auto"/>
        <w:right w:val="none" w:sz="0" w:space="0" w:color="auto"/>
      </w:divBdr>
    </w:div>
    <w:div w:id="141119484">
      <w:bodyDiv w:val="1"/>
      <w:marLeft w:val="0"/>
      <w:marRight w:val="0"/>
      <w:marTop w:val="0"/>
      <w:marBottom w:val="0"/>
      <w:divBdr>
        <w:top w:val="none" w:sz="0" w:space="0" w:color="auto"/>
        <w:left w:val="none" w:sz="0" w:space="0" w:color="auto"/>
        <w:bottom w:val="none" w:sz="0" w:space="0" w:color="auto"/>
        <w:right w:val="none" w:sz="0" w:space="0" w:color="auto"/>
      </w:divBdr>
    </w:div>
    <w:div w:id="146020134">
      <w:bodyDiv w:val="1"/>
      <w:marLeft w:val="0"/>
      <w:marRight w:val="0"/>
      <w:marTop w:val="0"/>
      <w:marBottom w:val="0"/>
      <w:divBdr>
        <w:top w:val="none" w:sz="0" w:space="0" w:color="auto"/>
        <w:left w:val="none" w:sz="0" w:space="0" w:color="auto"/>
        <w:bottom w:val="none" w:sz="0" w:space="0" w:color="auto"/>
        <w:right w:val="none" w:sz="0" w:space="0" w:color="auto"/>
      </w:divBdr>
    </w:div>
    <w:div w:id="156925355">
      <w:bodyDiv w:val="1"/>
      <w:marLeft w:val="0"/>
      <w:marRight w:val="0"/>
      <w:marTop w:val="0"/>
      <w:marBottom w:val="0"/>
      <w:divBdr>
        <w:top w:val="none" w:sz="0" w:space="0" w:color="auto"/>
        <w:left w:val="none" w:sz="0" w:space="0" w:color="auto"/>
        <w:bottom w:val="none" w:sz="0" w:space="0" w:color="auto"/>
        <w:right w:val="none" w:sz="0" w:space="0" w:color="auto"/>
      </w:divBdr>
    </w:div>
    <w:div w:id="160705264">
      <w:bodyDiv w:val="1"/>
      <w:marLeft w:val="0"/>
      <w:marRight w:val="0"/>
      <w:marTop w:val="0"/>
      <w:marBottom w:val="0"/>
      <w:divBdr>
        <w:top w:val="none" w:sz="0" w:space="0" w:color="auto"/>
        <w:left w:val="none" w:sz="0" w:space="0" w:color="auto"/>
        <w:bottom w:val="none" w:sz="0" w:space="0" w:color="auto"/>
        <w:right w:val="none" w:sz="0" w:space="0" w:color="auto"/>
      </w:divBdr>
    </w:div>
    <w:div w:id="173226293">
      <w:bodyDiv w:val="1"/>
      <w:marLeft w:val="0"/>
      <w:marRight w:val="0"/>
      <w:marTop w:val="0"/>
      <w:marBottom w:val="0"/>
      <w:divBdr>
        <w:top w:val="none" w:sz="0" w:space="0" w:color="auto"/>
        <w:left w:val="none" w:sz="0" w:space="0" w:color="auto"/>
        <w:bottom w:val="none" w:sz="0" w:space="0" w:color="auto"/>
        <w:right w:val="none" w:sz="0" w:space="0" w:color="auto"/>
      </w:divBdr>
    </w:div>
    <w:div w:id="179127700">
      <w:bodyDiv w:val="1"/>
      <w:marLeft w:val="0"/>
      <w:marRight w:val="0"/>
      <w:marTop w:val="0"/>
      <w:marBottom w:val="0"/>
      <w:divBdr>
        <w:top w:val="none" w:sz="0" w:space="0" w:color="auto"/>
        <w:left w:val="none" w:sz="0" w:space="0" w:color="auto"/>
        <w:bottom w:val="none" w:sz="0" w:space="0" w:color="auto"/>
        <w:right w:val="none" w:sz="0" w:space="0" w:color="auto"/>
      </w:divBdr>
    </w:div>
    <w:div w:id="179439417">
      <w:bodyDiv w:val="1"/>
      <w:marLeft w:val="0"/>
      <w:marRight w:val="0"/>
      <w:marTop w:val="0"/>
      <w:marBottom w:val="0"/>
      <w:divBdr>
        <w:top w:val="none" w:sz="0" w:space="0" w:color="auto"/>
        <w:left w:val="none" w:sz="0" w:space="0" w:color="auto"/>
        <w:bottom w:val="none" w:sz="0" w:space="0" w:color="auto"/>
        <w:right w:val="none" w:sz="0" w:space="0" w:color="auto"/>
      </w:divBdr>
    </w:div>
    <w:div w:id="188884082">
      <w:bodyDiv w:val="1"/>
      <w:marLeft w:val="0"/>
      <w:marRight w:val="0"/>
      <w:marTop w:val="0"/>
      <w:marBottom w:val="0"/>
      <w:divBdr>
        <w:top w:val="none" w:sz="0" w:space="0" w:color="auto"/>
        <w:left w:val="none" w:sz="0" w:space="0" w:color="auto"/>
        <w:bottom w:val="none" w:sz="0" w:space="0" w:color="auto"/>
        <w:right w:val="none" w:sz="0" w:space="0" w:color="auto"/>
      </w:divBdr>
    </w:div>
    <w:div w:id="194271708">
      <w:bodyDiv w:val="1"/>
      <w:marLeft w:val="0"/>
      <w:marRight w:val="0"/>
      <w:marTop w:val="0"/>
      <w:marBottom w:val="0"/>
      <w:divBdr>
        <w:top w:val="none" w:sz="0" w:space="0" w:color="auto"/>
        <w:left w:val="none" w:sz="0" w:space="0" w:color="auto"/>
        <w:bottom w:val="none" w:sz="0" w:space="0" w:color="auto"/>
        <w:right w:val="none" w:sz="0" w:space="0" w:color="auto"/>
      </w:divBdr>
    </w:div>
    <w:div w:id="201133936">
      <w:bodyDiv w:val="1"/>
      <w:marLeft w:val="0"/>
      <w:marRight w:val="0"/>
      <w:marTop w:val="0"/>
      <w:marBottom w:val="0"/>
      <w:divBdr>
        <w:top w:val="none" w:sz="0" w:space="0" w:color="auto"/>
        <w:left w:val="none" w:sz="0" w:space="0" w:color="auto"/>
        <w:bottom w:val="none" w:sz="0" w:space="0" w:color="auto"/>
        <w:right w:val="none" w:sz="0" w:space="0" w:color="auto"/>
      </w:divBdr>
    </w:div>
    <w:div w:id="205680769">
      <w:bodyDiv w:val="1"/>
      <w:marLeft w:val="0"/>
      <w:marRight w:val="0"/>
      <w:marTop w:val="0"/>
      <w:marBottom w:val="0"/>
      <w:divBdr>
        <w:top w:val="none" w:sz="0" w:space="0" w:color="auto"/>
        <w:left w:val="none" w:sz="0" w:space="0" w:color="auto"/>
        <w:bottom w:val="none" w:sz="0" w:space="0" w:color="auto"/>
        <w:right w:val="none" w:sz="0" w:space="0" w:color="auto"/>
      </w:divBdr>
    </w:div>
    <w:div w:id="211818192">
      <w:bodyDiv w:val="1"/>
      <w:marLeft w:val="0"/>
      <w:marRight w:val="0"/>
      <w:marTop w:val="0"/>
      <w:marBottom w:val="0"/>
      <w:divBdr>
        <w:top w:val="none" w:sz="0" w:space="0" w:color="auto"/>
        <w:left w:val="none" w:sz="0" w:space="0" w:color="auto"/>
        <w:bottom w:val="none" w:sz="0" w:space="0" w:color="auto"/>
        <w:right w:val="none" w:sz="0" w:space="0" w:color="auto"/>
      </w:divBdr>
    </w:div>
    <w:div w:id="254637239">
      <w:bodyDiv w:val="1"/>
      <w:marLeft w:val="0"/>
      <w:marRight w:val="0"/>
      <w:marTop w:val="0"/>
      <w:marBottom w:val="0"/>
      <w:divBdr>
        <w:top w:val="none" w:sz="0" w:space="0" w:color="auto"/>
        <w:left w:val="none" w:sz="0" w:space="0" w:color="auto"/>
        <w:bottom w:val="none" w:sz="0" w:space="0" w:color="auto"/>
        <w:right w:val="none" w:sz="0" w:space="0" w:color="auto"/>
      </w:divBdr>
    </w:div>
    <w:div w:id="262304479">
      <w:bodyDiv w:val="1"/>
      <w:marLeft w:val="0"/>
      <w:marRight w:val="0"/>
      <w:marTop w:val="0"/>
      <w:marBottom w:val="0"/>
      <w:divBdr>
        <w:top w:val="none" w:sz="0" w:space="0" w:color="auto"/>
        <w:left w:val="none" w:sz="0" w:space="0" w:color="auto"/>
        <w:bottom w:val="none" w:sz="0" w:space="0" w:color="auto"/>
        <w:right w:val="none" w:sz="0" w:space="0" w:color="auto"/>
      </w:divBdr>
    </w:div>
    <w:div w:id="269046649">
      <w:bodyDiv w:val="1"/>
      <w:marLeft w:val="0"/>
      <w:marRight w:val="0"/>
      <w:marTop w:val="0"/>
      <w:marBottom w:val="0"/>
      <w:divBdr>
        <w:top w:val="none" w:sz="0" w:space="0" w:color="auto"/>
        <w:left w:val="none" w:sz="0" w:space="0" w:color="auto"/>
        <w:bottom w:val="none" w:sz="0" w:space="0" w:color="auto"/>
        <w:right w:val="none" w:sz="0" w:space="0" w:color="auto"/>
      </w:divBdr>
    </w:div>
    <w:div w:id="298997343">
      <w:bodyDiv w:val="1"/>
      <w:marLeft w:val="0"/>
      <w:marRight w:val="0"/>
      <w:marTop w:val="0"/>
      <w:marBottom w:val="0"/>
      <w:divBdr>
        <w:top w:val="none" w:sz="0" w:space="0" w:color="auto"/>
        <w:left w:val="none" w:sz="0" w:space="0" w:color="auto"/>
        <w:bottom w:val="none" w:sz="0" w:space="0" w:color="auto"/>
        <w:right w:val="none" w:sz="0" w:space="0" w:color="auto"/>
      </w:divBdr>
    </w:div>
    <w:div w:id="325019278">
      <w:bodyDiv w:val="1"/>
      <w:marLeft w:val="0"/>
      <w:marRight w:val="0"/>
      <w:marTop w:val="0"/>
      <w:marBottom w:val="0"/>
      <w:divBdr>
        <w:top w:val="none" w:sz="0" w:space="0" w:color="auto"/>
        <w:left w:val="none" w:sz="0" w:space="0" w:color="auto"/>
        <w:bottom w:val="none" w:sz="0" w:space="0" w:color="auto"/>
        <w:right w:val="none" w:sz="0" w:space="0" w:color="auto"/>
      </w:divBdr>
    </w:div>
    <w:div w:id="343019260">
      <w:bodyDiv w:val="1"/>
      <w:marLeft w:val="0"/>
      <w:marRight w:val="0"/>
      <w:marTop w:val="0"/>
      <w:marBottom w:val="0"/>
      <w:divBdr>
        <w:top w:val="none" w:sz="0" w:space="0" w:color="auto"/>
        <w:left w:val="none" w:sz="0" w:space="0" w:color="auto"/>
        <w:bottom w:val="none" w:sz="0" w:space="0" w:color="auto"/>
        <w:right w:val="none" w:sz="0" w:space="0" w:color="auto"/>
      </w:divBdr>
    </w:div>
    <w:div w:id="346100365">
      <w:bodyDiv w:val="1"/>
      <w:marLeft w:val="0"/>
      <w:marRight w:val="0"/>
      <w:marTop w:val="0"/>
      <w:marBottom w:val="0"/>
      <w:divBdr>
        <w:top w:val="none" w:sz="0" w:space="0" w:color="auto"/>
        <w:left w:val="none" w:sz="0" w:space="0" w:color="auto"/>
        <w:bottom w:val="none" w:sz="0" w:space="0" w:color="auto"/>
        <w:right w:val="none" w:sz="0" w:space="0" w:color="auto"/>
      </w:divBdr>
    </w:div>
    <w:div w:id="361977625">
      <w:bodyDiv w:val="1"/>
      <w:marLeft w:val="0"/>
      <w:marRight w:val="0"/>
      <w:marTop w:val="0"/>
      <w:marBottom w:val="0"/>
      <w:divBdr>
        <w:top w:val="none" w:sz="0" w:space="0" w:color="auto"/>
        <w:left w:val="none" w:sz="0" w:space="0" w:color="auto"/>
        <w:bottom w:val="none" w:sz="0" w:space="0" w:color="auto"/>
        <w:right w:val="none" w:sz="0" w:space="0" w:color="auto"/>
      </w:divBdr>
    </w:div>
    <w:div w:id="421726631">
      <w:bodyDiv w:val="1"/>
      <w:marLeft w:val="0"/>
      <w:marRight w:val="0"/>
      <w:marTop w:val="0"/>
      <w:marBottom w:val="0"/>
      <w:divBdr>
        <w:top w:val="none" w:sz="0" w:space="0" w:color="auto"/>
        <w:left w:val="none" w:sz="0" w:space="0" w:color="auto"/>
        <w:bottom w:val="none" w:sz="0" w:space="0" w:color="auto"/>
        <w:right w:val="none" w:sz="0" w:space="0" w:color="auto"/>
      </w:divBdr>
    </w:div>
    <w:div w:id="424227602">
      <w:bodyDiv w:val="1"/>
      <w:marLeft w:val="0"/>
      <w:marRight w:val="0"/>
      <w:marTop w:val="0"/>
      <w:marBottom w:val="0"/>
      <w:divBdr>
        <w:top w:val="none" w:sz="0" w:space="0" w:color="auto"/>
        <w:left w:val="none" w:sz="0" w:space="0" w:color="auto"/>
        <w:bottom w:val="none" w:sz="0" w:space="0" w:color="auto"/>
        <w:right w:val="none" w:sz="0" w:space="0" w:color="auto"/>
      </w:divBdr>
    </w:div>
    <w:div w:id="435446657">
      <w:bodyDiv w:val="1"/>
      <w:marLeft w:val="0"/>
      <w:marRight w:val="0"/>
      <w:marTop w:val="0"/>
      <w:marBottom w:val="0"/>
      <w:divBdr>
        <w:top w:val="none" w:sz="0" w:space="0" w:color="auto"/>
        <w:left w:val="none" w:sz="0" w:space="0" w:color="auto"/>
        <w:bottom w:val="none" w:sz="0" w:space="0" w:color="auto"/>
        <w:right w:val="none" w:sz="0" w:space="0" w:color="auto"/>
      </w:divBdr>
    </w:div>
    <w:div w:id="435564396">
      <w:bodyDiv w:val="1"/>
      <w:marLeft w:val="0"/>
      <w:marRight w:val="0"/>
      <w:marTop w:val="0"/>
      <w:marBottom w:val="0"/>
      <w:divBdr>
        <w:top w:val="none" w:sz="0" w:space="0" w:color="auto"/>
        <w:left w:val="none" w:sz="0" w:space="0" w:color="auto"/>
        <w:bottom w:val="none" w:sz="0" w:space="0" w:color="auto"/>
        <w:right w:val="none" w:sz="0" w:space="0" w:color="auto"/>
      </w:divBdr>
    </w:div>
    <w:div w:id="455560363">
      <w:bodyDiv w:val="1"/>
      <w:marLeft w:val="0"/>
      <w:marRight w:val="0"/>
      <w:marTop w:val="0"/>
      <w:marBottom w:val="0"/>
      <w:divBdr>
        <w:top w:val="none" w:sz="0" w:space="0" w:color="auto"/>
        <w:left w:val="none" w:sz="0" w:space="0" w:color="auto"/>
        <w:bottom w:val="none" w:sz="0" w:space="0" w:color="auto"/>
        <w:right w:val="none" w:sz="0" w:space="0" w:color="auto"/>
      </w:divBdr>
    </w:div>
    <w:div w:id="479929872">
      <w:bodyDiv w:val="1"/>
      <w:marLeft w:val="0"/>
      <w:marRight w:val="0"/>
      <w:marTop w:val="0"/>
      <w:marBottom w:val="0"/>
      <w:divBdr>
        <w:top w:val="none" w:sz="0" w:space="0" w:color="auto"/>
        <w:left w:val="none" w:sz="0" w:space="0" w:color="auto"/>
        <w:bottom w:val="none" w:sz="0" w:space="0" w:color="auto"/>
        <w:right w:val="none" w:sz="0" w:space="0" w:color="auto"/>
      </w:divBdr>
    </w:div>
    <w:div w:id="505900591">
      <w:bodyDiv w:val="1"/>
      <w:marLeft w:val="0"/>
      <w:marRight w:val="0"/>
      <w:marTop w:val="0"/>
      <w:marBottom w:val="0"/>
      <w:divBdr>
        <w:top w:val="none" w:sz="0" w:space="0" w:color="auto"/>
        <w:left w:val="none" w:sz="0" w:space="0" w:color="auto"/>
        <w:bottom w:val="none" w:sz="0" w:space="0" w:color="auto"/>
        <w:right w:val="none" w:sz="0" w:space="0" w:color="auto"/>
      </w:divBdr>
    </w:div>
    <w:div w:id="516382059">
      <w:bodyDiv w:val="1"/>
      <w:marLeft w:val="0"/>
      <w:marRight w:val="0"/>
      <w:marTop w:val="0"/>
      <w:marBottom w:val="0"/>
      <w:divBdr>
        <w:top w:val="none" w:sz="0" w:space="0" w:color="auto"/>
        <w:left w:val="none" w:sz="0" w:space="0" w:color="auto"/>
        <w:bottom w:val="none" w:sz="0" w:space="0" w:color="auto"/>
        <w:right w:val="none" w:sz="0" w:space="0" w:color="auto"/>
      </w:divBdr>
    </w:div>
    <w:div w:id="546839009">
      <w:bodyDiv w:val="1"/>
      <w:marLeft w:val="0"/>
      <w:marRight w:val="0"/>
      <w:marTop w:val="0"/>
      <w:marBottom w:val="0"/>
      <w:divBdr>
        <w:top w:val="none" w:sz="0" w:space="0" w:color="auto"/>
        <w:left w:val="none" w:sz="0" w:space="0" w:color="auto"/>
        <w:bottom w:val="none" w:sz="0" w:space="0" w:color="auto"/>
        <w:right w:val="none" w:sz="0" w:space="0" w:color="auto"/>
      </w:divBdr>
    </w:div>
    <w:div w:id="548106428">
      <w:bodyDiv w:val="1"/>
      <w:marLeft w:val="0"/>
      <w:marRight w:val="0"/>
      <w:marTop w:val="0"/>
      <w:marBottom w:val="0"/>
      <w:divBdr>
        <w:top w:val="none" w:sz="0" w:space="0" w:color="auto"/>
        <w:left w:val="none" w:sz="0" w:space="0" w:color="auto"/>
        <w:bottom w:val="none" w:sz="0" w:space="0" w:color="auto"/>
        <w:right w:val="none" w:sz="0" w:space="0" w:color="auto"/>
      </w:divBdr>
    </w:div>
    <w:div w:id="554701400">
      <w:bodyDiv w:val="1"/>
      <w:marLeft w:val="0"/>
      <w:marRight w:val="0"/>
      <w:marTop w:val="0"/>
      <w:marBottom w:val="0"/>
      <w:divBdr>
        <w:top w:val="none" w:sz="0" w:space="0" w:color="auto"/>
        <w:left w:val="none" w:sz="0" w:space="0" w:color="auto"/>
        <w:bottom w:val="none" w:sz="0" w:space="0" w:color="auto"/>
        <w:right w:val="none" w:sz="0" w:space="0" w:color="auto"/>
      </w:divBdr>
    </w:div>
    <w:div w:id="561717840">
      <w:bodyDiv w:val="1"/>
      <w:marLeft w:val="0"/>
      <w:marRight w:val="0"/>
      <w:marTop w:val="0"/>
      <w:marBottom w:val="0"/>
      <w:divBdr>
        <w:top w:val="none" w:sz="0" w:space="0" w:color="auto"/>
        <w:left w:val="none" w:sz="0" w:space="0" w:color="auto"/>
        <w:bottom w:val="none" w:sz="0" w:space="0" w:color="auto"/>
        <w:right w:val="none" w:sz="0" w:space="0" w:color="auto"/>
      </w:divBdr>
    </w:div>
    <w:div w:id="583493630">
      <w:bodyDiv w:val="1"/>
      <w:marLeft w:val="0"/>
      <w:marRight w:val="0"/>
      <w:marTop w:val="0"/>
      <w:marBottom w:val="0"/>
      <w:divBdr>
        <w:top w:val="none" w:sz="0" w:space="0" w:color="auto"/>
        <w:left w:val="none" w:sz="0" w:space="0" w:color="auto"/>
        <w:bottom w:val="none" w:sz="0" w:space="0" w:color="auto"/>
        <w:right w:val="none" w:sz="0" w:space="0" w:color="auto"/>
      </w:divBdr>
    </w:div>
    <w:div w:id="603003307">
      <w:bodyDiv w:val="1"/>
      <w:marLeft w:val="0"/>
      <w:marRight w:val="0"/>
      <w:marTop w:val="0"/>
      <w:marBottom w:val="0"/>
      <w:divBdr>
        <w:top w:val="none" w:sz="0" w:space="0" w:color="auto"/>
        <w:left w:val="none" w:sz="0" w:space="0" w:color="auto"/>
        <w:bottom w:val="none" w:sz="0" w:space="0" w:color="auto"/>
        <w:right w:val="none" w:sz="0" w:space="0" w:color="auto"/>
      </w:divBdr>
    </w:div>
    <w:div w:id="661658343">
      <w:bodyDiv w:val="1"/>
      <w:marLeft w:val="0"/>
      <w:marRight w:val="0"/>
      <w:marTop w:val="0"/>
      <w:marBottom w:val="0"/>
      <w:divBdr>
        <w:top w:val="none" w:sz="0" w:space="0" w:color="auto"/>
        <w:left w:val="none" w:sz="0" w:space="0" w:color="auto"/>
        <w:bottom w:val="none" w:sz="0" w:space="0" w:color="auto"/>
        <w:right w:val="none" w:sz="0" w:space="0" w:color="auto"/>
      </w:divBdr>
    </w:div>
    <w:div w:id="708603829">
      <w:bodyDiv w:val="1"/>
      <w:marLeft w:val="0"/>
      <w:marRight w:val="0"/>
      <w:marTop w:val="0"/>
      <w:marBottom w:val="0"/>
      <w:divBdr>
        <w:top w:val="none" w:sz="0" w:space="0" w:color="auto"/>
        <w:left w:val="none" w:sz="0" w:space="0" w:color="auto"/>
        <w:bottom w:val="none" w:sz="0" w:space="0" w:color="auto"/>
        <w:right w:val="none" w:sz="0" w:space="0" w:color="auto"/>
      </w:divBdr>
    </w:div>
    <w:div w:id="713238700">
      <w:bodyDiv w:val="1"/>
      <w:marLeft w:val="0"/>
      <w:marRight w:val="0"/>
      <w:marTop w:val="0"/>
      <w:marBottom w:val="0"/>
      <w:divBdr>
        <w:top w:val="none" w:sz="0" w:space="0" w:color="auto"/>
        <w:left w:val="none" w:sz="0" w:space="0" w:color="auto"/>
        <w:bottom w:val="none" w:sz="0" w:space="0" w:color="auto"/>
        <w:right w:val="none" w:sz="0" w:space="0" w:color="auto"/>
      </w:divBdr>
    </w:div>
    <w:div w:id="760418795">
      <w:bodyDiv w:val="1"/>
      <w:marLeft w:val="0"/>
      <w:marRight w:val="0"/>
      <w:marTop w:val="0"/>
      <w:marBottom w:val="0"/>
      <w:divBdr>
        <w:top w:val="none" w:sz="0" w:space="0" w:color="auto"/>
        <w:left w:val="none" w:sz="0" w:space="0" w:color="auto"/>
        <w:bottom w:val="none" w:sz="0" w:space="0" w:color="auto"/>
        <w:right w:val="none" w:sz="0" w:space="0" w:color="auto"/>
      </w:divBdr>
    </w:div>
    <w:div w:id="778373041">
      <w:bodyDiv w:val="1"/>
      <w:marLeft w:val="0"/>
      <w:marRight w:val="0"/>
      <w:marTop w:val="0"/>
      <w:marBottom w:val="0"/>
      <w:divBdr>
        <w:top w:val="none" w:sz="0" w:space="0" w:color="auto"/>
        <w:left w:val="none" w:sz="0" w:space="0" w:color="auto"/>
        <w:bottom w:val="none" w:sz="0" w:space="0" w:color="auto"/>
        <w:right w:val="none" w:sz="0" w:space="0" w:color="auto"/>
      </w:divBdr>
    </w:div>
    <w:div w:id="780760771">
      <w:bodyDiv w:val="1"/>
      <w:marLeft w:val="0"/>
      <w:marRight w:val="0"/>
      <w:marTop w:val="0"/>
      <w:marBottom w:val="0"/>
      <w:divBdr>
        <w:top w:val="none" w:sz="0" w:space="0" w:color="auto"/>
        <w:left w:val="none" w:sz="0" w:space="0" w:color="auto"/>
        <w:bottom w:val="none" w:sz="0" w:space="0" w:color="auto"/>
        <w:right w:val="none" w:sz="0" w:space="0" w:color="auto"/>
      </w:divBdr>
    </w:div>
    <w:div w:id="792332354">
      <w:bodyDiv w:val="1"/>
      <w:marLeft w:val="0"/>
      <w:marRight w:val="0"/>
      <w:marTop w:val="0"/>
      <w:marBottom w:val="0"/>
      <w:divBdr>
        <w:top w:val="none" w:sz="0" w:space="0" w:color="auto"/>
        <w:left w:val="none" w:sz="0" w:space="0" w:color="auto"/>
        <w:bottom w:val="none" w:sz="0" w:space="0" w:color="auto"/>
        <w:right w:val="none" w:sz="0" w:space="0" w:color="auto"/>
      </w:divBdr>
      <w:divsChild>
        <w:div w:id="821309399">
          <w:marLeft w:val="0"/>
          <w:marRight w:val="0"/>
          <w:marTop w:val="0"/>
          <w:marBottom w:val="0"/>
          <w:divBdr>
            <w:top w:val="none" w:sz="0" w:space="0" w:color="auto"/>
            <w:left w:val="none" w:sz="0" w:space="0" w:color="auto"/>
            <w:bottom w:val="none" w:sz="0" w:space="0" w:color="auto"/>
            <w:right w:val="none" w:sz="0" w:space="0" w:color="auto"/>
          </w:divBdr>
          <w:divsChild>
            <w:div w:id="1596867146">
              <w:marLeft w:val="0"/>
              <w:marRight w:val="0"/>
              <w:marTop w:val="0"/>
              <w:marBottom w:val="0"/>
              <w:divBdr>
                <w:top w:val="none" w:sz="0" w:space="0" w:color="auto"/>
                <w:left w:val="none" w:sz="0" w:space="0" w:color="auto"/>
                <w:bottom w:val="none" w:sz="0" w:space="0" w:color="auto"/>
                <w:right w:val="none" w:sz="0" w:space="0" w:color="auto"/>
              </w:divBdr>
              <w:divsChild>
                <w:div w:id="1193610023">
                  <w:marLeft w:val="0"/>
                  <w:marRight w:val="0"/>
                  <w:marTop w:val="0"/>
                  <w:marBottom w:val="0"/>
                  <w:divBdr>
                    <w:top w:val="none" w:sz="0" w:space="0" w:color="auto"/>
                    <w:left w:val="none" w:sz="0" w:space="0" w:color="auto"/>
                    <w:bottom w:val="none" w:sz="0" w:space="0" w:color="auto"/>
                    <w:right w:val="none" w:sz="0" w:space="0" w:color="auto"/>
                  </w:divBdr>
                  <w:divsChild>
                    <w:div w:id="577256174">
                      <w:marLeft w:val="0"/>
                      <w:marRight w:val="0"/>
                      <w:marTop w:val="0"/>
                      <w:marBottom w:val="0"/>
                      <w:divBdr>
                        <w:top w:val="none" w:sz="0" w:space="0" w:color="auto"/>
                        <w:left w:val="none" w:sz="0" w:space="0" w:color="auto"/>
                        <w:bottom w:val="none" w:sz="0" w:space="0" w:color="auto"/>
                        <w:right w:val="none" w:sz="0" w:space="0" w:color="auto"/>
                      </w:divBdr>
                      <w:divsChild>
                        <w:div w:id="1203202310">
                          <w:marLeft w:val="0"/>
                          <w:marRight w:val="0"/>
                          <w:marTop w:val="0"/>
                          <w:marBottom w:val="0"/>
                          <w:divBdr>
                            <w:top w:val="none" w:sz="0" w:space="0" w:color="auto"/>
                            <w:left w:val="none" w:sz="0" w:space="0" w:color="auto"/>
                            <w:bottom w:val="none" w:sz="0" w:space="0" w:color="auto"/>
                            <w:right w:val="none" w:sz="0" w:space="0" w:color="auto"/>
                          </w:divBdr>
                          <w:divsChild>
                            <w:div w:id="79526502">
                              <w:marLeft w:val="0"/>
                              <w:marRight w:val="300"/>
                              <w:marTop w:val="180"/>
                              <w:marBottom w:val="0"/>
                              <w:divBdr>
                                <w:top w:val="none" w:sz="0" w:space="0" w:color="auto"/>
                                <w:left w:val="none" w:sz="0" w:space="0" w:color="auto"/>
                                <w:bottom w:val="none" w:sz="0" w:space="0" w:color="auto"/>
                                <w:right w:val="none" w:sz="0" w:space="0" w:color="auto"/>
                              </w:divBdr>
                              <w:divsChild>
                                <w:div w:id="89620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8689566">
          <w:marLeft w:val="0"/>
          <w:marRight w:val="0"/>
          <w:marTop w:val="0"/>
          <w:marBottom w:val="0"/>
          <w:divBdr>
            <w:top w:val="none" w:sz="0" w:space="0" w:color="auto"/>
            <w:left w:val="none" w:sz="0" w:space="0" w:color="auto"/>
            <w:bottom w:val="none" w:sz="0" w:space="0" w:color="auto"/>
            <w:right w:val="none" w:sz="0" w:space="0" w:color="auto"/>
          </w:divBdr>
          <w:divsChild>
            <w:div w:id="2038459334">
              <w:marLeft w:val="0"/>
              <w:marRight w:val="0"/>
              <w:marTop w:val="0"/>
              <w:marBottom w:val="0"/>
              <w:divBdr>
                <w:top w:val="none" w:sz="0" w:space="0" w:color="auto"/>
                <w:left w:val="none" w:sz="0" w:space="0" w:color="auto"/>
                <w:bottom w:val="none" w:sz="0" w:space="0" w:color="auto"/>
                <w:right w:val="none" w:sz="0" w:space="0" w:color="auto"/>
              </w:divBdr>
              <w:divsChild>
                <w:div w:id="920287387">
                  <w:marLeft w:val="0"/>
                  <w:marRight w:val="0"/>
                  <w:marTop w:val="0"/>
                  <w:marBottom w:val="0"/>
                  <w:divBdr>
                    <w:top w:val="none" w:sz="0" w:space="0" w:color="auto"/>
                    <w:left w:val="none" w:sz="0" w:space="0" w:color="auto"/>
                    <w:bottom w:val="none" w:sz="0" w:space="0" w:color="auto"/>
                    <w:right w:val="none" w:sz="0" w:space="0" w:color="auto"/>
                  </w:divBdr>
                  <w:divsChild>
                    <w:div w:id="1620796311">
                      <w:marLeft w:val="0"/>
                      <w:marRight w:val="0"/>
                      <w:marTop w:val="0"/>
                      <w:marBottom w:val="0"/>
                      <w:divBdr>
                        <w:top w:val="none" w:sz="0" w:space="0" w:color="auto"/>
                        <w:left w:val="none" w:sz="0" w:space="0" w:color="auto"/>
                        <w:bottom w:val="none" w:sz="0" w:space="0" w:color="auto"/>
                        <w:right w:val="none" w:sz="0" w:space="0" w:color="auto"/>
                      </w:divBdr>
                      <w:divsChild>
                        <w:div w:id="134539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0611399">
      <w:bodyDiv w:val="1"/>
      <w:marLeft w:val="0"/>
      <w:marRight w:val="0"/>
      <w:marTop w:val="0"/>
      <w:marBottom w:val="0"/>
      <w:divBdr>
        <w:top w:val="none" w:sz="0" w:space="0" w:color="auto"/>
        <w:left w:val="none" w:sz="0" w:space="0" w:color="auto"/>
        <w:bottom w:val="none" w:sz="0" w:space="0" w:color="auto"/>
        <w:right w:val="none" w:sz="0" w:space="0" w:color="auto"/>
      </w:divBdr>
    </w:div>
    <w:div w:id="802964585">
      <w:bodyDiv w:val="1"/>
      <w:marLeft w:val="0"/>
      <w:marRight w:val="0"/>
      <w:marTop w:val="0"/>
      <w:marBottom w:val="0"/>
      <w:divBdr>
        <w:top w:val="none" w:sz="0" w:space="0" w:color="auto"/>
        <w:left w:val="none" w:sz="0" w:space="0" w:color="auto"/>
        <w:bottom w:val="none" w:sz="0" w:space="0" w:color="auto"/>
        <w:right w:val="none" w:sz="0" w:space="0" w:color="auto"/>
      </w:divBdr>
    </w:div>
    <w:div w:id="816262376">
      <w:bodyDiv w:val="1"/>
      <w:marLeft w:val="0"/>
      <w:marRight w:val="0"/>
      <w:marTop w:val="0"/>
      <w:marBottom w:val="0"/>
      <w:divBdr>
        <w:top w:val="none" w:sz="0" w:space="0" w:color="auto"/>
        <w:left w:val="none" w:sz="0" w:space="0" w:color="auto"/>
        <w:bottom w:val="none" w:sz="0" w:space="0" w:color="auto"/>
        <w:right w:val="none" w:sz="0" w:space="0" w:color="auto"/>
      </w:divBdr>
    </w:div>
    <w:div w:id="823544205">
      <w:bodyDiv w:val="1"/>
      <w:marLeft w:val="0"/>
      <w:marRight w:val="0"/>
      <w:marTop w:val="0"/>
      <w:marBottom w:val="0"/>
      <w:divBdr>
        <w:top w:val="none" w:sz="0" w:space="0" w:color="auto"/>
        <w:left w:val="none" w:sz="0" w:space="0" w:color="auto"/>
        <w:bottom w:val="none" w:sz="0" w:space="0" w:color="auto"/>
        <w:right w:val="none" w:sz="0" w:space="0" w:color="auto"/>
      </w:divBdr>
    </w:div>
    <w:div w:id="851576053">
      <w:bodyDiv w:val="1"/>
      <w:marLeft w:val="0"/>
      <w:marRight w:val="0"/>
      <w:marTop w:val="0"/>
      <w:marBottom w:val="0"/>
      <w:divBdr>
        <w:top w:val="none" w:sz="0" w:space="0" w:color="auto"/>
        <w:left w:val="none" w:sz="0" w:space="0" w:color="auto"/>
        <w:bottom w:val="none" w:sz="0" w:space="0" w:color="auto"/>
        <w:right w:val="none" w:sz="0" w:space="0" w:color="auto"/>
      </w:divBdr>
    </w:div>
    <w:div w:id="869759757">
      <w:bodyDiv w:val="1"/>
      <w:marLeft w:val="0"/>
      <w:marRight w:val="0"/>
      <w:marTop w:val="0"/>
      <w:marBottom w:val="0"/>
      <w:divBdr>
        <w:top w:val="none" w:sz="0" w:space="0" w:color="auto"/>
        <w:left w:val="none" w:sz="0" w:space="0" w:color="auto"/>
        <w:bottom w:val="none" w:sz="0" w:space="0" w:color="auto"/>
        <w:right w:val="none" w:sz="0" w:space="0" w:color="auto"/>
      </w:divBdr>
    </w:div>
    <w:div w:id="871501291">
      <w:bodyDiv w:val="1"/>
      <w:marLeft w:val="0"/>
      <w:marRight w:val="0"/>
      <w:marTop w:val="0"/>
      <w:marBottom w:val="0"/>
      <w:divBdr>
        <w:top w:val="none" w:sz="0" w:space="0" w:color="auto"/>
        <w:left w:val="none" w:sz="0" w:space="0" w:color="auto"/>
        <w:bottom w:val="none" w:sz="0" w:space="0" w:color="auto"/>
        <w:right w:val="none" w:sz="0" w:space="0" w:color="auto"/>
      </w:divBdr>
    </w:div>
    <w:div w:id="918756952">
      <w:bodyDiv w:val="1"/>
      <w:marLeft w:val="0"/>
      <w:marRight w:val="0"/>
      <w:marTop w:val="0"/>
      <w:marBottom w:val="0"/>
      <w:divBdr>
        <w:top w:val="none" w:sz="0" w:space="0" w:color="auto"/>
        <w:left w:val="none" w:sz="0" w:space="0" w:color="auto"/>
        <w:bottom w:val="none" w:sz="0" w:space="0" w:color="auto"/>
        <w:right w:val="none" w:sz="0" w:space="0" w:color="auto"/>
      </w:divBdr>
      <w:divsChild>
        <w:div w:id="394083380">
          <w:marLeft w:val="0"/>
          <w:marRight w:val="0"/>
          <w:marTop w:val="0"/>
          <w:marBottom w:val="0"/>
          <w:divBdr>
            <w:top w:val="none" w:sz="0" w:space="0" w:color="auto"/>
            <w:left w:val="none" w:sz="0" w:space="0" w:color="auto"/>
            <w:bottom w:val="none" w:sz="0" w:space="0" w:color="auto"/>
            <w:right w:val="none" w:sz="0" w:space="0" w:color="auto"/>
          </w:divBdr>
        </w:div>
        <w:div w:id="662273541">
          <w:marLeft w:val="0"/>
          <w:marRight w:val="0"/>
          <w:marTop w:val="0"/>
          <w:marBottom w:val="0"/>
          <w:divBdr>
            <w:top w:val="none" w:sz="0" w:space="0" w:color="auto"/>
            <w:left w:val="none" w:sz="0" w:space="0" w:color="auto"/>
            <w:bottom w:val="none" w:sz="0" w:space="0" w:color="auto"/>
            <w:right w:val="none" w:sz="0" w:space="0" w:color="auto"/>
          </w:divBdr>
        </w:div>
        <w:div w:id="776221367">
          <w:marLeft w:val="0"/>
          <w:marRight w:val="0"/>
          <w:marTop w:val="0"/>
          <w:marBottom w:val="0"/>
          <w:divBdr>
            <w:top w:val="none" w:sz="0" w:space="0" w:color="auto"/>
            <w:left w:val="none" w:sz="0" w:space="0" w:color="auto"/>
            <w:bottom w:val="none" w:sz="0" w:space="0" w:color="auto"/>
            <w:right w:val="none" w:sz="0" w:space="0" w:color="auto"/>
          </w:divBdr>
        </w:div>
        <w:div w:id="867723586">
          <w:marLeft w:val="0"/>
          <w:marRight w:val="0"/>
          <w:marTop w:val="0"/>
          <w:marBottom w:val="0"/>
          <w:divBdr>
            <w:top w:val="none" w:sz="0" w:space="0" w:color="auto"/>
            <w:left w:val="none" w:sz="0" w:space="0" w:color="auto"/>
            <w:bottom w:val="none" w:sz="0" w:space="0" w:color="auto"/>
            <w:right w:val="none" w:sz="0" w:space="0" w:color="auto"/>
          </w:divBdr>
        </w:div>
        <w:div w:id="908924228">
          <w:marLeft w:val="0"/>
          <w:marRight w:val="0"/>
          <w:marTop w:val="0"/>
          <w:marBottom w:val="0"/>
          <w:divBdr>
            <w:top w:val="none" w:sz="0" w:space="0" w:color="auto"/>
            <w:left w:val="none" w:sz="0" w:space="0" w:color="auto"/>
            <w:bottom w:val="none" w:sz="0" w:space="0" w:color="auto"/>
            <w:right w:val="none" w:sz="0" w:space="0" w:color="auto"/>
          </w:divBdr>
        </w:div>
        <w:div w:id="964197821">
          <w:marLeft w:val="0"/>
          <w:marRight w:val="0"/>
          <w:marTop w:val="0"/>
          <w:marBottom w:val="0"/>
          <w:divBdr>
            <w:top w:val="none" w:sz="0" w:space="0" w:color="auto"/>
            <w:left w:val="none" w:sz="0" w:space="0" w:color="auto"/>
            <w:bottom w:val="none" w:sz="0" w:space="0" w:color="auto"/>
            <w:right w:val="none" w:sz="0" w:space="0" w:color="auto"/>
          </w:divBdr>
        </w:div>
        <w:div w:id="1230186903">
          <w:marLeft w:val="0"/>
          <w:marRight w:val="0"/>
          <w:marTop w:val="0"/>
          <w:marBottom w:val="0"/>
          <w:divBdr>
            <w:top w:val="none" w:sz="0" w:space="0" w:color="auto"/>
            <w:left w:val="none" w:sz="0" w:space="0" w:color="auto"/>
            <w:bottom w:val="none" w:sz="0" w:space="0" w:color="auto"/>
            <w:right w:val="none" w:sz="0" w:space="0" w:color="auto"/>
          </w:divBdr>
        </w:div>
        <w:div w:id="1418090028">
          <w:marLeft w:val="0"/>
          <w:marRight w:val="0"/>
          <w:marTop w:val="0"/>
          <w:marBottom w:val="0"/>
          <w:divBdr>
            <w:top w:val="none" w:sz="0" w:space="0" w:color="auto"/>
            <w:left w:val="none" w:sz="0" w:space="0" w:color="auto"/>
            <w:bottom w:val="none" w:sz="0" w:space="0" w:color="auto"/>
            <w:right w:val="none" w:sz="0" w:space="0" w:color="auto"/>
          </w:divBdr>
        </w:div>
        <w:div w:id="1532457377">
          <w:marLeft w:val="0"/>
          <w:marRight w:val="0"/>
          <w:marTop w:val="0"/>
          <w:marBottom w:val="0"/>
          <w:divBdr>
            <w:top w:val="none" w:sz="0" w:space="0" w:color="auto"/>
            <w:left w:val="none" w:sz="0" w:space="0" w:color="auto"/>
            <w:bottom w:val="none" w:sz="0" w:space="0" w:color="auto"/>
            <w:right w:val="none" w:sz="0" w:space="0" w:color="auto"/>
          </w:divBdr>
        </w:div>
        <w:div w:id="1622297592">
          <w:marLeft w:val="0"/>
          <w:marRight w:val="0"/>
          <w:marTop w:val="0"/>
          <w:marBottom w:val="0"/>
          <w:divBdr>
            <w:top w:val="none" w:sz="0" w:space="0" w:color="auto"/>
            <w:left w:val="none" w:sz="0" w:space="0" w:color="auto"/>
            <w:bottom w:val="none" w:sz="0" w:space="0" w:color="auto"/>
            <w:right w:val="none" w:sz="0" w:space="0" w:color="auto"/>
          </w:divBdr>
        </w:div>
        <w:div w:id="1909923851">
          <w:marLeft w:val="0"/>
          <w:marRight w:val="0"/>
          <w:marTop w:val="0"/>
          <w:marBottom w:val="0"/>
          <w:divBdr>
            <w:top w:val="none" w:sz="0" w:space="0" w:color="auto"/>
            <w:left w:val="none" w:sz="0" w:space="0" w:color="auto"/>
            <w:bottom w:val="none" w:sz="0" w:space="0" w:color="auto"/>
            <w:right w:val="none" w:sz="0" w:space="0" w:color="auto"/>
          </w:divBdr>
        </w:div>
        <w:div w:id="1963460316">
          <w:marLeft w:val="0"/>
          <w:marRight w:val="0"/>
          <w:marTop w:val="0"/>
          <w:marBottom w:val="0"/>
          <w:divBdr>
            <w:top w:val="none" w:sz="0" w:space="0" w:color="auto"/>
            <w:left w:val="none" w:sz="0" w:space="0" w:color="auto"/>
            <w:bottom w:val="none" w:sz="0" w:space="0" w:color="auto"/>
            <w:right w:val="none" w:sz="0" w:space="0" w:color="auto"/>
          </w:divBdr>
        </w:div>
      </w:divsChild>
    </w:div>
    <w:div w:id="921256794">
      <w:bodyDiv w:val="1"/>
      <w:marLeft w:val="0"/>
      <w:marRight w:val="0"/>
      <w:marTop w:val="0"/>
      <w:marBottom w:val="0"/>
      <w:divBdr>
        <w:top w:val="none" w:sz="0" w:space="0" w:color="auto"/>
        <w:left w:val="none" w:sz="0" w:space="0" w:color="auto"/>
        <w:bottom w:val="none" w:sz="0" w:space="0" w:color="auto"/>
        <w:right w:val="none" w:sz="0" w:space="0" w:color="auto"/>
      </w:divBdr>
    </w:div>
    <w:div w:id="925263591">
      <w:bodyDiv w:val="1"/>
      <w:marLeft w:val="0"/>
      <w:marRight w:val="0"/>
      <w:marTop w:val="0"/>
      <w:marBottom w:val="0"/>
      <w:divBdr>
        <w:top w:val="none" w:sz="0" w:space="0" w:color="auto"/>
        <w:left w:val="none" w:sz="0" w:space="0" w:color="auto"/>
        <w:bottom w:val="none" w:sz="0" w:space="0" w:color="auto"/>
        <w:right w:val="none" w:sz="0" w:space="0" w:color="auto"/>
      </w:divBdr>
    </w:div>
    <w:div w:id="968432774">
      <w:bodyDiv w:val="1"/>
      <w:marLeft w:val="0"/>
      <w:marRight w:val="0"/>
      <w:marTop w:val="0"/>
      <w:marBottom w:val="0"/>
      <w:divBdr>
        <w:top w:val="none" w:sz="0" w:space="0" w:color="auto"/>
        <w:left w:val="none" w:sz="0" w:space="0" w:color="auto"/>
        <w:bottom w:val="none" w:sz="0" w:space="0" w:color="auto"/>
        <w:right w:val="none" w:sz="0" w:space="0" w:color="auto"/>
      </w:divBdr>
      <w:divsChild>
        <w:div w:id="15081749">
          <w:marLeft w:val="0"/>
          <w:marRight w:val="0"/>
          <w:marTop w:val="0"/>
          <w:marBottom w:val="0"/>
          <w:divBdr>
            <w:top w:val="none" w:sz="0" w:space="0" w:color="auto"/>
            <w:left w:val="none" w:sz="0" w:space="0" w:color="auto"/>
            <w:bottom w:val="none" w:sz="0" w:space="0" w:color="auto"/>
            <w:right w:val="none" w:sz="0" w:space="0" w:color="auto"/>
          </w:divBdr>
        </w:div>
        <w:div w:id="1493987506">
          <w:marLeft w:val="0"/>
          <w:marRight w:val="0"/>
          <w:marTop w:val="0"/>
          <w:marBottom w:val="0"/>
          <w:divBdr>
            <w:top w:val="none" w:sz="0" w:space="0" w:color="auto"/>
            <w:left w:val="none" w:sz="0" w:space="0" w:color="auto"/>
            <w:bottom w:val="none" w:sz="0" w:space="0" w:color="auto"/>
            <w:right w:val="none" w:sz="0" w:space="0" w:color="auto"/>
          </w:divBdr>
        </w:div>
        <w:div w:id="1898399317">
          <w:marLeft w:val="0"/>
          <w:marRight w:val="0"/>
          <w:marTop w:val="0"/>
          <w:marBottom w:val="0"/>
          <w:divBdr>
            <w:top w:val="none" w:sz="0" w:space="0" w:color="auto"/>
            <w:left w:val="none" w:sz="0" w:space="0" w:color="auto"/>
            <w:bottom w:val="none" w:sz="0" w:space="0" w:color="auto"/>
            <w:right w:val="none" w:sz="0" w:space="0" w:color="auto"/>
          </w:divBdr>
        </w:div>
      </w:divsChild>
    </w:div>
    <w:div w:id="977683484">
      <w:bodyDiv w:val="1"/>
      <w:marLeft w:val="0"/>
      <w:marRight w:val="0"/>
      <w:marTop w:val="0"/>
      <w:marBottom w:val="0"/>
      <w:divBdr>
        <w:top w:val="none" w:sz="0" w:space="0" w:color="auto"/>
        <w:left w:val="none" w:sz="0" w:space="0" w:color="auto"/>
        <w:bottom w:val="none" w:sz="0" w:space="0" w:color="auto"/>
        <w:right w:val="none" w:sz="0" w:space="0" w:color="auto"/>
      </w:divBdr>
    </w:div>
    <w:div w:id="994527085">
      <w:bodyDiv w:val="1"/>
      <w:marLeft w:val="0"/>
      <w:marRight w:val="0"/>
      <w:marTop w:val="0"/>
      <w:marBottom w:val="0"/>
      <w:divBdr>
        <w:top w:val="none" w:sz="0" w:space="0" w:color="auto"/>
        <w:left w:val="none" w:sz="0" w:space="0" w:color="auto"/>
        <w:bottom w:val="none" w:sz="0" w:space="0" w:color="auto"/>
        <w:right w:val="none" w:sz="0" w:space="0" w:color="auto"/>
      </w:divBdr>
    </w:div>
    <w:div w:id="1001011372">
      <w:bodyDiv w:val="1"/>
      <w:marLeft w:val="0"/>
      <w:marRight w:val="0"/>
      <w:marTop w:val="0"/>
      <w:marBottom w:val="0"/>
      <w:divBdr>
        <w:top w:val="none" w:sz="0" w:space="0" w:color="auto"/>
        <w:left w:val="none" w:sz="0" w:space="0" w:color="auto"/>
        <w:bottom w:val="none" w:sz="0" w:space="0" w:color="auto"/>
        <w:right w:val="none" w:sz="0" w:space="0" w:color="auto"/>
      </w:divBdr>
    </w:div>
    <w:div w:id="1017388834">
      <w:bodyDiv w:val="1"/>
      <w:marLeft w:val="0"/>
      <w:marRight w:val="0"/>
      <w:marTop w:val="0"/>
      <w:marBottom w:val="0"/>
      <w:divBdr>
        <w:top w:val="none" w:sz="0" w:space="0" w:color="auto"/>
        <w:left w:val="none" w:sz="0" w:space="0" w:color="auto"/>
        <w:bottom w:val="none" w:sz="0" w:space="0" w:color="auto"/>
        <w:right w:val="none" w:sz="0" w:space="0" w:color="auto"/>
      </w:divBdr>
    </w:div>
    <w:div w:id="1019624173">
      <w:bodyDiv w:val="1"/>
      <w:marLeft w:val="0"/>
      <w:marRight w:val="0"/>
      <w:marTop w:val="0"/>
      <w:marBottom w:val="0"/>
      <w:divBdr>
        <w:top w:val="none" w:sz="0" w:space="0" w:color="auto"/>
        <w:left w:val="none" w:sz="0" w:space="0" w:color="auto"/>
        <w:bottom w:val="none" w:sz="0" w:space="0" w:color="auto"/>
        <w:right w:val="none" w:sz="0" w:space="0" w:color="auto"/>
      </w:divBdr>
    </w:div>
    <w:div w:id="1038048726">
      <w:bodyDiv w:val="1"/>
      <w:marLeft w:val="0"/>
      <w:marRight w:val="0"/>
      <w:marTop w:val="0"/>
      <w:marBottom w:val="0"/>
      <w:divBdr>
        <w:top w:val="none" w:sz="0" w:space="0" w:color="auto"/>
        <w:left w:val="none" w:sz="0" w:space="0" w:color="auto"/>
        <w:bottom w:val="none" w:sz="0" w:space="0" w:color="auto"/>
        <w:right w:val="none" w:sz="0" w:space="0" w:color="auto"/>
      </w:divBdr>
    </w:div>
    <w:div w:id="1079207036">
      <w:bodyDiv w:val="1"/>
      <w:marLeft w:val="0"/>
      <w:marRight w:val="0"/>
      <w:marTop w:val="0"/>
      <w:marBottom w:val="0"/>
      <w:divBdr>
        <w:top w:val="none" w:sz="0" w:space="0" w:color="auto"/>
        <w:left w:val="none" w:sz="0" w:space="0" w:color="auto"/>
        <w:bottom w:val="none" w:sz="0" w:space="0" w:color="auto"/>
        <w:right w:val="none" w:sz="0" w:space="0" w:color="auto"/>
      </w:divBdr>
    </w:div>
    <w:div w:id="1083644626">
      <w:bodyDiv w:val="1"/>
      <w:marLeft w:val="0"/>
      <w:marRight w:val="0"/>
      <w:marTop w:val="0"/>
      <w:marBottom w:val="0"/>
      <w:divBdr>
        <w:top w:val="none" w:sz="0" w:space="0" w:color="auto"/>
        <w:left w:val="none" w:sz="0" w:space="0" w:color="auto"/>
        <w:bottom w:val="none" w:sz="0" w:space="0" w:color="auto"/>
        <w:right w:val="none" w:sz="0" w:space="0" w:color="auto"/>
      </w:divBdr>
    </w:div>
    <w:div w:id="1101411997">
      <w:bodyDiv w:val="1"/>
      <w:marLeft w:val="0"/>
      <w:marRight w:val="0"/>
      <w:marTop w:val="0"/>
      <w:marBottom w:val="0"/>
      <w:divBdr>
        <w:top w:val="none" w:sz="0" w:space="0" w:color="auto"/>
        <w:left w:val="none" w:sz="0" w:space="0" w:color="auto"/>
        <w:bottom w:val="none" w:sz="0" w:space="0" w:color="auto"/>
        <w:right w:val="none" w:sz="0" w:space="0" w:color="auto"/>
      </w:divBdr>
    </w:div>
    <w:div w:id="1106459303">
      <w:bodyDiv w:val="1"/>
      <w:marLeft w:val="0"/>
      <w:marRight w:val="0"/>
      <w:marTop w:val="0"/>
      <w:marBottom w:val="0"/>
      <w:divBdr>
        <w:top w:val="none" w:sz="0" w:space="0" w:color="auto"/>
        <w:left w:val="none" w:sz="0" w:space="0" w:color="auto"/>
        <w:bottom w:val="none" w:sz="0" w:space="0" w:color="auto"/>
        <w:right w:val="none" w:sz="0" w:space="0" w:color="auto"/>
      </w:divBdr>
      <w:divsChild>
        <w:div w:id="323780260">
          <w:marLeft w:val="0"/>
          <w:marRight w:val="0"/>
          <w:marTop w:val="0"/>
          <w:marBottom w:val="0"/>
          <w:divBdr>
            <w:top w:val="none" w:sz="0" w:space="0" w:color="auto"/>
            <w:left w:val="none" w:sz="0" w:space="0" w:color="auto"/>
            <w:bottom w:val="none" w:sz="0" w:space="0" w:color="auto"/>
            <w:right w:val="none" w:sz="0" w:space="0" w:color="auto"/>
          </w:divBdr>
        </w:div>
        <w:div w:id="357317066">
          <w:marLeft w:val="0"/>
          <w:marRight w:val="0"/>
          <w:marTop w:val="0"/>
          <w:marBottom w:val="0"/>
          <w:divBdr>
            <w:top w:val="none" w:sz="0" w:space="0" w:color="auto"/>
            <w:left w:val="none" w:sz="0" w:space="0" w:color="auto"/>
            <w:bottom w:val="none" w:sz="0" w:space="0" w:color="auto"/>
            <w:right w:val="none" w:sz="0" w:space="0" w:color="auto"/>
          </w:divBdr>
        </w:div>
        <w:div w:id="361631196">
          <w:marLeft w:val="0"/>
          <w:marRight w:val="0"/>
          <w:marTop w:val="0"/>
          <w:marBottom w:val="0"/>
          <w:divBdr>
            <w:top w:val="none" w:sz="0" w:space="0" w:color="auto"/>
            <w:left w:val="none" w:sz="0" w:space="0" w:color="auto"/>
            <w:bottom w:val="none" w:sz="0" w:space="0" w:color="auto"/>
            <w:right w:val="none" w:sz="0" w:space="0" w:color="auto"/>
          </w:divBdr>
        </w:div>
        <w:div w:id="1120686425">
          <w:marLeft w:val="0"/>
          <w:marRight w:val="0"/>
          <w:marTop w:val="0"/>
          <w:marBottom w:val="0"/>
          <w:divBdr>
            <w:top w:val="none" w:sz="0" w:space="0" w:color="auto"/>
            <w:left w:val="none" w:sz="0" w:space="0" w:color="auto"/>
            <w:bottom w:val="none" w:sz="0" w:space="0" w:color="auto"/>
            <w:right w:val="none" w:sz="0" w:space="0" w:color="auto"/>
          </w:divBdr>
        </w:div>
        <w:div w:id="1957520608">
          <w:marLeft w:val="0"/>
          <w:marRight w:val="0"/>
          <w:marTop w:val="0"/>
          <w:marBottom w:val="0"/>
          <w:divBdr>
            <w:top w:val="none" w:sz="0" w:space="0" w:color="auto"/>
            <w:left w:val="none" w:sz="0" w:space="0" w:color="auto"/>
            <w:bottom w:val="none" w:sz="0" w:space="0" w:color="auto"/>
            <w:right w:val="none" w:sz="0" w:space="0" w:color="auto"/>
          </w:divBdr>
        </w:div>
      </w:divsChild>
    </w:div>
    <w:div w:id="1118720328">
      <w:bodyDiv w:val="1"/>
      <w:marLeft w:val="0"/>
      <w:marRight w:val="0"/>
      <w:marTop w:val="0"/>
      <w:marBottom w:val="0"/>
      <w:divBdr>
        <w:top w:val="none" w:sz="0" w:space="0" w:color="auto"/>
        <w:left w:val="none" w:sz="0" w:space="0" w:color="auto"/>
        <w:bottom w:val="none" w:sz="0" w:space="0" w:color="auto"/>
        <w:right w:val="none" w:sz="0" w:space="0" w:color="auto"/>
      </w:divBdr>
    </w:div>
    <w:div w:id="1147669988">
      <w:bodyDiv w:val="1"/>
      <w:marLeft w:val="0"/>
      <w:marRight w:val="0"/>
      <w:marTop w:val="0"/>
      <w:marBottom w:val="0"/>
      <w:divBdr>
        <w:top w:val="none" w:sz="0" w:space="0" w:color="auto"/>
        <w:left w:val="none" w:sz="0" w:space="0" w:color="auto"/>
        <w:bottom w:val="none" w:sz="0" w:space="0" w:color="auto"/>
        <w:right w:val="none" w:sz="0" w:space="0" w:color="auto"/>
      </w:divBdr>
    </w:div>
    <w:div w:id="1159079750">
      <w:bodyDiv w:val="1"/>
      <w:marLeft w:val="0"/>
      <w:marRight w:val="0"/>
      <w:marTop w:val="0"/>
      <w:marBottom w:val="0"/>
      <w:divBdr>
        <w:top w:val="none" w:sz="0" w:space="0" w:color="auto"/>
        <w:left w:val="none" w:sz="0" w:space="0" w:color="auto"/>
        <w:bottom w:val="none" w:sz="0" w:space="0" w:color="auto"/>
        <w:right w:val="none" w:sz="0" w:space="0" w:color="auto"/>
      </w:divBdr>
    </w:div>
    <w:div w:id="1165559343">
      <w:bodyDiv w:val="1"/>
      <w:marLeft w:val="0"/>
      <w:marRight w:val="0"/>
      <w:marTop w:val="0"/>
      <w:marBottom w:val="0"/>
      <w:divBdr>
        <w:top w:val="none" w:sz="0" w:space="0" w:color="auto"/>
        <w:left w:val="none" w:sz="0" w:space="0" w:color="auto"/>
        <w:bottom w:val="none" w:sz="0" w:space="0" w:color="auto"/>
        <w:right w:val="none" w:sz="0" w:space="0" w:color="auto"/>
      </w:divBdr>
    </w:div>
    <w:div w:id="1179543415">
      <w:bodyDiv w:val="1"/>
      <w:marLeft w:val="0"/>
      <w:marRight w:val="0"/>
      <w:marTop w:val="0"/>
      <w:marBottom w:val="0"/>
      <w:divBdr>
        <w:top w:val="none" w:sz="0" w:space="0" w:color="auto"/>
        <w:left w:val="none" w:sz="0" w:space="0" w:color="auto"/>
        <w:bottom w:val="none" w:sz="0" w:space="0" w:color="auto"/>
        <w:right w:val="none" w:sz="0" w:space="0" w:color="auto"/>
      </w:divBdr>
    </w:div>
    <w:div w:id="1180465309">
      <w:bodyDiv w:val="1"/>
      <w:marLeft w:val="0"/>
      <w:marRight w:val="0"/>
      <w:marTop w:val="0"/>
      <w:marBottom w:val="0"/>
      <w:divBdr>
        <w:top w:val="none" w:sz="0" w:space="0" w:color="auto"/>
        <w:left w:val="none" w:sz="0" w:space="0" w:color="auto"/>
        <w:bottom w:val="none" w:sz="0" w:space="0" w:color="auto"/>
        <w:right w:val="none" w:sz="0" w:space="0" w:color="auto"/>
      </w:divBdr>
    </w:div>
    <w:div w:id="1180925407">
      <w:bodyDiv w:val="1"/>
      <w:marLeft w:val="0"/>
      <w:marRight w:val="0"/>
      <w:marTop w:val="0"/>
      <w:marBottom w:val="0"/>
      <w:divBdr>
        <w:top w:val="none" w:sz="0" w:space="0" w:color="auto"/>
        <w:left w:val="none" w:sz="0" w:space="0" w:color="auto"/>
        <w:bottom w:val="none" w:sz="0" w:space="0" w:color="auto"/>
        <w:right w:val="none" w:sz="0" w:space="0" w:color="auto"/>
      </w:divBdr>
    </w:div>
    <w:div w:id="1199388906">
      <w:bodyDiv w:val="1"/>
      <w:marLeft w:val="0"/>
      <w:marRight w:val="0"/>
      <w:marTop w:val="0"/>
      <w:marBottom w:val="0"/>
      <w:divBdr>
        <w:top w:val="none" w:sz="0" w:space="0" w:color="auto"/>
        <w:left w:val="none" w:sz="0" w:space="0" w:color="auto"/>
        <w:bottom w:val="none" w:sz="0" w:space="0" w:color="auto"/>
        <w:right w:val="none" w:sz="0" w:space="0" w:color="auto"/>
      </w:divBdr>
    </w:div>
    <w:div w:id="1215265757">
      <w:bodyDiv w:val="1"/>
      <w:marLeft w:val="0"/>
      <w:marRight w:val="0"/>
      <w:marTop w:val="0"/>
      <w:marBottom w:val="0"/>
      <w:divBdr>
        <w:top w:val="none" w:sz="0" w:space="0" w:color="auto"/>
        <w:left w:val="none" w:sz="0" w:space="0" w:color="auto"/>
        <w:bottom w:val="none" w:sz="0" w:space="0" w:color="auto"/>
        <w:right w:val="none" w:sz="0" w:space="0" w:color="auto"/>
      </w:divBdr>
    </w:div>
    <w:div w:id="1218710222">
      <w:bodyDiv w:val="1"/>
      <w:marLeft w:val="0"/>
      <w:marRight w:val="0"/>
      <w:marTop w:val="0"/>
      <w:marBottom w:val="0"/>
      <w:divBdr>
        <w:top w:val="none" w:sz="0" w:space="0" w:color="auto"/>
        <w:left w:val="none" w:sz="0" w:space="0" w:color="auto"/>
        <w:bottom w:val="none" w:sz="0" w:space="0" w:color="auto"/>
        <w:right w:val="none" w:sz="0" w:space="0" w:color="auto"/>
      </w:divBdr>
    </w:div>
    <w:div w:id="1223365538">
      <w:bodyDiv w:val="1"/>
      <w:marLeft w:val="0"/>
      <w:marRight w:val="0"/>
      <w:marTop w:val="0"/>
      <w:marBottom w:val="0"/>
      <w:divBdr>
        <w:top w:val="none" w:sz="0" w:space="0" w:color="auto"/>
        <w:left w:val="none" w:sz="0" w:space="0" w:color="auto"/>
        <w:bottom w:val="none" w:sz="0" w:space="0" w:color="auto"/>
        <w:right w:val="none" w:sz="0" w:space="0" w:color="auto"/>
      </w:divBdr>
    </w:div>
    <w:div w:id="1224296171">
      <w:bodyDiv w:val="1"/>
      <w:marLeft w:val="0"/>
      <w:marRight w:val="0"/>
      <w:marTop w:val="0"/>
      <w:marBottom w:val="0"/>
      <w:divBdr>
        <w:top w:val="none" w:sz="0" w:space="0" w:color="auto"/>
        <w:left w:val="none" w:sz="0" w:space="0" w:color="auto"/>
        <w:bottom w:val="none" w:sz="0" w:space="0" w:color="auto"/>
        <w:right w:val="none" w:sz="0" w:space="0" w:color="auto"/>
      </w:divBdr>
    </w:div>
    <w:div w:id="1227229344">
      <w:bodyDiv w:val="1"/>
      <w:marLeft w:val="0"/>
      <w:marRight w:val="0"/>
      <w:marTop w:val="0"/>
      <w:marBottom w:val="0"/>
      <w:divBdr>
        <w:top w:val="none" w:sz="0" w:space="0" w:color="auto"/>
        <w:left w:val="none" w:sz="0" w:space="0" w:color="auto"/>
        <w:bottom w:val="none" w:sz="0" w:space="0" w:color="auto"/>
        <w:right w:val="none" w:sz="0" w:space="0" w:color="auto"/>
      </w:divBdr>
      <w:divsChild>
        <w:div w:id="120809181">
          <w:marLeft w:val="0"/>
          <w:marRight w:val="0"/>
          <w:marTop w:val="0"/>
          <w:marBottom w:val="0"/>
          <w:divBdr>
            <w:top w:val="none" w:sz="0" w:space="0" w:color="auto"/>
            <w:left w:val="none" w:sz="0" w:space="0" w:color="auto"/>
            <w:bottom w:val="none" w:sz="0" w:space="0" w:color="auto"/>
            <w:right w:val="none" w:sz="0" w:space="0" w:color="auto"/>
          </w:divBdr>
        </w:div>
        <w:div w:id="395200410">
          <w:marLeft w:val="0"/>
          <w:marRight w:val="0"/>
          <w:marTop w:val="0"/>
          <w:marBottom w:val="0"/>
          <w:divBdr>
            <w:top w:val="none" w:sz="0" w:space="0" w:color="auto"/>
            <w:left w:val="none" w:sz="0" w:space="0" w:color="auto"/>
            <w:bottom w:val="none" w:sz="0" w:space="0" w:color="auto"/>
            <w:right w:val="none" w:sz="0" w:space="0" w:color="auto"/>
          </w:divBdr>
        </w:div>
        <w:div w:id="435447922">
          <w:marLeft w:val="0"/>
          <w:marRight w:val="0"/>
          <w:marTop w:val="0"/>
          <w:marBottom w:val="0"/>
          <w:divBdr>
            <w:top w:val="none" w:sz="0" w:space="0" w:color="auto"/>
            <w:left w:val="none" w:sz="0" w:space="0" w:color="auto"/>
            <w:bottom w:val="none" w:sz="0" w:space="0" w:color="auto"/>
            <w:right w:val="none" w:sz="0" w:space="0" w:color="auto"/>
          </w:divBdr>
        </w:div>
        <w:div w:id="1022247246">
          <w:marLeft w:val="0"/>
          <w:marRight w:val="0"/>
          <w:marTop w:val="0"/>
          <w:marBottom w:val="0"/>
          <w:divBdr>
            <w:top w:val="none" w:sz="0" w:space="0" w:color="auto"/>
            <w:left w:val="none" w:sz="0" w:space="0" w:color="auto"/>
            <w:bottom w:val="none" w:sz="0" w:space="0" w:color="auto"/>
            <w:right w:val="none" w:sz="0" w:space="0" w:color="auto"/>
          </w:divBdr>
        </w:div>
        <w:div w:id="1056510485">
          <w:marLeft w:val="0"/>
          <w:marRight w:val="0"/>
          <w:marTop w:val="0"/>
          <w:marBottom w:val="0"/>
          <w:divBdr>
            <w:top w:val="none" w:sz="0" w:space="0" w:color="auto"/>
            <w:left w:val="none" w:sz="0" w:space="0" w:color="auto"/>
            <w:bottom w:val="none" w:sz="0" w:space="0" w:color="auto"/>
            <w:right w:val="none" w:sz="0" w:space="0" w:color="auto"/>
          </w:divBdr>
        </w:div>
        <w:div w:id="1062099826">
          <w:marLeft w:val="0"/>
          <w:marRight w:val="0"/>
          <w:marTop w:val="0"/>
          <w:marBottom w:val="0"/>
          <w:divBdr>
            <w:top w:val="none" w:sz="0" w:space="0" w:color="auto"/>
            <w:left w:val="none" w:sz="0" w:space="0" w:color="auto"/>
            <w:bottom w:val="none" w:sz="0" w:space="0" w:color="auto"/>
            <w:right w:val="none" w:sz="0" w:space="0" w:color="auto"/>
          </w:divBdr>
        </w:div>
        <w:div w:id="1078554869">
          <w:marLeft w:val="0"/>
          <w:marRight w:val="0"/>
          <w:marTop w:val="0"/>
          <w:marBottom w:val="0"/>
          <w:divBdr>
            <w:top w:val="none" w:sz="0" w:space="0" w:color="auto"/>
            <w:left w:val="none" w:sz="0" w:space="0" w:color="auto"/>
            <w:bottom w:val="none" w:sz="0" w:space="0" w:color="auto"/>
            <w:right w:val="none" w:sz="0" w:space="0" w:color="auto"/>
          </w:divBdr>
        </w:div>
        <w:div w:id="1492284480">
          <w:marLeft w:val="0"/>
          <w:marRight w:val="0"/>
          <w:marTop w:val="0"/>
          <w:marBottom w:val="0"/>
          <w:divBdr>
            <w:top w:val="none" w:sz="0" w:space="0" w:color="auto"/>
            <w:left w:val="none" w:sz="0" w:space="0" w:color="auto"/>
            <w:bottom w:val="none" w:sz="0" w:space="0" w:color="auto"/>
            <w:right w:val="none" w:sz="0" w:space="0" w:color="auto"/>
          </w:divBdr>
        </w:div>
        <w:div w:id="1515460124">
          <w:marLeft w:val="0"/>
          <w:marRight w:val="0"/>
          <w:marTop w:val="0"/>
          <w:marBottom w:val="0"/>
          <w:divBdr>
            <w:top w:val="none" w:sz="0" w:space="0" w:color="auto"/>
            <w:left w:val="none" w:sz="0" w:space="0" w:color="auto"/>
            <w:bottom w:val="none" w:sz="0" w:space="0" w:color="auto"/>
            <w:right w:val="none" w:sz="0" w:space="0" w:color="auto"/>
          </w:divBdr>
        </w:div>
        <w:div w:id="1774980744">
          <w:marLeft w:val="0"/>
          <w:marRight w:val="0"/>
          <w:marTop w:val="0"/>
          <w:marBottom w:val="0"/>
          <w:divBdr>
            <w:top w:val="none" w:sz="0" w:space="0" w:color="auto"/>
            <w:left w:val="none" w:sz="0" w:space="0" w:color="auto"/>
            <w:bottom w:val="none" w:sz="0" w:space="0" w:color="auto"/>
            <w:right w:val="none" w:sz="0" w:space="0" w:color="auto"/>
          </w:divBdr>
        </w:div>
        <w:div w:id="1945140932">
          <w:marLeft w:val="0"/>
          <w:marRight w:val="0"/>
          <w:marTop w:val="0"/>
          <w:marBottom w:val="0"/>
          <w:divBdr>
            <w:top w:val="none" w:sz="0" w:space="0" w:color="auto"/>
            <w:left w:val="none" w:sz="0" w:space="0" w:color="auto"/>
            <w:bottom w:val="none" w:sz="0" w:space="0" w:color="auto"/>
            <w:right w:val="none" w:sz="0" w:space="0" w:color="auto"/>
          </w:divBdr>
        </w:div>
        <w:div w:id="2106418702">
          <w:marLeft w:val="0"/>
          <w:marRight w:val="0"/>
          <w:marTop w:val="0"/>
          <w:marBottom w:val="0"/>
          <w:divBdr>
            <w:top w:val="none" w:sz="0" w:space="0" w:color="auto"/>
            <w:left w:val="none" w:sz="0" w:space="0" w:color="auto"/>
            <w:bottom w:val="none" w:sz="0" w:space="0" w:color="auto"/>
            <w:right w:val="none" w:sz="0" w:space="0" w:color="auto"/>
          </w:divBdr>
        </w:div>
      </w:divsChild>
    </w:div>
    <w:div w:id="1232350617">
      <w:bodyDiv w:val="1"/>
      <w:marLeft w:val="0"/>
      <w:marRight w:val="0"/>
      <w:marTop w:val="0"/>
      <w:marBottom w:val="0"/>
      <w:divBdr>
        <w:top w:val="none" w:sz="0" w:space="0" w:color="auto"/>
        <w:left w:val="none" w:sz="0" w:space="0" w:color="auto"/>
        <w:bottom w:val="none" w:sz="0" w:space="0" w:color="auto"/>
        <w:right w:val="none" w:sz="0" w:space="0" w:color="auto"/>
      </w:divBdr>
    </w:div>
    <w:div w:id="1247963124">
      <w:bodyDiv w:val="1"/>
      <w:marLeft w:val="0"/>
      <w:marRight w:val="0"/>
      <w:marTop w:val="0"/>
      <w:marBottom w:val="0"/>
      <w:divBdr>
        <w:top w:val="none" w:sz="0" w:space="0" w:color="auto"/>
        <w:left w:val="none" w:sz="0" w:space="0" w:color="auto"/>
        <w:bottom w:val="none" w:sz="0" w:space="0" w:color="auto"/>
        <w:right w:val="none" w:sz="0" w:space="0" w:color="auto"/>
      </w:divBdr>
    </w:div>
    <w:div w:id="1315839797">
      <w:bodyDiv w:val="1"/>
      <w:marLeft w:val="0"/>
      <w:marRight w:val="0"/>
      <w:marTop w:val="0"/>
      <w:marBottom w:val="0"/>
      <w:divBdr>
        <w:top w:val="none" w:sz="0" w:space="0" w:color="auto"/>
        <w:left w:val="none" w:sz="0" w:space="0" w:color="auto"/>
        <w:bottom w:val="none" w:sz="0" w:space="0" w:color="auto"/>
        <w:right w:val="none" w:sz="0" w:space="0" w:color="auto"/>
      </w:divBdr>
    </w:div>
    <w:div w:id="1321959343">
      <w:bodyDiv w:val="1"/>
      <w:marLeft w:val="0"/>
      <w:marRight w:val="0"/>
      <w:marTop w:val="0"/>
      <w:marBottom w:val="0"/>
      <w:divBdr>
        <w:top w:val="none" w:sz="0" w:space="0" w:color="auto"/>
        <w:left w:val="none" w:sz="0" w:space="0" w:color="auto"/>
        <w:bottom w:val="none" w:sz="0" w:space="0" w:color="auto"/>
        <w:right w:val="none" w:sz="0" w:space="0" w:color="auto"/>
      </w:divBdr>
    </w:div>
    <w:div w:id="1351296187">
      <w:bodyDiv w:val="1"/>
      <w:marLeft w:val="0"/>
      <w:marRight w:val="0"/>
      <w:marTop w:val="0"/>
      <w:marBottom w:val="0"/>
      <w:divBdr>
        <w:top w:val="none" w:sz="0" w:space="0" w:color="auto"/>
        <w:left w:val="none" w:sz="0" w:space="0" w:color="auto"/>
        <w:bottom w:val="none" w:sz="0" w:space="0" w:color="auto"/>
        <w:right w:val="none" w:sz="0" w:space="0" w:color="auto"/>
      </w:divBdr>
    </w:div>
    <w:div w:id="1367802307">
      <w:bodyDiv w:val="1"/>
      <w:marLeft w:val="0"/>
      <w:marRight w:val="0"/>
      <w:marTop w:val="0"/>
      <w:marBottom w:val="0"/>
      <w:divBdr>
        <w:top w:val="none" w:sz="0" w:space="0" w:color="auto"/>
        <w:left w:val="none" w:sz="0" w:space="0" w:color="auto"/>
        <w:bottom w:val="none" w:sz="0" w:space="0" w:color="auto"/>
        <w:right w:val="none" w:sz="0" w:space="0" w:color="auto"/>
      </w:divBdr>
    </w:div>
    <w:div w:id="1386371227">
      <w:bodyDiv w:val="1"/>
      <w:marLeft w:val="0"/>
      <w:marRight w:val="0"/>
      <w:marTop w:val="0"/>
      <w:marBottom w:val="0"/>
      <w:divBdr>
        <w:top w:val="none" w:sz="0" w:space="0" w:color="auto"/>
        <w:left w:val="none" w:sz="0" w:space="0" w:color="auto"/>
        <w:bottom w:val="none" w:sz="0" w:space="0" w:color="auto"/>
        <w:right w:val="none" w:sz="0" w:space="0" w:color="auto"/>
      </w:divBdr>
    </w:div>
    <w:div w:id="1397438975">
      <w:bodyDiv w:val="1"/>
      <w:marLeft w:val="0"/>
      <w:marRight w:val="0"/>
      <w:marTop w:val="0"/>
      <w:marBottom w:val="0"/>
      <w:divBdr>
        <w:top w:val="none" w:sz="0" w:space="0" w:color="auto"/>
        <w:left w:val="none" w:sz="0" w:space="0" w:color="auto"/>
        <w:bottom w:val="none" w:sz="0" w:space="0" w:color="auto"/>
        <w:right w:val="none" w:sz="0" w:space="0" w:color="auto"/>
      </w:divBdr>
    </w:div>
    <w:div w:id="1425301470">
      <w:bodyDiv w:val="1"/>
      <w:marLeft w:val="0"/>
      <w:marRight w:val="0"/>
      <w:marTop w:val="0"/>
      <w:marBottom w:val="0"/>
      <w:divBdr>
        <w:top w:val="none" w:sz="0" w:space="0" w:color="auto"/>
        <w:left w:val="none" w:sz="0" w:space="0" w:color="auto"/>
        <w:bottom w:val="none" w:sz="0" w:space="0" w:color="auto"/>
        <w:right w:val="none" w:sz="0" w:space="0" w:color="auto"/>
      </w:divBdr>
    </w:div>
    <w:div w:id="1433672658">
      <w:bodyDiv w:val="1"/>
      <w:marLeft w:val="0"/>
      <w:marRight w:val="0"/>
      <w:marTop w:val="0"/>
      <w:marBottom w:val="0"/>
      <w:divBdr>
        <w:top w:val="none" w:sz="0" w:space="0" w:color="auto"/>
        <w:left w:val="none" w:sz="0" w:space="0" w:color="auto"/>
        <w:bottom w:val="none" w:sz="0" w:space="0" w:color="auto"/>
        <w:right w:val="none" w:sz="0" w:space="0" w:color="auto"/>
      </w:divBdr>
    </w:div>
    <w:div w:id="1453675127">
      <w:bodyDiv w:val="1"/>
      <w:marLeft w:val="0"/>
      <w:marRight w:val="0"/>
      <w:marTop w:val="0"/>
      <w:marBottom w:val="0"/>
      <w:divBdr>
        <w:top w:val="none" w:sz="0" w:space="0" w:color="auto"/>
        <w:left w:val="none" w:sz="0" w:space="0" w:color="auto"/>
        <w:bottom w:val="none" w:sz="0" w:space="0" w:color="auto"/>
        <w:right w:val="none" w:sz="0" w:space="0" w:color="auto"/>
      </w:divBdr>
    </w:div>
    <w:div w:id="1458792191">
      <w:bodyDiv w:val="1"/>
      <w:marLeft w:val="0"/>
      <w:marRight w:val="0"/>
      <w:marTop w:val="0"/>
      <w:marBottom w:val="0"/>
      <w:divBdr>
        <w:top w:val="none" w:sz="0" w:space="0" w:color="auto"/>
        <w:left w:val="none" w:sz="0" w:space="0" w:color="auto"/>
        <w:bottom w:val="none" w:sz="0" w:space="0" w:color="auto"/>
        <w:right w:val="none" w:sz="0" w:space="0" w:color="auto"/>
      </w:divBdr>
    </w:div>
    <w:div w:id="1475638007">
      <w:bodyDiv w:val="1"/>
      <w:marLeft w:val="0"/>
      <w:marRight w:val="0"/>
      <w:marTop w:val="0"/>
      <w:marBottom w:val="0"/>
      <w:divBdr>
        <w:top w:val="none" w:sz="0" w:space="0" w:color="auto"/>
        <w:left w:val="none" w:sz="0" w:space="0" w:color="auto"/>
        <w:bottom w:val="none" w:sz="0" w:space="0" w:color="auto"/>
        <w:right w:val="none" w:sz="0" w:space="0" w:color="auto"/>
      </w:divBdr>
    </w:div>
    <w:div w:id="1479421140">
      <w:bodyDiv w:val="1"/>
      <w:marLeft w:val="0"/>
      <w:marRight w:val="0"/>
      <w:marTop w:val="0"/>
      <w:marBottom w:val="0"/>
      <w:divBdr>
        <w:top w:val="none" w:sz="0" w:space="0" w:color="auto"/>
        <w:left w:val="none" w:sz="0" w:space="0" w:color="auto"/>
        <w:bottom w:val="none" w:sz="0" w:space="0" w:color="auto"/>
        <w:right w:val="none" w:sz="0" w:space="0" w:color="auto"/>
      </w:divBdr>
    </w:div>
    <w:div w:id="1489785907">
      <w:bodyDiv w:val="1"/>
      <w:marLeft w:val="0"/>
      <w:marRight w:val="0"/>
      <w:marTop w:val="0"/>
      <w:marBottom w:val="0"/>
      <w:divBdr>
        <w:top w:val="none" w:sz="0" w:space="0" w:color="auto"/>
        <w:left w:val="none" w:sz="0" w:space="0" w:color="auto"/>
        <w:bottom w:val="none" w:sz="0" w:space="0" w:color="auto"/>
        <w:right w:val="none" w:sz="0" w:space="0" w:color="auto"/>
      </w:divBdr>
    </w:div>
    <w:div w:id="1525241743">
      <w:bodyDiv w:val="1"/>
      <w:marLeft w:val="0"/>
      <w:marRight w:val="0"/>
      <w:marTop w:val="0"/>
      <w:marBottom w:val="0"/>
      <w:divBdr>
        <w:top w:val="none" w:sz="0" w:space="0" w:color="auto"/>
        <w:left w:val="none" w:sz="0" w:space="0" w:color="auto"/>
        <w:bottom w:val="none" w:sz="0" w:space="0" w:color="auto"/>
        <w:right w:val="none" w:sz="0" w:space="0" w:color="auto"/>
      </w:divBdr>
    </w:div>
    <w:div w:id="1574896858">
      <w:bodyDiv w:val="1"/>
      <w:marLeft w:val="0"/>
      <w:marRight w:val="0"/>
      <w:marTop w:val="0"/>
      <w:marBottom w:val="0"/>
      <w:divBdr>
        <w:top w:val="none" w:sz="0" w:space="0" w:color="auto"/>
        <w:left w:val="none" w:sz="0" w:space="0" w:color="auto"/>
        <w:bottom w:val="none" w:sz="0" w:space="0" w:color="auto"/>
        <w:right w:val="none" w:sz="0" w:space="0" w:color="auto"/>
      </w:divBdr>
    </w:div>
    <w:div w:id="1577134349">
      <w:bodyDiv w:val="1"/>
      <w:marLeft w:val="0"/>
      <w:marRight w:val="0"/>
      <w:marTop w:val="0"/>
      <w:marBottom w:val="0"/>
      <w:divBdr>
        <w:top w:val="none" w:sz="0" w:space="0" w:color="auto"/>
        <w:left w:val="none" w:sz="0" w:space="0" w:color="auto"/>
        <w:bottom w:val="none" w:sz="0" w:space="0" w:color="auto"/>
        <w:right w:val="none" w:sz="0" w:space="0" w:color="auto"/>
      </w:divBdr>
    </w:div>
    <w:div w:id="1641182086">
      <w:bodyDiv w:val="1"/>
      <w:marLeft w:val="0"/>
      <w:marRight w:val="0"/>
      <w:marTop w:val="0"/>
      <w:marBottom w:val="0"/>
      <w:divBdr>
        <w:top w:val="none" w:sz="0" w:space="0" w:color="auto"/>
        <w:left w:val="none" w:sz="0" w:space="0" w:color="auto"/>
        <w:bottom w:val="none" w:sz="0" w:space="0" w:color="auto"/>
        <w:right w:val="none" w:sz="0" w:space="0" w:color="auto"/>
      </w:divBdr>
    </w:div>
    <w:div w:id="1661344231">
      <w:bodyDiv w:val="1"/>
      <w:marLeft w:val="0"/>
      <w:marRight w:val="0"/>
      <w:marTop w:val="0"/>
      <w:marBottom w:val="0"/>
      <w:divBdr>
        <w:top w:val="none" w:sz="0" w:space="0" w:color="auto"/>
        <w:left w:val="none" w:sz="0" w:space="0" w:color="auto"/>
        <w:bottom w:val="none" w:sz="0" w:space="0" w:color="auto"/>
        <w:right w:val="none" w:sz="0" w:space="0" w:color="auto"/>
      </w:divBdr>
    </w:div>
    <w:div w:id="1663006224">
      <w:bodyDiv w:val="1"/>
      <w:marLeft w:val="0"/>
      <w:marRight w:val="0"/>
      <w:marTop w:val="0"/>
      <w:marBottom w:val="0"/>
      <w:divBdr>
        <w:top w:val="none" w:sz="0" w:space="0" w:color="auto"/>
        <w:left w:val="none" w:sz="0" w:space="0" w:color="auto"/>
        <w:bottom w:val="none" w:sz="0" w:space="0" w:color="auto"/>
        <w:right w:val="none" w:sz="0" w:space="0" w:color="auto"/>
      </w:divBdr>
    </w:div>
    <w:div w:id="1664629154">
      <w:bodyDiv w:val="1"/>
      <w:marLeft w:val="0"/>
      <w:marRight w:val="0"/>
      <w:marTop w:val="0"/>
      <w:marBottom w:val="0"/>
      <w:divBdr>
        <w:top w:val="none" w:sz="0" w:space="0" w:color="auto"/>
        <w:left w:val="none" w:sz="0" w:space="0" w:color="auto"/>
        <w:bottom w:val="none" w:sz="0" w:space="0" w:color="auto"/>
        <w:right w:val="none" w:sz="0" w:space="0" w:color="auto"/>
      </w:divBdr>
    </w:div>
    <w:div w:id="1698040129">
      <w:bodyDiv w:val="1"/>
      <w:marLeft w:val="0"/>
      <w:marRight w:val="0"/>
      <w:marTop w:val="0"/>
      <w:marBottom w:val="0"/>
      <w:divBdr>
        <w:top w:val="none" w:sz="0" w:space="0" w:color="auto"/>
        <w:left w:val="none" w:sz="0" w:space="0" w:color="auto"/>
        <w:bottom w:val="none" w:sz="0" w:space="0" w:color="auto"/>
        <w:right w:val="none" w:sz="0" w:space="0" w:color="auto"/>
      </w:divBdr>
    </w:div>
    <w:div w:id="1702392633">
      <w:bodyDiv w:val="1"/>
      <w:marLeft w:val="0"/>
      <w:marRight w:val="0"/>
      <w:marTop w:val="0"/>
      <w:marBottom w:val="0"/>
      <w:divBdr>
        <w:top w:val="none" w:sz="0" w:space="0" w:color="auto"/>
        <w:left w:val="none" w:sz="0" w:space="0" w:color="auto"/>
        <w:bottom w:val="none" w:sz="0" w:space="0" w:color="auto"/>
        <w:right w:val="none" w:sz="0" w:space="0" w:color="auto"/>
      </w:divBdr>
    </w:div>
    <w:div w:id="1712268407">
      <w:bodyDiv w:val="1"/>
      <w:marLeft w:val="0"/>
      <w:marRight w:val="0"/>
      <w:marTop w:val="0"/>
      <w:marBottom w:val="0"/>
      <w:divBdr>
        <w:top w:val="none" w:sz="0" w:space="0" w:color="auto"/>
        <w:left w:val="none" w:sz="0" w:space="0" w:color="auto"/>
        <w:bottom w:val="none" w:sz="0" w:space="0" w:color="auto"/>
        <w:right w:val="none" w:sz="0" w:space="0" w:color="auto"/>
      </w:divBdr>
    </w:div>
    <w:div w:id="1722901833">
      <w:bodyDiv w:val="1"/>
      <w:marLeft w:val="0"/>
      <w:marRight w:val="0"/>
      <w:marTop w:val="0"/>
      <w:marBottom w:val="0"/>
      <w:divBdr>
        <w:top w:val="none" w:sz="0" w:space="0" w:color="auto"/>
        <w:left w:val="none" w:sz="0" w:space="0" w:color="auto"/>
        <w:bottom w:val="none" w:sz="0" w:space="0" w:color="auto"/>
        <w:right w:val="none" w:sz="0" w:space="0" w:color="auto"/>
      </w:divBdr>
    </w:div>
    <w:div w:id="1723364484">
      <w:bodyDiv w:val="1"/>
      <w:marLeft w:val="0"/>
      <w:marRight w:val="0"/>
      <w:marTop w:val="0"/>
      <w:marBottom w:val="0"/>
      <w:divBdr>
        <w:top w:val="none" w:sz="0" w:space="0" w:color="auto"/>
        <w:left w:val="none" w:sz="0" w:space="0" w:color="auto"/>
        <w:bottom w:val="none" w:sz="0" w:space="0" w:color="auto"/>
        <w:right w:val="none" w:sz="0" w:space="0" w:color="auto"/>
      </w:divBdr>
    </w:div>
    <w:div w:id="1730883667">
      <w:bodyDiv w:val="1"/>
      <w:marLeft w:val="0"/>
      <w:marRight w:val="0"/>
      <w:marTop w:val="0"/>
      <w:marBottom w:val="0"/>
      <w:divBdr>
        <w:top w:val="none" w:sz="0" w:space="0" w:color="auto"/>
        <w:left w:val="none" w:sz="0" w:space="0" w:color="auto"/>
        <w:bottom w:val="none" w:sz="0" w:space="0" w:color="auto"/>
        <w:right w:val="none" w:sz="0" w:space="0" w:color="auto"/>
      </w:divBdr>
    </w:div>
    <w:div w:id="1745372463">
      <w:bodyDiv w:val="1"/>
      <w:marLeft w:val="0"/>
      <w:marRight w:val="0"/>
      <w:marTop w:val="0"/>
      <w:marBottom w:val="0"/>
      <w:divBdr>
        <w:top w:val="none" w:sz="0" w:space="0" w:color="auto"/>
        <w:left w:val="none" w:sz="0" w:space="0" w:color="auto"/>
        <w:bottom w:val="none" w:sz="0" w:space="0" w:color="auto"/>
        <w:right w:val="none" w:sz="0" w:space="0" w:color="auto"/>
      </w:divBdr>
    </w:div>
    <w:div w:id="1746416075">
      <w:bodyDiv w:val="1"/>
      <w:marLeft w:val="0"/>
      <w:marRight w:val="0"/>
      <w:marTop w:val="0"/>
      <w:marBottom w:val="0"/>
      <w:divBdr>
        <w:top w:val="none" w:sz="0" w:space="0" w:color="auto"/>
        <w:left w:val="none" w:sz="0" w:space="0" w:color="auto"/>
        <w:bottom w:val="none" w:sz="0" w:space="0" w:color="auto"/>
        <w:right w:val="none" w:sz="0" w:space="0" w:color="auto"/>
      </w:divBdr>
    </w:div>
    <w:div w:id="1751732143">
      <w:bodyDiv w:val="1"/>
      <w:marLeft w:val="0"/>
      <w:marRight w:val="0"/>
      <w:marTop w:val="0"/>
      <w:marBottom w:val="0"/>
      <w:divBdr>
        <w:top w:val="none" w:sz="0" w:space="0" w:color="auto"/>
        <w:left w:val="none" w:sz="0" w:space="0" w:color="auto"/>
        <w:bottom w:val="none" w:sz="0" w:space="0" w:color="auto"/>
        <w:right w:val="none" w:sz="0" w:space="0" w:color="auto"/>
      </w:divBdr>
    </w:div>
    <w:div w:id="1763911608">
      <w:bodyDiv w:val="1"/>
      <w:marLeft w:val="0"/>
      <w:marRight w:val="0"/>
      <w:marTop w:val="0"/>
      <w:marBottom w:val="0"/>
      <w:divBdr>
        <w:top w:val="none" w:sz="0" w:space="0" w:color="auto"/>
        <w:left w:val="none" w:sz="0" w:space="0" w:color="auto"/>
        <w:bottom w:val="none" w:sz="0" w:space="0" w:color="auto"/>
        <w:right w:val="none" w:sz="0" w:space="0" w:color="auto"/>
      </w:divBdr>
    </w:div>
    <w:div w:id="1773862991">
      <w:bodyDiv w:val="1"/>
      <w:marLeft w:val="0"/>
      <w:marRight w:val="0"/>
      <w:marTop w:val="0"/>
      <w:marBottom w:val="0"/>
      <w:divBdr>
        <w:top w:val="none" w:sz="0" w:space="0" w:color="auto"/>
        <w:left w:val="none" w:sz="0" w:space="0" w:color="auto"/>
        <w:bottom w:val="none" w:sz="0" w:space="0" w:color="auto"/>
        <w:right w:val="none" w:sz="0" w:space="0" w:color="auto"/>
      </w:divBdr>
    </w:div>
    <w:div w:id="1789201474">
      <w:bodyDiv w:val="1"/>
      <w:marLeft w:val="0"/>
      <w:marRight w:val="0"/>
      <w:marTop w:val="0"/>
      <w:marBottom w:val="0"/>
      <w:divBdr>
        <w:top w:val="none" w:sz="0" w:space="0" w:color="auto"/>
        <w:left w:val="none" w:sz="0" w:space="0" w:color="auto"/>
        <w:bottom w:val="none" w:sz="0" w:space="0" w:color="auto"/>
        <w:right w:val="none" w:sz="0" w:space="0" w:color="auto"/>
      </w:divBdr>
    </w:div>
    <w:div w:id="1799687182">
      <w:bodyDiv w:val="1"/>
      <w:marLeft w:val="0"/>
      <w:marRight w:val="0"/>
      <w:marTop w:val="0"/>
      <w:marBottom w:val="0"/>
      <w:divBdr>
        <w:top w:val="none" w:sz="0" w:space="0" w:color="auto"/>
        <w:left w:val="none" w:sz="0" w:space="0" w:color="auto"/>
        <w:bottom w:val="none" w:sz="0" w:space="0" w:color="auto"/>
        <w:right w:val="none" w:sz="0" w:space="0" w:color="auto"/>
      </w:divBdr>
    </w:div>
    <w:div w:id="1810896606">
      <w:bodyDiv w:val="1"/>
      <w:marLeft w:val="0"/>
      <w:marRight w:val="0"/>
      <w:marTop w:val="0"/>
      <w:marBottom w:val="0"/>
      <w:divBdr>
        <w:top w:val="none" w:sz="0" w:space="0" w:color="auto"/>
        <w:left w:val="none" w:sz="0" w:space="0" w:color="auto"/>
        <w:bottom w:val="none" w:sz="0" w:space="0" w:color="auto"/>
        <w:right w:val="none" w:sz="0" w:space="0" w:color="auto"/>
      </w:divBdr>
    </w:div>
    <w:div w:id="1828129195">
      <w:bodyDiv w:val="1"/>
      <w:marLeft w:val="0"/>
      <w:marRight w:val="0"/>
      <w:marTop w:val="0"/>
      <w:marBottom w:val="0"/>
      <w:divBdr>
        <w:top w:val="none" w:sz="0" w:space="0" w:color="auto"/>
        <w:left w:val="none" w:sz="0" w:space="0" w:color="auto"/>
        <w:bottom w:val="none" w:sz="0" w:space="0" w:color="auto"/>
        <w:right w:val="none" w:sz="0" w:space="0" w:color="auto"/>
      </w:divBdr>
    </w:div>
    <w:div w:id="1847086740">
      <w:bodyDiv w:val="1"/>
      <w:marLeft w:val="0"/>
      <w:marRight w:val="0"/>
      <w:marTop w:val="0"/>
      <w:marBottom w:val="0"/>
      <w:divBdr>
        <w:top w:val="none" w:sz="0" w:space="0" w:color="auto"/>
        <w:left w:val="none" w:sz="0" w:space="0" w:color="auto"/>
        <w:bottom w:val="none" w:sz="0" w:space="0" w:color="auto"/>
        <w:right w:val="none" w:sz="0" w:space="0" w:color="auto"/>
      </w:divBdr>
    </w:div>
    <w:div w:id="1864705262">
      <w:bodyDiv w:val="1"/>
      <w:marLeft w:val="0"/>
      <w:marRight w:val="0"/>
      <w:marTop w:val="0"/>
      <w:marBottom w:val="0"/>
      <w:divBdr>
        <w:top w:val="none" w:sz="0" w:space="0" w:color="auto"/>
        <w:left w:val="none" w:sz="0" w:space="0" w:color="auto"/>
        <w:bottom w:val="none" w:sz="0" w:space="0" w:color="auto"/>
        <w:right w:val="none" w:sz="0" w:space="0" w:color="auto"/>
      </w:divBdr>
    </w:div>
    <w:div w:id="1865902246">
      <w:bodyDiv w:val="1"/>
      <w:marLeft w:val="0"/>
      <w:marRight w:val="0"/>
      <w:marTop w:val="0"/>
      <w:marBottom w:val="0"/>
      <w:divBdr>
        <w:top w:val="none" w:sz="0" w:space="0" w:color="auto"/>
        <w:left w:val="none" w:sz="0" w:space="0" w:color="auto"/>
        <w:bottom w:val="none" w:sz="0" w:space="0" w:color="auto"/>
        <w:right w:val="none" w:sz="0" w:space="0" w:color="auto"/>
      </w:divBdr>
    </w:div>
    <w:div w:id="1883205537">
      <w:bodyDiv w:val="1"/>
      <w:marLeft w:val="0"/>
      <w:marRight w:val="0"/>
      <w:marTop w:val="0"/>
      <w:marBottom w:val="0"/>
      <w:divBdr>
        <w:top w:val="none" w:sz="0" w:space="0" w:color="auto"/>
        <w:left w:val="none" w:sz="0" w:space="0" w:color="auto"/>
        <w:bottom w:val="none" w:sz="0" w:space="0" w:color="auto"/>
        <w:right w:val="none" w:sz="0" w:space="0" w:color="auto"/>
      </w:divBdr>
    </w:div>
    <w:div w:id="1905482620">
      <w:bodyDiv w:val="1"/>
      <w:marLeft w:val="0"/>
      <w:marRight w:val="0"/>
      <w:marTop w:val="0"/>
      <w:marBottom w:val="0"/>
      <w:divBdr>
        <w:top w:val="none" w:sz="0" w:space="0" w:color="auto"/>
        <w:left w:val="none" w:sz="0" w:space="0" w:color="auto"/>
        <w:bottom w:val="none" w:sz="0" w:space="0" w:color="auto"/>
        <w:right w:val="none" w:sz="0" w:space="0" w:color="auto"/>
      </w:divBdr>
    </w:div>
    <w:div w:id="1942954198">
      <w:bodyDiv w:val="1"/>
      <w:marLeft w:val="0"/>
      <w:marRight w:val="0"/>
      <w:marTop w:val="0"/>
      <w:marBottom w:val="0"/>
      <w:divBdr>
        <w:top w:val="none" w:sz="0" w:space="0" w:color="auto"/>
        <w:left w:val="none" w:sz="0" w:space="0" w:color="auto"/>
        <w:bottom w:val="none" w:sz="0" w:space="0" w:color="auto"/>
        <w:right w:val="none" w:sz="0" w:space="0" w:color="auto"/>
      </w:divBdr>
    </w:div>
    <w:div w:id="1944339778">
      <w:bodyDiv w:val="1"/>
      <w:marLeft w:val="0"/>
      <w:marRight w:val="0"/>
      <w:marTop w:val="0"/>
      <w:marBottom w:val="0"/>
      <w:divBdr>
        <w:top w:val="none" w:sz="0" w:space="0" w:color="auto"/>
        <w:left w:val="none" w:sz="0" w:space="0" w:color="auto"/>
        <w:bottom w:val="none" w:sz="0" w:space="0" w:color="auto"/>
        <w:right w:val="none" w:sz="0" w:space="0" w:color="auto"/>
      </w:divBdr>
    </w:div>
    <w:div w:id="1955557872">
      <w:bodyDiv w:val="1"/>
      <w:marLeft w:val="0"/>
      <w:marRight w:val="0"/>
      <w:marTop w:val="0"/>
      <w:marBottom w:val="0"/>
      <w:divBdr>
        <w:top w:val="none" w:sz="0" w:space="0" w:color="auto"/>
        <w:left w:val="none" w:sz="0" w:space="0" w:color="auto"/>
        <w:bottom w:val="none" w:sz="0" w:space="0" w:color="auto"/>
        <w:right w:val="none" w:sz="0" w:space="0" w:color="auto"/>
      </w:divBdr>
    </w:div>
    <w:div w:id="1961178496">
      <w:bodyDiv w:val="1"/>
      <w:marLeft w:val="0"/>
      <w:marRight w:val="0"/>
      <w:marTop w:val="0"/>
      <w:marBottom w:val="0"/>
      <w:divBdr>
        <w:top w:val="none" w:sz="0" w:space="0" w:color="auto"/>
        <w:left w:val="none" w:sz="0" w:space="0" w:color="auto"/>
        <w:bottom w:val="none" w:sz="0" w:space="0" w:color="auto"/>
        <w:right w:val="none" w:sz="0" w:space="0" w:color="auto"/>
      </w:divBdr>
    </w:div>
    <w:div w:id="1974283482">
      <w:bodyDiv w:val="1"/>
      <w:marLeft w:val="0"/>
      <w:marRight w:val="0"/>
      <w:marTop w:val="0"/>
      <w:marBottom w:val="0"/>
      <w:divBdr>
        <w:top w:val="none" w:sz="0" w:space="0" w:color="auto"/>
        <w:left w:val="none" w:sz="0" w:space="0" w:color="auto"/>
        <w:bottom w:val="none" w:sz="0" w:space="0" w:color="auto"/>
        <w:right w:val="none" w:sz="0" w:space="0" w:color="auto"/>
      </w:divBdr>
    </w:div>
    <w:div w:id="1984385747">
      <w:bodyDiv w:val="1"/>
      <w:marLeft w:val="0"/>
      <w:marRight w:val="0"/>
      <w:marTop w:val="0"/>
      <w:marBottom w:val="0"/>
      <w:divBdr>
        <w:top w:val="none" w:sz="0" w:space="0" w:color="auto"/>
        <w:left w:val="none" w:sz="0" w:space="0" w:color="auto"/>
        <w:bottom w:val="none" w:sz="0" w:space="0" w:color="auto"/>
        <w:right w:val="none" w:sz="0" w:space="0" w:color="auto"/>
      </w:divBdr>
    </w:div>
    <w:div w:id="2022195133">
      <w:bodyDiv w:val="1"/>
      <w:marLeft w:val="0"/>
      <w:marRight w:val="0"/>
      <w:marTop w:val="0"/>
      <w:marBottom w:val="0"/>
      <w:divBdr>
        <w:top w:val="none" w:sz="0" w:space="0" w:color="auto"/>
        <w:left w:val="none" w:sz="0" w:space="0" w:color="auto"/>
        <w:bottom w:val="none" w:sz="0" w:space="0" w:color="auto"/>
        <w:right w:val="none" w:sz="0" w:space="0" w:color="auto"/>
      </w:divBdr>
      <w:divsChild>
        <w:div w:id="57410907">
          <w:marLeft w:val="0"/>
          <w:marRight w:val="0"/>
          <w:marTop w:val="0"/>
          <w:marBottom w:val="0"/>
          <w:divBdr>
            <w:top w:val="none" w:sz="0" w:space="0" w:color="auto"/>
            <w:left w:val="none" w:sz="0" w:space="0" w:color="auto"/>
            <w:bottom w:val="none" w:sz="0" w:space="0" w:color="auto"/>
            <w:right w:val="none" w:sz="0" w:space="0" w:color="auto"/>
          </w:divBdr>
        </w:div>
        <w:div w:id="180898152">
          <w:marLeft w:val="0"/>
          <w:marRight w:val="0"/>
          <w:marTop w:val="0"/>
          <w:marBottom w:val="0"/>
          <w:divBdr>
            <w:top w:val="none" w:sz="0" w:space="0" w:color="auto"/>
            <w:left w:val="none" w:sz="0" w:space="0" w:color="auto"/>
            <w:bottom w:val="none" w:sz="0" w:space="0" w:color="auto"/>
            <w:right w:val="none" w:sz="0" w:space="0" w:color="auto"/>
          </w:divBdr>
        </w:div>
        <w:div w:id="248275770">
          <w:marLeft w:val="0"/>
          <w:marRight w:val="0"/>
          <w:marTop w:val="0"/>
          <w:marBottom w:val="0"/>
          <w:divBdr>
            <w:top w:val="none" w:sz="0" w:space="0" w:color="auto"/>
            <w:left w:val="none" w:sz="0" w:space="0" w:color="auto"/>
            <w:bottom w:val="none" w:sz="0" w:space="0" w:color="auto"/>
            <w:right w:val="none" w:sz="0" w:space="0" w:color="auto"/>
          </w:divBdr>
        </w:div>
        <w:div w:id="440956180">
          <w:marLeft w:val="0"/>
          <w:marRight w:val="0"/>
          <w:marTop w:val="0"/>
          <w:marBottom w:val="0"/>
          <w:divBdr>
            <w:top w:val="none" w:sz="0" w:space="0" w:color="auto"/>
            <w:left w:val="none" w:sz="0" w:space="0" w:color="auto"/>
            <w:bottom w:val="none" w:sz="0" w:space="0" w:color="auto"/>
            <w:right w:val="none" w:sz="0" w:space="0" w:color="auto"/>
          </w:divBdr>
        </w:div>
        <w:div w:id="465895457">
          <w:marLeft w:val="0"/>
          <w:marRight w:val="0"/>
          <w:marTop w:val="0"/>
          <w:marBottom w:val="0"/>
          <w:divBdr>
            <w:top w:val="none" w:sz="0" w:space="0" w:color="auto"/>
            <w:left w:val="none" w:sz="0" w:space="0" w:color="auto"/>
            <w:bottom w:val="none" w:sz="0" w:space="0" w:color="auto"/>
            <w:right w:val="none" w:sz="0" w:space="0" w:color="auto"/>
          </w:divBdr>
        </w:div>
        <w:div w:id="650209732">
          <w:marLeft w:val="0"/>
          <w:marRight w:val="0"/>
          <w:marTop w:val="0"/>
          <w:marBottom w:val="0"/>
          <w:divBdr>
            <w:top w:val="none" w:sz="0" w:space="0" w:color="auto"/>
            <w:left w:val="none" w:sz="0" w:space="0" w:color="auto"/>
            <w:bottom w:val="none" w:sz="0" w:space="0" w:color="auto"/>
            <w:right w:val="none" w:sz="0" w:space="0" w:color="auto"/>
          </w:divBdr>
        </w:div>
        <w:div w:id="667176628">
          <w:marLeft w:val="0"/>
          <w:marRight w:val="0"/>
          <w:marTop w:val="0"/>
          <w:marBottom w:val="0"/>
          <w:divBdr>
            <w:top w:val="none" w:sz="0" w:space="0" w:color="auto"/>
            <w:left w:val="none" w:sz="0" w:space="0" w:color="auto"/>
            <w:bottom w:val="none" w:sz="0" w:space="0" w:color="auto"/>
            <w:right w:val="none" w:sz="0" w:space="0" w:color="auto"/>
          </w:divBdr>
        </w:div>
        <w:div w:id="668749921">
          <w:marLeft w:val="0"/>
          <w:marRight w:val="0"/>
          <w:marTop w:val="0"/>
          <w:marBottom w:val="0"/>
          <w:divBdr>
            <w:top w:val="none" w:sz="0" w:space="0" w:color="auto"/>
            <w:left w:val="none" w:sz="0" w:space="0" w:color="auto"/>
            <w:bottom w:val="none" w:sz="0" w:space="0" w:color="auto"/>
            <w:right w:val="none" w:sz="0" w:space="0" w:color="auto"/>
          </w:divBdr>
        </w:div>
        <w:div w:id="866023040">
          <w:marLeft w:val="0"/>
          <w:marRight w:val="0"/>
          <w:marTop w:val="0"/>
          <w:marBottom w:val="0"/>
          <w:divBdr>
            <w:top w:val="none" w:sz="0" w:space="0" w:color="auto"/>
            <w:left w:val="none" w:sz="0" w:space="0" w:color="auto"/>
            <w:bottom w:val="none" w:sz="0" w:space="0" w:color="auto"/>
            <w:right w:val="none" w:sz="0" w:space="0" w:color="auto"/>
          </w:divBdr>
        </w:div>
        <w:div w:id="962266396">
          <w:marLeft w:val="0"/>
          <w:marRight w:val="0"/>
          <w:marTop w:val="0"/>
          <w:marBottom w:val="0"/>
          <w:divBdr>
            <w:top w:val="none" w:sz="0" w:space="0" w:color="auto"/>
            <w:left w:val="none" w:sz="0" w:space="0" w:color="auto"/>
            <w:bottom w:val="none" w:sz="0" w:space="0" w:color="auto"/>
            <w:right w:val="none" w:sz="0" w:space="0" w:color="auto"/>
          </w:divBdr>
        </w:div>
        <w:div w:id="1062678191">
          <w:marLeft w:val="0"/>
          <w:marRight w:val="0"/>
          <w:marTop w:val="0"/>
          <w:marBottom w:val="0"/>
          <w:divBdr>
            <w:top w:val="none" w:sz="0" w:space="0" w:color="auto"/>
            <w:left w:val="none" w:sz="0" w:space="0" w:color="auto"/>
            <w:bottom w:val="none" w:sz="0" w:space="0" w:color="auto"/>
            <w:right w:val="none" w:sz="0" w:space="0" w:color="auto"/>
          </w:divBdr>
        </w:div>
        <w:div w:id="1191797006">
          <w:marLeft w:val="0"/>
          <w:marRight w:val="0"/>
          <w:marTop w:val="0"/>
          <w:marBottom w:val="0"/>
          <w:divBdr>
            <w:top w:val="none" w:sz="0" w:space="0" w:color="auto"/>
            <w:left w:val="none" w:sz="0" w:space="0" w:color="auto"/>
            <w:bottom w:val="none" w:sz="0" w:space="0" w:color="auto"/>
            <w:right w:val="none" w:sz="0" w:space="0" w:color="auto"/>
          </w:divBdr>
        </w:div>
        <w:div w:id="1614944218">
          <w:marLeft w:val="0"/>
          <w:marRight w:val="0"/>
          <w:marTop w:val="0"/>
          <w:marBottom w:val="0"/>
          <w:divBdr>
            <w:top w:val="none" w:sz="0" w:space="0" w:color="auto"/>
            <w:left w:val="none" w:sz="0" w:space="0" w:color="auto"/>
            <w:bottom w:val="none" w:sz="0" w:space="0" w:color="auto"/>
            <w:right w:val="none" w:sz="0" w:space="0" w:color="auto"/>
          </w:divBdr>
        </w:div>
        <w:div w:id="1704282382">
          <w:marLeft w:val="0"/>
          <w:marRight w:val="0"/>
          <w:marTop w:val="0"/>
          <w:marBottom w:val="0"/>
          <w:divBdr>
            <w:top w:val="none" w:sz="0" w:space="0" w:color="auto"/>
            <w:left w:val="none" w:sz="0" w:space="0" w:color="auto"/>
            <w:bottom w:val="none" w:sz="0" w:space="0" w:color="auto"/>
            <w:right w:val="none" w:sz="0" w:space="0" w:color="auto"/>
          </w:divBdr>
        </w:div>
        <w:div w:id="1874951791">
          <w:marLeft w:val="0"/>
          <w:marRight w:val="0"/>
          <w:marTop w:val="0"/>
          <w:marBottom w:val="0"/>
          <w:divBdr>
            <w:top w:val="none" w:sz="0" w:space="0" w:color="auto"/>
            <w:left w:val="none" w:sz="0" w:space="0" w:color="auto"/>
            <w:bottom w:val="none" w:sz="0" w:space="0" w:color="auto"/>
            <w:right w:val="none" w:sz="0" w:space="0" w:color="auto"/>
          </w:divBdr>
        </w:div>
        <w:div w:id="1901090234">
          <w:marLeft w:val="0"/>
          <w:marRight w:val="0"/>
          <w:marTop w:val="0"/>
          <w:marBottom w:val="0"/>
          <w:divBdr>
            <w:top w:val="none" w:sz="0" w:space="0" w:color="auto"/>
            <w:left w:val="none" w:sz="0" w:space="0" w:color="auto"/>
            <w:bottom w:val="none" w:sz="0" w:space="0" w:color="auto"/>
            <w:right w:val="none" w:sz="0" w:space="0" w:color="auto"/>
          </w:divBdr>
        </w:div>
        <w:div w:id="1952780169">
          <w:marLeft w:val="0"/>
          <w:marRight w:val="0"/>
          <w:marTop w:val="0"/>
          <w:marBottom w:val="0"/>
          <w:divBdr>
            <w:top w:val="none" w:sz="0" w:space="0" w:color="auto"/>
            <w:left w:val="none" w:sz="0" w:space="0" w:color="auto"/>
            <w:bottom w:val="none" w:sz="0" w:space="0" w:color="auto"/>
            <w:right w:val="none" w:sz="0" w:space="0" w:color="auto"/>
          </w:divBdr>
        </w:div>
        <w:div w:id="2064253017">
          <w:marLeft w:val="0"/>
          <w:marRight w:val="0"/>
          <w:marTop w:val="0"/>
          <w:marBottom w:val="0"/>
          <w:divBdr>
            <w:top w:val="none" w:sz="0" w:space="0" w:color="auto"/>
            <w:left w:val="none" w:sz="0" w:space="0" w:color="auto"/>
            <w:bottom w:val="none" w:sz="0" w:space="0" w:color="auto"/>
            <w:right w:val="none" w:sz="0" w:space="0" w:color="auto"/>
          </w:divBdr>
        </w:div>
      </w:divsChild>
    </w:div>
    <w:div w:id="2031833556">
      <w:bodyDiv w:val="1"/>
      <w:marLeft w:val="0"/>
      <w:marRight w:val="0"/>
      <w:marTop w:val="0"/>
      <w:marBottom w:val="0"/>
      <w:divBdr>
        <w:top w:val="none" w:sz="0" w:space="0" w:color="auto"/>
        <w:left w:val="none" w:sz="0" w:space="0" w:color="auto"/>
        <w:bottom w:val="none" w:sz="0" w:space="0" w:color="auto"/>
        <w:right w:val="none" w:sz="0" w:space="0" w:color="auto"/>
      </w:divBdr>
    </w:div>
    <w:div w:id="2038309817">
      <w:bodyDiv w:val="1"/>
      <w:marLeft w:val="0"/>
      <w:marRight w:val="0"/>
      <w:marTop w:val="0"/>
      <w:marBottom w:val="0"/>
      <w:divBdr>
        <w:top w:val="none" w:sz="0" w:space="0" w:color="auto"/>
        <w:left w:val="none" w:sz="0" w:space="0" w:color="auto"/>
        <w:bottom w:val="none" w:sz="0" w:space="0" w:color="auto"/>
        <w:right w:val="none" w:sz="0" w:space="0" w:color="auto"/>
      </w:divBdr>
    </w:div>
    <w:div w:id="2046321913">
      <w:bodyDiv w:val="1"/>
      <w:marLeft w:val="0"/>
      <w:marRight w:val="0"/>
      <w:marTop w:val="0"/>
      <w:marBottom w:val="0"/>
      <w:divBdr>
        <w:top w:val="none" w:sz="0" w:space="0" w:color="auto"/>
        <w:left w:val="none" w:sz="0" w:space="0" w:color="auto"/>
        <w:bottom w:val="none" w:sz="0" w:space="0" w:color="auto"/>
        <w:right w:val="none" w:sz="0" w:space="0" w:color="auto"/>
      </w:divBdr>
    </w:div>
    <w:div w:id="2075006025">
      <w:bodyDiv w:val="1"/>
      <w:marLeft w:val="0"/>
      <w:marRight w:val="0"/>
      <w:marTop w:val="0"/>
      <w:marBottom w:val="0"/>
      <w:divBdr>
        <w:top w:val="none" w:sz="0" w:space="0" w:color="auto"/>
        <w:left w:val="none" w:sz="0" w:space="0" w:color="auto"/>
        <w:bottom w:val="none" w:sz="0" w:space="0" w:color="auto"/>
        <w:right w:val="none" w:sz="0" w:space="0" w:color="auto"/>
      </w:divBdr>
      <w:divsChild>
        <w:div w:id="25185555">
          <w:marLeft w:val="0"/>
          <w:marRight w:val="0"/>
          <w:marTop w:val="0"/>
          <w:marBottom w:val="0"/>
          <w:divBdr>
            <w:top w:val="none" w:sz="0" w:space="0" w:color="auto"/>
            <w:left w:val="none" w:sz="0" w:space="0" w:color="auto"/>
            <w:bottom w:val="none" w:sz="0" w:space="0" w:color="auto"/>
            <w:right w:val="none" w:sz="0" w:space="0" w:color="auto"/>
          </w:divBdr>
        </w:div>
        <w:div w:id="977106689">
          <w:marLeft w:val="0"/>
          <w:marRight w:val="0"/>
          <w:marTop w:val="0"/>
          <w:marBottom w:val="0"/>
          <w:divBdr>
            <w:top w:val="none" w:sz="0" w:space="0" w:color="auto"/>
            <w:left w:val="none" w:sz="0" w:space="0" w:color="auto"/>
            <w:bottom w:val="none" w:sz="0" w:space="0" w:color="auto"/>
            <w:right w:val="none" w:sz="0" w:space="0" w:color="auto"/>
          </w:divBdr>
        </w:div>
        <w:div w:id="1118374147">
          <w:marLeft w:val="0"/>
          <w:marRight w:val="0"/>
          <w:marTop w:val="0"/>
          <w:marBottom w:val="0"/>
          <w:divBdr>
            <w:top w:val="none" w:sz="0" w:space="0" w:color="auto"/>
            <w:left w:val="none" w:sz="0" w:space="0" w:color="auto"/>
            <w:bottom w:val="none" w:sz="0" w:space="0" w:color="auto"/>
            <w:right w:val="none" w:sz="0" w:space="0" w:color="auto"/>
          </w:divBdr>
        </w:div>
        <w:div w:id="1495025307">
          <w:marLeft w:val="0"/>
          <w:marRight w:val="0"/>
          <w:marTop w:val="0"/>
          <w:marBottom w:val="0"/>
          <w:divBdr>
            <w:top w:val="none" w:sz="0" w:space="0" w:color="auto"/>
            <w:left w:val="none" w:sz="0" w:space="0" w:color="auto"/>
            <w:bottom w:val="none" w:sz="0" w:space="0" w:color="auto"/>
            <w:right w:val="none" w:sz="0" w:space="0" w:color="auto"/>
          </w:divBdr>
        </w:div>
      </w:divsChild>
    </w:div>
    <w:div w:id="2100448454">
      <w:bodyDiv w:val="1"/>
      <w:marLeft w:val="0"/>
      <w:marRight w:val="0"/>
      <w:marTop w:val="0"/>
      <w:marBottom w:val="0"/>
      <w:divBdr>
        <w:top w:val="none" w:sz="0" w:space="0" w:color="auto"/>
        <w:left w:val="none" w:sz="0" w:space="0" w:color="auto"/>
        <w:bottom w:val="none" w:sz="0" w:space="0" w:color="auto"/>
        <w:right w:val="none" w:sz="0" w:space="0" w:color="auto"/>
      </w:divBdr>
    </w:div>
    <w:div w:id="2128112679">
      <w:bodyDiv w:val="1"/>
      <w:marLeft w:val="0"/>
      <w:marRight w:val="0"/>
      <w:marTop w:val="0"/>
      <w:marBottom w:val="0"/>
      <w:divBdr>
        <w:top w:val="none" w:sz="0" w:space="0" w:color="auto"/>
        <w:left w:val="none" w:sz="0" w:space="0" w:color="auto"/>
        <w:bottom w:val="none" w:sz="0" w:space="0" w:color="auto"/>
        <w:right w:val="none" w:sz="0" w:space="0" w:color="auto"/>
      </w:divBdr>
    </w:div>
    <w:div w:id="2133548643">
      <w:bodyDiv w:val="1"/>
      <w:marLeft w:val="0"/>
      <w:marRight w:val="0"/>
      <w:marTop w:val="0"/>
      <w:marBottom w:val="0"/>
      <w:divBdr>
        <w:top w:val="none" w:sz="0" w:space="0" w:color="auto"/>
        <w:left w:val="none" w:sz="0" w:space="0" w:color="auto"/>
        <w:bottom w:val="none" w:sz="0" w:space="0" w:color="auto"/>
        <w:right w:val="none" w:sz="0" w:space="0" w:color="auto"/>
      </w:divBdr>
      <w:divsChild>
        <w:div w:id="1330864127">
          <w:marLeft w:val="0"/>
          <w:marRight w:val="0"/>
          <w:marTop w:val="0"/>
          <w:marBottom w:val="0"/>
          <w:divBdr>
            <w:top w:val="none" w:sz="0" w:space="0" w:color="auto"/>
            <w:left w:val="none" w:sz="0" w:space="0" w:color="auto"/>
            <w:bottom w:val="none" w:sz="0" w:space="0" w:color="auto"/>
            <w:right w:val="none" w:sz="0" w:space="0" w:color="auto"/>
          </w:divBdr>
        </w:div>
        <w:div w:id="1587302395">
          <w:marLeft w:val="0"/>
          <w:marRight w:val="0"/>
          <w:marTop w:val="0"/>
          <w:marBottom w:val="0"/>
          <w:divBdr>
            <w:top w:val="none" w:sz="0" w:space="0" w:color="auto"/>
            <w:left w:val="none" w:sz="0" w:space="0" w:color="auto"/>
            <w:bottom w:val="none" w:sz="0" w:space="0" w:color="auto"/>
            <w:right w:val="none" w:sz="0" w:space="0" w:color="auto"/>
          </w:divBdr>
        </w:div>
        <w:div w:id="196222373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nodejs.org/docs/latest/api/" TargetMode="External"/><Relationship Id="rId50" Type="http://schemas.openxmlformats.org/officeDocument/2006/relationships/hyperlink" Target="https://www.chartjs.org" TargetMode="External"/><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github.co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www.postgresql.org/docs/"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w3schools.com/"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calendar.google.com/calendar"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npmjs.com/package/bcry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0">
  <b:Source>
    <b:Tag>Tho08</b:Tag>
    <b:SourceType>Report</b:SourceType>
    <b:Guid>{860E41CF-16FE-4152-8EF1-DAF7790C9B74}</b:Guid>
    <b:Author>
      <b:Author>
        <b:NameList>
          <b:Person>
            <b:Last>Exploration</b:Last>
            <b:First>Thornburg</b:First>
            <b:Middle>Center for Space</b:Middle>
          </b:Person>
        </b:NameList>
      </b:Author>
    </b:Author>
    <b:Title>Why STEM Topics are Interrelated: The Importance of Interdisciplinary Studies in K-12 Education</b:Title>
    <b:Year>2008</b:Year>
    <b:RefOrder>1</b:RefOrder>
  </b:Source>
  <b:Source>
    <b:Tag>ACT17</b:Tag>
    <b:SourceType>Report</b:SourceType>
    <b:Guid>{89820746-CBBD-41CE-B11E-DDB4A55DAE44}</b:Guid>
    <b:Author>
      <b:Author>
        <b:NameList>
          <b:Person>
            <b:Last>ACT</b:Last>
          </b:Person>
        </b:NameList>
      </b:Author>
    </b:Author>
    <b:Title>STEM EDUCATION IN THE U.S</b:Title>
    <b:Year>2017</b:Year>
    <b:RefOrder>2</b:RefOrder>
  </b:Source>
  <b:Source>
    <b:Tag>VũH</b:Tag>
    <b:SourceType>Report</b:SourceType>
    <b:Guid>{2A5209EC-06D1-4D7C-B2A0-2846138F1636}</b:Guid>
    <b:Author>
      <b:Author>
        <b:NameList>
          <b:Person>
            <b:Last>Tiến</b:Last>
            <b:First>Vũ</b:First>
            <b:Middle>Hồng</b:Middle>
          </b:Person>
        </b:NameList>
      </b:Author>
    </b:Author>
    <b:Title>Một số phương pháp dạy học tích cực</b:Title>
    <b:RefOrder>3</b:RefOrder>
  </b:Source>
  <b:Source>
    <b:Tag>BỘG18</b:Tag>
    <b:SourceType>ConferenceProceedings</b:SourceType>
    <b:Guid>{FC76BB92-F4C8-426E-93A2-55D250AC31C8}</b:Guid>
    <b:Title>ĐỊNH HƢỚNG  GIÁO DỤC STEM TRONG TRƢỜNG TRUNG HỌC</b:Title>
    <b:Year>2018</b:Year>
    <b:Author>
      <b:Author>
        <b:NameList>
          <b:Person>
            <b:Last>TẠO</b:Last>
            <b:First>BỘ</b:First>
            <b:Middle>GIÁO DỤC VÀ ĐÀO</b:Middle>
          </b:Person>
        </b:NameList>
      </b:Author>
    </b:Author>
    <b:Pages>1-22</b:Pages>
    <b:RefOrder>4</b:RefOrder>
  </b:Source>
  <b:Source>
    <b:Tag>Cur15</b:Tag>
    <b:SourceType>Report</b:SourceType>
    <b:Guid>{B8617BB4-CF76-4582-B718-32652F5D5236}</b:Guid>
    <b:Author>
      <b:Author>
        <b:NameList>
          <b:Person>
            <b:Last>Council</b:Last>
            <b:First>Curriculum</b:First>
            <b:Middle>Development</b:Middle>
          </b:Person>
        </b:NameList>
      </b:Author>
    </b:Author>
    <b:Title>Promotion of STEM Education Unleashing Potential in Innovation</b:Title>
    <b:Year>2015</b:Year>
    <b:RefOrder>5</b:RefOrder>
  </b:Source>
  <b:Source>
    <b:Tag>ARe12</b:Tag>
    <b:SourceType>Book</b:SourceType>
    <b:Guid>{21998965-C17F-49EF-83F5-5F10FA3D966B}</b:Guid>
    <b:Title>STEM Education: Preparing for the Jobs of the Future</b:Title>
    <b:Year>April 2012</b:Year>
    <b:Author>
      <b:Author>
        <b:NameList>
          <b:Person>
            <b:Last>Joint Economic Committee Chairman’s Staff Senator Bob Casey</b:Last>
            <b:First>Chairman</b:First>
          </b:Person>
        </b:NameList>
      </b:Author>
    </b:Author>
    <b:RefOrder>6</b:RefOrder>
  </b:Source>
  <b:Source>
    <b:Tag>htt</b:Tag>
    <b:SourceType>Report</b:SourceType>
    <b:Guid>{61CBFD10-2E50-43A4-BDAD-428D138BFF41}</b:Guid>
    <b:Title>http://thoibaotaichinhvietnam.vn/pages/quoc-te/2015-12-08/10-quoc-gia-co-nen-khoa-hoc-ky-thuat-tien-tien-nhat-the-gioi-26818.aspx</b:Title>
    <b:RefOrder>7</b:RefOrder>
  </b:Source>
  <b:Source>
    <b:Tag>htt1</b:Tag>
    <b:SourceType>Report</b:SourceType>
    <b:Guid>{ABB933E5-F7E4-44B5-84EF-5F381F5B24ED}</b:Guid>
    <b:Title>http://truonghocketnoi.edu.vn/data/thuvien/DongPhD/hoclieu_3650611_1446867073.pdf</b:Title>
    <b:RefOrder>8</b:RefOrder>
  </b:Source>
  <b:Source>
    <b:Tag>Mar09</b:Tag>
    <b:SourceType>ConferenceProceedings</b:SourceType>
    <b:Guid>{26209597-110F-48A2-8895-80B71AC50AD6}</b:Guid>
    <b:Author>
      <b:Author>
        <b:NameList>
          <b:Person>
            <b:Last>Sanders</b:Last>
            <b:First>Mark</b:First>
          </b:Person>
        </b:NameList>
      </b:Author>
    </b:Author>
    <b:Title>STEM, STEM Education, STEMmania</b:Title>
    <b:Year>2009</b:Year>
    <b:RefOrder>9</b:RefOrder>
  </b:Source>
  <b:Source>
    <b:Tag>Ela14</b:Tag>
    <b:SourceType>Report</b:SourceType>
    <b:Guid>{7343838F-09B6-4F45-930B-EB46E6019D3D}</b:Guid>
    <b:Author>
      <b:Author>
        <b:NameList>
          <b:Person>
            <b:Last>Elaine J. Hom</b:Last>
            <b:First>LiveScience</b:First>
            <b:Middle>Contributor</b:Middle>
          </b:Person>
        </b:NameList>
      </b:Author>
    </b:Author>
    <b:Title>What is STEM Education?</b:Title>
    <b:Year>2014</b:Year>
    <b:RefOrder>10</b:RefOrder>
  </b:Source>
  <b:Source>
    <b:Tag>Aus18</b:Tag>
    <b:SourceType>Report</b:SourceType>
    <b:Guid>{2BFA6CC3-63B3-497B-ABB2-DB0803A3B2EB}</b:Guid>
    <b:Author>
      <b:Author>
        <b:NameList>
          <b:Person>
            <b:Last>Research</b:Last>
            <b:First>Australian</b:First>
            <b:Middle>Council for Educational</b:Middle>
          </b:Person>
        </b:NameList>
      </b:Author>
    </b:Author>
    <b:Title>CHALLENGES IN STEM LEARNING IN AUSTRALIAN SCHOOLS</b:Title>
    <b:Year>2018</b:Year>
    <b:RefOrder>11</b:RefOrder>
  </b:Source>
  <b:Source>
    <b:Tag>Hay09</b:Tag>
    <b:SourceType>Report</b:SourceType>
    <b:Guid>{0F34E5B3-78DE-4706-B18A-91C0D2067DBB}</b:Guid>
    <b:Author>
      <b:Author>
        <b:NameList>
          <b:Person>
            <b:Last>Hays Blaine Lantz</b:Last>
            <b:First> Jr., Ed.D</b:First>
          </b:Person>
        </b:NameList>
      </b:Author>
    </b:Author>
    <b:Title>Science, Technology, Engineering, and Mathematics (STEM) Education What Form? What Function?</b:Title>
    <b:Year>2009</b:Year>
    <b:RefOrder>12</b:RefOrder>
  </b:Source>
  <b:Source>
    <b:Tag>htt2</b:Tag>
    <b:SourceType>Report</b:SourceType>
    <b:Guid>{1AB2460A-7503-49F9-922E-ACDAC8EDE7F1}</b:Guid>
    <b:Title>https://hocvienkhampha.edu.vn/hieu-sao-cho-dung-ve-giao-duc-stem</b:Title>
    <b:RefOrder>13</b:RefOrder>
  </b:Source>
  <b:Source>
    <b:Tag>Mar161</b:Tag>
    <b:SourceType>Report</b:SourceType>
    <b:Guid>{18222F38-DD47-436F-BA1F-84CC4AD7F3CB}</b:Guid>
    <b:Author>
      <b:Author>
        <b:NameList>
          <b:Person>
            <b:Last>Windale</b:Last>
            <b:First>Mark</b:First>
          </b:Person>
        </b:NameList>
      </b:Author>
    </b:Author>
    <b:Title>“Giáo dục STEM bồi dưỡng những nhà đổi mới, sáng tạo trong tương lai”, Hội thảo Vai trò của nhà nước và các tổ chức cá nhân có liên quan trong việc xây dựng chiến lược phát triển giáo dục STEM,</b:Title>
    <b:Year>2016</b:Year>
    <b:City>Bộ Giáo dục và Đào tạo - Hội đồng Anh</b:City>
    <b:RefOrder>14</b:RefOrder>
  </b:Source>
  <b:Source>
    <b:Tag>USD071</b:Tag>
    <b:SourceType>Report</b:SourceType>
    <b:Guid>{176E8423-A194-4E06-AA8B-04BAAC668854}</b:Guid>
    <b:Author>
      <b:Author>
        <b:NameList>
          <b:Person>
            <b:Last>Education</b:Last>
            <b:First>U.S.</b:First>
            <b:Middle>Department of</b:Middle>
          </b:Person>
        </b:NameList>
      </b:Author>
    </b:Author>
    <b:Title>Report of the Academic Competitiveness Council</b:Title>
    <b:Year>2007</b:Year>
    <b:RefOrder>15</b:RefOrder>
  </b:Source>
  <b:Source>
    <b:Tag>HồS02</b:Tag>
    <b:SourceType>Report</b:SourceType>
    <b:Guid>{F74E4E41-2438-46BC-B1E0-EB26BF3A145F}</b:Guid>
    <b:Author>
      <b:Author>
        <b:NameList>
          <b:Person>
            <b:Last>biên)</b:Last>
            <b:First>Hồ</b:First>
            <b:Middle>Sĩ Đàm (Chủ</b:Middle>
          </b:Person>
        </b:NameList>
      </b:Author>
    </b:Author>
    <b:Title>Sách giáo viên Tin học </b:Title>
    <b:Year>2002</b:Year>
    <b:City>Nhà xuất bản Giáo dục và Đào tạo</b:City>
    <b:RefOrder>16</b:RefOrder>
  </b:Source>
  <b:Source>
    <b:Tag>Rod061</b:Tag>
    <b:SourceType>Report</b:SourceType>
    <b:Guid>{114EDF09-B806-4472-85A2-1406804CA46B}</b:Guid>
    <b:Author>
      <b:Author>
        <b:NameList>
          <b:Person>
            <b:Last>Rodger W. Bybee</b:Last>
            <b:First>Joseph</b:First>
            <b:Middle>A. Taylor, April Gardner, Pamela Van Scotter, Janet Carlson Powell, Anne Westbrook, and Nancy Landes</b:Middle>
          </b:Person>
        </b:NameList>
      </b:Author>
    </b:Author>
    <b:Title>The BSCS 5E Instructional Model: Origins and Effectiveness</b:Title>
    <b:Year>12 June 2006</b:Year>
    <b:City>Office of Science Education National Institutes of Health</b:City>
    <b:RefOrder>17</b:RefOrder>
  </b:Source>
</b:Sources>
</file>

<file path=customXml/itemProps1.xml><?xml version="1.0" encoding="utf-8"?>
<ds:datastoreItem xmlns:ds="http://schemas.openxmlformats.org/officeDocument/2006/customXml" ds:itemID="{418572E6-23D2-44AB-B8AA-72A856CCF1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6631</TotalTime>
  <Pages>45</Pages>
  <Words>8277</Words>
  <Characters>47184</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VKU</Company>
  <LinksUpToDate>false</LinksUpToDate>
  <CharactersWithSpaces>55351</CharactersWithSpaces>
  <SharedDoc>false</SharedDoc>
  <HLinks>
    <vt:vector size="330" baseType="variant">
      <vt:variant>
        <vt:i4>2490373</vt:i4>
      </vt:variant>
      <vt:variant>
        <vt:i4>327</vt:i4>
      </vt:variant>
      <vt:variant>
        <vt:i4>0</vt:i4>
      </vt:variant>
      <vt:variant>
        <vt:i4>5</vt:i4>
      </vt:variant>
      <vt:variant>
        <vt:lpwstr/>
      </vt:variant>
      <vt:variant>
        <vt:lpwstr>_Toc3415706</vt:lpwstr>
      </vt:variant>
      <vt:variant>
        <vt:i4>3014664</vt:i4>
      </vt:variant>
      <vt:variant>
        <vt:i4>320</vt:i4>
      </vt:variant>
      <vt:variant>
        <vt:i4>0</vt:i4>
      </vt:variant>
      <vt:variant>
        <vt:i4>5</vt:i4>
      </vt:variant>
      <vt:variant>
        <vt:lpwstr/>
      </vt:variant>
      <vt:variant>
        <vt:lpwstr>_Toc7979896</vt:lpwstr>
      </vt:variant>
      <vt:variant>
        <vt:i4>3014664</vt:i4>
      </vt:variant>
      <vt:variant>
        <vt:i4>314</vt:i4>
      </vt:variant>
      <vt:variant>
        <vt:i4>0</vt:i4>
      </vt:variant>
      <vt:variant>
        <vt:i4>5</vt:i4>
      </vt:variant>
      <vt:variant>
        <vt:lpwstr/>
      </vt:variant>
      <vt:variant>
        <vt:lpwstr>_Toc7979895</vt:lpwstr>
      </vt:variant>
      <vt:variant>
        <vt:i4>3014664</vt:i4>
      </vt:variant>
      <vt:variant>
        <vt:i4>308</vt:i4>
      </vt:variant>
      <vt:variant>
        <vt:i4>0</vt:i4>
      </vt:variant>
      <vt:variant>
        <vt:i4>5</vt:i4>
      </vt:variant>
      <vt:variant>
        <vt:lpwstr/>
      </vt:variant>
      <vt:variant>
        <vt:lpwstr>_Toc7979893</vt:lpwstr>
      </vt:variant>
      <vt:variant>
        <vt:i4>3014664</vt:i4>
      </vt:variant>
      <vt:variant>
        <vt:i4>302</vt:i4>
      </vt:variant>
      <vt:variant>
        <vt:i4>0</vt:i4>
      </vt:variant>
      <vt:variant>
        <vt:i4>5</vt:i4>
      </vt:variant>
      <vt:variant>
        <vt:lpwstr/>
      </vt:variant>
      <vt:variant>
        <vt:lpwstr>_Toc7979892</vt:lpwstr>
      </vt:variant>
      <vt:variant>
        <vt:i4>3014664</vt:i4>
      </vt:variant>
      <vt:variant>
        <vt:i4>296</vt:i4>
      </vt:variant>
      <vt:variant>
        <vt:i4>0</vt:i4>
      </vt:variant>
      <vt:variant>
        <vt:i4>5</vt:i4>
      </vt:variant>
      <vt:variant>
        <vt:lpwstr/>
      </vt:variant>
      <vt:variant>
        <vt:lpwstr>_Toc7979891</vt:lpwstr>
      </vt:variant>
      <vt:variant>
        <vt:i4>3014664</vt:i4>
      </vt:variant>
      <vt:variant>
        <vt:i4>290</vt:i4>
      </vt:variant>
      <vt:variant>
        <vt:i4>0</vt:i4>
      </vt:variant>
      <vt:variant>
        <vt:i4>5</vt:i4>
      </vt:variant>
      <vt:variant>
        <vt:lpwstr/>
      </vt:variant>
      <vt:variant>
        <vt:lpwstr>_Toc7979890</vt:lpwstr>
      </vt:variant>
      <vt:variant>
        <vt:i4>3080200</vt:i4>
      </vt:variant>
      <vt:variant>
        <vt:i4>284</vt:i4>
      </vt:variant>
      <vt:variant>
        <vt:i4>0</vt:i4>
      </vt:variant>
      <vt:variant>
        <vt:i4>5</vt:i4>
      </vt:variant>
      <vt:variant>
        <vt:lpwstr/>
      </vt:variant>
      <vt:variant>
        <vt:lpwstr>_Toc7979889</vt:lpwstr>
      </vt:variant>
      <vt:variant>
        <vt:i4>3080200</vt:i4>
      </vt:variant>
      <vt:variant>
        <vt:i4>278</vt:i4>
      </vt:variant>
      <vt:variant>
        <vt:i4>0</vt:i4>
      </vt:variant>
      <vt:variant>
        <vt:i4>5</vt:i4>
      </vt:variant>
      <vt:variant>
        <vt:lpwstr/>
      </vt:variant>
      <vt:variant>
        <vt:lpwstr>_Toc7979888</vt:lpwstr>
      </vt:variant>
      <vt:variant>
        <vt:i4>3080200</vt:i4>
      </vt:variant>
      <vt:variant>
        <vt:i4>272</vt:i4>
      </vt:variant>
      <vt:variant>
        <vt:i4>0</vt:i4>
      </vt:variant>
      <vt:variant>
        <vt:i4>5</vt:i4>
      </vt:variant>
      <vt:variant>
        <vt:lpwstr/>
      </vt:variant>
      <vt:variant>
        <vt:lpwstr>_Toc7979887</vt:lpwstr>
      </vt:variant>
      <vt:variant>
        <vt:i4>3080200</vt:i4>
      </vt:variant>
      <vt:variant>
        <vt:i4>266</vt:i4>
      </vt:variant>
      <vt:variant>
        <vt:i4>0</vt:i4>
      </vt:variant>
      <vt:variant>
        <vt:i4>5</vt:i4>
      </vt:variant>
      <vt:variant>
        <vt:lpwstr/>
      </vt:variant>
      <vt:variant>
        <vt:lpwstr>_Toc7979886</vt:lpwstr>
      </vt:variant>
      <vt:variant>
        <vt:i4>3080200</vt:i4>
      </vt:variant>
      <vt:variant>
        <vt:i4>260</vt:i4>
      </vt:variant>
      <vt:variant>
        <vt:i4>0</vt:i4>
      </vt:variant>
      <vt:variant>
        <vt:i4>5</vt:i4>
      </vt:variant>
      <vt:variant>
        <vt:lpwstr/>
      </vt:variant>
      <vt:variant>
        <vt:lpwstr>_Toc7979885</vt:lpwstr>
      </vt:variant>
      <vt:variant>
        <vt:i4>3080200</vt:i4>
      </vt:variant>
      <vt:variant>
        <vt:i4>254</vt:i4>
      </vt:variant>
      <vt:variant>
        <vt:i4>0</vt:i4>
      </vt:variant>
      <vt:variant>
        <vt:i4>5</vt:i4>
      </vt:variant>
      <vt:variant>
        <vt:lpwstr/>
      </vt:variant>
      <vt:variant>
        <vt:lpwstr>_Toc7979884</vt:lpwstr>
      </vt:variant>
      <vt:variant>
        <vt:i4>3080200</vt:i4>
      </vt:variant>
      <vt:variant>
        <vt:i4>248</vt:i4>
      </vt:variant>
      <vt:variant>
        <vt:i4>0</vt:i4>
      </vt:variant>
      <vt:variant>
        <vt:i4>5</vt:i4>
      </vt:variant>
      <vt:variant>
        <vt:lpwstr/>
      </vt:variant>
      <vt:variant>
        <vt:lpwstr>_Toc7979883</vt:lpwstr>
      </vt:variant>
      <vt:variant>
        <vt:i4>3080200</vt:i4>
      </vt:variant>
      <vt:variant>
        <vt:i4>242</vt:i4>
      </vt:variant>
      <vt:variant>
        <vt:i4>0</vt:i4>
      </vt:variant>
      <vt:variant>
        <vt:i4>5</vt:i4>
      </vt:variant>
      <vt:variant>
        <vt:lpwstr/>
      </vt:variant>
      <vt:variant>
        <vt:lpwstr>_Toc7979882</vt:lpwstr>
      </vt:variant>
      <vt:variant>
        <vt:i4>3080200</vt:i4>
      </vt:variant>
      <vt:variant>
        <vt:i4>236</vt:i4>
      </vt:variant>
      <vt:variant>
        <vt:i4>0</vt:i4>
      </vt:variant>
      <vt:variant>
        <vt:i4>5</vt:i4>
      </vt:variant>
      <vt:variant>
        <vt:lpwstr/>
      </vt:variant>
      <vt:variant>
        <vt:lpwstr>_Toc7979881</vt:lpwstr>
      </vt:variant>
      <vt:variant>
        <vt:i4>3080200</vt:i4>
      </vt:variant>
      <vt:variant>
        <vt:i4>230</vt:i4>
      </vt:variant>
      <vt:variant>
        <vt:i4>0</vt:i4>
      </vt:variant>
      <vt:variant>
        <vt:i4>5</vt:i4>
      </vt:variant>
      <vt:variant>
        <vt:lpwstr/>
      </vt:variant>
      <vt:variant>
        <vt:lpwstr>_Toc7979880</vt:lpwstr>
      </vt:variant>
      <vt:variant>
        <vt:i4>2097160</vt:i4>
      </vt:variant>
      <vt:variant>
        <vt:i4>224</vt:i4>
      </vt:variant>
      <vt:variant>
        <vt:i4>0</vt:i4>
      </vt:variant>
      <vt:variant>
        <vt:i4>5</vt:i4>
      </vt:variant>
      <vt:variant>
        <vt:lpwstr/>
      </vt:variant>
      <vt:variant>
        <vt:lpwstr>_Toc7979879</vt:lpwstr>
      </vt:variant>
      <vt:variant>
        <vt:i4>2097160</vt:i4>
      </vt:variant>
      <vt:variant>
        <vt:i4>218</vt:i4>
      </vt:variant>
      <vt:variant>
        <vt:i4>0</vt:i4>
      </vt:variant>
      <vt:variant>
        <vt:i4>5</vt:i4>
      </vt:variant>
      <vt:variant>
        <vt:lpwstr/>
      </vt:variant>
      <vt:variant>
        <vt:lpwstr>_Toc7979875</vt:lpwstr>
      </vt:variant>
      <vt:variant>
        <vt:i4>2097160</vt:i4>
      </vt:variant>
      <vt:variant>
        <vt:i4>212</vt:i4>
      </vt:variant>
      <vt:variant>
        <vt:i4>0</vt:i4>
      </vt:variant>
      <vt:variant>
        <vt:i4>5</vt:i4>
      </vt:variant>
      <vt:variant>
        <vt:lpwstr/>
      </vt:variant>
      <vt:variant>
        <vt:lpwstr>_Toc7979874</vt:lpwstr>
      </vt:variant>
      <vt:variant>
        <vt:i4>2097160</vt:i4>
      </vt:variant>
      <vt:variant>
        <vt:i4>206</vt:i4>
      </vt:variant>
      <vt:variant>
        <vt:i4>0</vt:i4>
      </vt:variant>
      <vt:variant>
        <vt:i4>5</vt:i4>
      </vt:variant>
      <vt:variant>
        <vt:lpwstr/>
      </vt:variant>
      <vt:variant>
        <vt:lpwstr>_Toc7979873</vt:lpwstr>
      </vt:variant>
      <vt:variant>
        <vt:i4>2097160</vt:i4>
      </vt:variant>
      <vt:variant>
        <vt:i4>200</vt:i4>
      </vt:variant>
      <vt:variant>
        <vt:i4>0</vt:i4>
      </vt:variant>
      <vt:variant>
        <vt:i4>5</vt:i4>
      </vt:variant>
      <vt:variant>
        <vt:lpwstr/>
      </vt:variant>
      <vt:variant>
        <vt:lpwstr>_Toc7979872</vt:lpwstr>
      </vt:variant>
      <vt:variant>
        <vt:i4>2097160</vt:i4>
      </vt:variant>
      <vt:variant>
        <vt:i4>194</vt:i4>
      </vt:variant>
      <vt:variant>
        <vt:i4>0</vt:i4>
      </vt:variant>
      <vt:variant>
        <vt:i4>5</vt:i4>
      </vt:variant>
      <vt:variant>
        <vt:lpwstr/>
      </vt:variant>
      <vt:variant>
        <vt:lpwstr>_Toc7979871</vt:lpwstr>
      </vt:variant>
      <vt:variant>
        <vt:i4>2097160</vt:i4>
      </vt:variant>
      <vt:variant>
        <vt:i4>188</vt:i4>
      </vt:variant>
      <vt:variant>
        <vt:i4>0</vt:i4>
      </vt:variant>
      <vt:variant>
        <vt:i4>5</vt:i4>
      </vt:variant>
      <vt:variant>
        <vt:lpwstr/>
      </vt:variant>
      <vt:variant>
        <vt:lpwstr>_Toc7979870</vt:lpwstr>
      </vt:variant>
      <vt:variant>
        <vt:i4>2162696</vt:i4>
      </vt:variant>
      <vt:variant>
        <vt:i4>182</vt:i4>
      </vt:variant>
      <vt:variant>
        <vt:i4>0</vt:i4>
      </vt:variant>
      <vt:variant>
        <vt:i4>5</vt:i4>
      </vt:variant>
      <vt:variant>
        <vt:lpwstr/>
      </vt:variant>
      <vt:variant>
        <vt:lpwstr>_Toc7979869</vt:lpwstr>
      </vt:variant>
      <vt:variant>
        <vt:i4>2162696</vt:i4>
      </vt:variant>
      <vt:variant>
        <vt:i4>176</vt:i4>
      </vt:variant>
      <vt:variant>
        <vt:i4>0</vt:i4>
      </vt:variant>
      <vt:variant>
        <vt:i4>5</vt:i4>
      </vt:variant>
      <vt:variant>
        <vt:lpwstr/>
      </vt:variant>
      <vt:variant>
        <vt:lpwstr>_Toc7979868</vt:lpwstr>
      </vt:variant>
      <vt:variant>
        <vt:i4>2162696</vt:i4>
      </vt:variant>
      <vt:variant>
        <vt:i4>170</vt:i4>
      </vt:variant>
      <vt:variant>
        <vt:i4>0</vt:i4>
      </vt:variant>
      <vt:variant>
        <vt:i4>5</vt:i4>
      </vt:variant>
      <vt:variant>
        <vt:lpwstr/>
      </vt:variant>
      <vt:variant>
        <vt:lpwstr>_Toc7979867</vt:lpwstr>
      </vt:variant>
      <vt:variant>
        <vt:i4>2162696</vt:i4>
      </vt:variant>
      <vt:variant>
        <vt:i4>164</vt:i4>
      </vt:variant>
      <vt:variant>
        <vt:i4>0</vt:i4>
      </vt:variant>
      <vt:variant>
        <vt:i4>5</vt:i4>
      </vt:variant>
      <vt:variant>
        <vt:lpwstr/>
      </vt:variant>
      <vt:variant>
        <vt:lpwstr>_Toc7979866</vt:lpwstr>
      </vt:variant>
      <vt:variant>
        <vt:i4>2162696</vt:i4>
      </vt:variant>
      <vt:variant>
        <vt:i4>158</vt:i4>
      </vt:variant>
      <vt:variant>
        <vt:i4>0</vt:i4>
      </vt:variant>
      <vt:variant>
        <vt:i4>5</vt:i4>
      </vt:variant>
      <vt:variant>
        <vt:lpwstr/>
      </vt:variant>
      <vt:variant>
        <vt:lpwstr>_Toc7979865</vt:lpwstr>
      </vt:variant>
      <vt:variant>
        <vt:i4>2162696</vt:i4>
      </vt:variant>
      <vt:variant>
        <vt:i4>152</vt:i4>
      </vt:variant>
      <vt:variant>
        <vt:i4>0</vt:i4>
      </vt:variant>
      <vt:variant>
        <vt:i4>5</vt:i4>
      </vt:variant>
      <vt:variant>
        <vt:lpwstr/>
      </vt:variant>
      <vt:variant>
        <vt:lpwstr>_Toc7979864</vt:lpwstr>
      </vt:variant>
      <vt:variant>
        <vt:i4>2162696</vt:i4>
      </vt:variant>
      <vt:variant>
        <vt:i4>146</vt:i4>
      </vt:variant>
      <vt:variant>
        <vt:i4>0</vt:i4>
      </vt:variant>
      <vt:variant>
        <vt:i4>5</vt:i4>
      </vt:variant>
      <vt:variant>
        <vt:lpwstr/>
      </vt:variant>
      <vt:variant>
        <vt:lpwstr>_Toc7979863</vt:lpwstr>
      </vt:variant>
      <vt:variant>
        <vt:i4>2162696</vt:i4>
      </vt:variant>
      <vt:variant>
        <vt:i4>140</vt:i4>
      </vt:variant>
      <vt:variant>
        <vt:i4>0</vt:i4>
      </vt:variant>
      <vt:variant>
        <vt:i4>5</vt:i4>
      </vt:variant>
      <vt:variant>
        <vt:lpwstr/>
      </vt:variant>
      <vt:variant>
        <vt:lpwstr>_Toc7979862</vt:lpwstr>
      </vt:variant>
      <vt:variant>
        <vt:i4>2162696</vt:i4>
      </vt:variant>
      <vt:variant>
        <vt:i4>134</vt:i4>
      </vt:variant>
      <vt:variant>
        <vt:i4>0</vt:i4>
      </vt:variant>
      <vt:variant>
        <vt:i4>5</vt:i4>
      </vt:variant>
      <vt:variant>
        <vt:lpwstr/>
      </vt:variant>
      <vt:variant>
        <vt:lpwstr>_Toc7979861</vt:lpwstr>
      </vt:variant>
      <vt:variant>
        <vt:i4>2162696</vt:i4>
      </vt:variant>
      <vt:variant>
        <vt:i4>128</vt:i4>
      </vt:variant>
      <vt:variant>
        <vt:i4>0</vt:i4>
      </vt:variant>
      <vt:variant>
        <vt:i4>5</vt:i4>
      </vt:variant>
      <vt:variant>
        <vt:lpwstr/>
      </vt:variant>
      <vt:variant>
        <vt:lpwstr>_Toc7979860</vt:lpwstr>
      </vt:variant>
      <vt:variant>
        <vt:i4>2228232</vt:i4>
      </vt:variant>
      <vt:variant>
        <vt:i4>122</vt:i4>
      </vt:variant>
      <vt:variant>
        <vt:i4>0</vt:i4>
      </vt:variant>
      <vt:variant>
        <vt:i4>5</vt:i4>
      </vt:variant>
      <vt:variant>
        <vt:lpwstr/>
      </vt:variant>
      <vt:variant>
        <vt:lpwstr>_Toc7979859</vt:lpwstr>
      </vt:variant>
      <vt:variant>
        <vt:i4>2228232</vt:i4>
      </vt:variant>
      <vt:variant>
        <vt:i4>116</vt:i4>
      </vt:variant>
      <vt:variant>
        <vt:i4>0</vt:i4>
      </vt:variant>
      <vt:variant>
        <vt:i4>5</vt:i4>
      </vt:variant>
      <vt:variant>
        <vt:lpwstr/>
      </vt:variant>
      <vt:variant>
        <vt:lpwstr>_Toc7979858</vt:lpwstr>
      </vt:variant>
      <vt:variant>
        <vt:i4>2228232</vt:i4>
      </vt:variant>
      <vt:variant>
        <vt:i4>110</vt:i4>
      </vt:variant>
      <vt:variant>
        <vt:i4>0</vt:i4>
      </vt:variant>
      <vt:variant>
        <vt:i4>5</vt:i4>
      </vt:variant>
      <vt:variant>
        <vt:lpwstr/>
      </vt:variant>
      <vt:variant>
        <vt:lpwstr>_Toc7979857</vt:lpwstr>
      </vt:variant>
      <vt:variant>
        <vt:i4>2228232</vt:i4>
      </vt:variant>
      <vt:variant>
        <vt:i4>104</vt:i4>
      </vt:variant>
      <vt:variant>
        <vt:i4>0</vt:i4>
      </vt:variant>
      <vt:variant>
        <vt:i4>5</vt:i4>
      </vt:variant>
      <vt:variant>
        <vt:lpwstr/>
      </vt:variant>
      <vt:variant>
        <vt:lpwstr>_Toc7979856</vt:lpwstr>
      </vt:variant>
      <vt:variant>
        <vt:i4>2228232</vt:i4>
      </vt:variant>
      <vt:variant>
        <vt:i4>98</vt:i4>
      </vt:variant>
      <vt:variant>
        <vt:i4>0</vt:i4>
      </vt:variant>
      <vt:variant>
        <vt:i4>5</vt:i4>
      </vt:variant>
      <vt:variant>
        <vt:lpwstr/>
      </vt:variant>
      <vt:variant>
        <vt:lpwstr>_Toc7979855</vt:lpwstr>
      </vt:variant>
      <vt:variant>
        <vt:i4>2228232</vt:i4>
      </vt:variant>
      <vt:variant>
        <vt:i4>92</vt:i4>
      </vt:variant>
      <vt:variant>
        <vt:i4>0</vt:i4>
      </vt:variant>
      <vt:variant>
        <vt:i4>5</vt:i4>
      </vt:variant>
      <vt:variant>
        <vt:lpwstr/>
      </vt:variant>
      <vt:variant>
        <vt:lpwstr>_Toc7979854</vt:lpwstr>
      </vt:variant>
      <vt:variant>
        <vt:i4>2228232</vt:i4>
      </vt:variant>
      <vt:variant>
        <vt:i4>86</vt:i4>
      </vt:variant>
      <vt:variant>
        <vt:i4>0</vt:i4>
      </vt:variant>
      <vt:variant>
        <vt:i4>5</vt:i4>
      </vt:variant>
      <vt:variant>
        <vt:lpwstr/>
      </vt:variant>
      <vt:variant>
        <vt:lpwstr>_Toc7979853</vt:lpwstr>
      </vt:variant>
      <vt:variant>
        <vt:i4>2228232</vt:i4>
      </vt:variant>
      <vt:variant>
        <vt:i4>80</vt:i4>
      </vt:variant>
      <vt:variant>
        <vt:i4>0</vt:i4>
      </vt:variant>
      <vt:variant>
        <vt:i4>5</vt:i4>
      </vt:variant>
      <vt:variant>
        <vt:lpwstr/>
      </vt:variant>
      <vt:variant>
        <vt:lpwstr>_Toc7979852</vt:lpwstr>
      </vt:variant>
      <vt:variant>
        <vt:i4>2228232</vt:i4>
      </vt:variant>
      <vt:variant>
        <vt:i4>74</vt:i4>
      </vt:variant>
      <vt:variant>
        <vt:i4>0</vt:i4>
      </vt:variant>
      <vt:variant>
        <vt:i4>5</vt:i4>
      </vt:variant>
      <vt:variant>
        <vt:lpwstr/>
      </vt:variant>
      <vt:variant>
        <vt:lpwstr>_Toc7979851</vt:lpwstr>
      </vt:variant>
      <vt:variant>
        <vt:i4>2228232</vt:i4>
      </vt:variant>
      <vt:variant>
        <vt:i4>68</vt:i4>
      </vt:variant>
      <vt:variant>
        <vt:i4>0</vt:i4>
      </vt:variant>
      <vt:variant>
        <vt:i4>5</vt:i4>
      </vt:variant>
      <vt:variant>
        <vt:lpwstr/>
      </vt:variant>
      <vt:variant>
        <vt:lpwstr>_Toc7979850</vt:lpwstr>
      </vt:variant>
      <vt:variant>
        <vt:i4>2293768</vt:i4>
      </vt:variant>
      <vt:variant>
        <vt:i4>62</vt:i4>
      </vt:variant>
      <vt:variant>
        <vt:i4>0</vt:i4>
      </vt:variant>
      <vt:variant>
        <vt:i4>5</vt:i4>
      </vt:variant>
      <vt:variant>
        <vt:lpwstr/>
      </vt:variant>
      <vt:variant>
        <vt:lpwstr>_Toc7979849</vt:lpwstr>
      </vt:variant>
      <vt:variant>
        <vt:i4>2293768</vt:i4>
      </vt:variant>
      <vt:variant>
        <vt:i4>56</vt:i4>
      </vt:variant>
      <vt:variant>
        <vt:i4>0</vt:i4>
      </vt:variant>
      <vt:variant>
        <vt:i4>5</vt:i4>
      </vt:variant>
      <vt:variant>
        <vt:lpwstr/>
      </vt:variant>
      <vt:variant>
        <vt:lpwstr>_Toc7979848</vt:lpwstr>
      </vt:variant>
      <vt:variant>
        <vt:i4>2293768</vt:i4>
      </vt:variant>
      <vt:variant>
        <vt:i4>50</vt:i4>
      </vt:variant>
      <vt:variant>
        <vt:i4>0</vt:i4>
      </vt:variant>
      <vt:variant>
        <vt:i4>5</vt:i4>
      </vt:variant>
      <vt:variant>
        <vt:lpwstr/>
      </vt:variant>
      <vt:variant>
        <vt:lpwstr>_Toc7979847</vt:lpwstr>
      </vt:variant>
      <vt:variant>
        <vt:i4>2293768</vt:i4>
      </vt:variant>
      <vt:variant>
        <vt:i4>44</vt:i4>
      </vt:variant>
      <vt:variant>
        <vt:i4>0</vt:i4>
      </vt:variant>
      <vt:variant>
        <vt:i4>5</vt:i4>
      </vt:variant>
      <vt:variant>
        <vt:lpwstr/>
      </vt:variant>
      <vt:variant>
        <vt:lpwstr>_Toc7979846</vt:lpwstr>
      </vt:variant>
      <vt:variant>
        <vt:i4>2293768</vt:i4>
      </vt:variant>
      <vt:variant>
        <vt:i4>38</vt:i4>
      </vt:variant>
      <vt:variant>
        <vt:i4>0</vt:i4>
      </vt:variant>
      <vt:variant>
        <vt:i4>5</vt:i4>
      </vt:variant>
      <vt:variant>
        <vt:lpwstr/>
      </vt:variant>
      <vt:variant>
        <vt:lpwstr>_Toc7979845</vt:lpwstr>
      </vt:variant>
      <vt:variant>
        <vt:i4>2293768</vt:i4>
      </vt:variant>
      <vt:variant>
        <vt:i4>32</vt:i4>
      </vt:variant>
      <vt:variant>
        <vt:i4>0</vt:i4>
      </vt:variant>
      <vt:variant>
        <vt:i4>5</vt:i4>
      </vt:variant>
      <vt:variant>
        <vt:lpwstr/>
      </vt:variant>
      <vt:variant>
        <vt:lpwstr>_Toc7979844</vt:lpwstr>
      </vt:variant>
      <vt:variant>
        <vt:i4>2293768</vt:i4>
      </vt:variant>
      <vt:variant>
        <vt:i4>26</vt:i4>
      </vt:variant>
      <vt:variant>
        <vt:i4>0</vt:i4>
      </vt:variant>
      <vt:variant>
        <vt:i4>5</vt:i4>
      </vt:variant>
      <vt:variant>
        <vt:lpwstr/>
      </vt:variant>
      <vt:variant>
        <vt:lpwstr>_Toc7979843</vt:lpwstr>
      </vt:variant>
      <vt:variant>
        <vt:i4>2293768</vt:i4>
      </vt:variant>
      <vt:variant>
        <vt:i4>20</vt:i4>
      </vt:variant>
      <vt:variant>
        <vt:i4>0</vt:i4>
      </vt:variant>
      <vt:variant>
        <vt:i4>5</vt:i4>
      </vt:variant>
      <vt:variant>
        <vt:lpwstr/>
      </vt:variant>
      <vt:variant>
        <vt:lpwstr>_Toc7979842</vt:lpwstr>
      </vt:variant>
      <vt:variant>
        <vt:i4>2293768</vt:i4>
      </vt:variant>
      <vt:variant>
        <vt:i4>14</vt:i4>
      </vt:variant>
      <vt:variant>
        <vt:i4>0</vt:i4>
      </vt:variant>
      <vt:variant>
        <vt:i4>5</vt:i4>
      </vt:variant>
      <vt:variant>
        <vt:lpwstr/>
      </vt:variant>
      <vt:variant>
        <vt:lpwstr>_Toc7979841</vt:lpwstr>
      </vt:variant>
      <vt:variant>
        <vt:i4>2293768</vt:i4>
      </vt:variant>
      <vt:variant>
        <vt:i4>8</vt:i4>
      </vt:variant>
      <vt:variant>
        <vt:i4>0</vt:i4>
      </vt:variant>
      <vt:variant>
        <vt:i4>5</vt:i4>
      </vt:variant>
      <vt:variant>
        <vt:lpwstr/>
      </vt:variant>
      <vt:variant>
        <vt:lpwstr>_Toc7979840</vt:lpwstr>
      </vt:variant>
      <vt:variant>
        <vt:i4>2359304</vt:i4>
      </vt:variant>
      <vt:variant>
        <vt:i4>2</vt:i4>
      </vt:variant>
      <vt:variant>
        <vt:i4>0</vt:i4>
      </vt:variant>
      <vt:variant>
        <vt:i4>5</vt:i4>
      </vt:variant>
      <vt:variant>
        <vt:lpwstr/>
      </vt:variant>
      <vt:variant>
        <vt:lpwstr>_Toc7979839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LeNga</dc:creator>
  <cp:keywords/>
  <dc:description/>
  <cp:lastModifiedBy>công tiến đinh</cp:lastModifiedBy>
  <cp:revision>133</cp:revision>
  <cp:lastPrinted>2007-10-14T16:26:00Z</cp:lastPrinted>
  <dcterms:created xsi:type="dcterms:W3CDTF">2019-05-12T02:25:00Z</dcterms:created>
  <dcterms:modified xsi:type="dcterms:W3CDTF">2025-12-08T14:38:00Z</dcterms:modified>
</cp:coreProperties>
</file>